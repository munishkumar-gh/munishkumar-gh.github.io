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6445013D" w:rsidR="00E32021" w:rsidRPr="00E32021" w:rsidRDefault="00E32021" w:rsidP="00E32021">
      <w:pPr>
        <w:pStyle w:val="Default"/>
        <w:spacing w:before="120" w:after="120"/>
        <w:rPr>
          <w:rFonts w:ascii="Times" w:hAnsi="Times" w:cs="Times"/>
          <w:b/>
          <w:bCs/>
          <w:color w:val="auto"/>
          <w:sz w:val="28"/>
          <w:szCs w:val="28"/>
        </w:rPr>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ins w:id="1" w:author="Munish Kumar" w:date="2022-12-28T09:28:00Z">
        <w:r w:rsidR="000D1910">
          <w:rPr>
            <w:rFonts w:ascii="Times" w:hAnsi="Times" w:cs="Times"/>
            <w:b/>
            <w:bCs/>
            <w:color w:val="auto"/>
            <w:sz w:val="28"/>
            <w:szCs w:val="28"/>
          </w:rPr>
          <w:t xml:space="preserve">Different </w:t>
        </w:r>
      </w:ins>
      <w:r w:rsidRPr="00E32021">
        <w:rPr>
          <w:rFonts w:ascii="Times" w:hAnsi="Times" w:cs="Times"/>
          <w:b/>
          <w:bCs/>
          <w:color w:val="auto"/>
          <w:sz w:val="28"/>
          <w:szCs w:val="28"/>
        </w:rPr>
        <w:t>Clustering Algorithms for Prediction of Rock Type</w:t>
      </w:r>
      <w:ins w:id="2" w:author="Munish Kumar" w:date="2022-12-28T09:28:00Z">
        <w:r w:rsidR="000D1910">
          <w:rPr>
            <w:rFonts w:ascii="Times" w:hAnsi="Times" w:cs="Times"/>
            <w:b/>
            <w:bCs/>
            <w:color w:val="auto"/>
            <w:sz w:val="28"/>
            <w:szCs w:val="28"/>
          </w:rPr>
          <w:t>s</w:t>
        </w:r>
      </w:ins>
      <w:r w:rsidRPr="00E32021">
        <w:rPr>
          <w:rFonts w:ascii="Times" w:hAnsi="Times" w:cs="Times"/>
          <w:b/>
          <w:bCs/>
          <w:color w:val="auto"/>
          <w:sz w:val="28"/>
          <w:szCs w:val="28"/>
        </w:rPr>
        <w:t xml:space="preserve"> </w:t>
      </w:r>
      <w:del w:id="3" w:author="Munish Kumar" w:date="2022-12-28T09:28:00Z">
        <w:r w:rsidRPr="00E32021" w:rsidDel="000D1910">
          <w:rPr>
            <w:rFonts w:ascii="Times" w:hAnsi="Times" w:cs="Times"/>
            <w:b/>
            <w:bCs/>
            <w:color w:val="auto"/>
            <w:sz w:val="28"/>
            <w:szCs w:val="28"/>
          </w:rPr>
          <w:delText>for Oil and Gas Applications using United Kingdom Core Data</w:delText>
        </w:r>
      </w:del>
    </w:p>
    <w:p w14:paraId="73928EF4" w14:textId="11AC34A2" w:rsidR="00E32021" w:rsidRDefault="00E32021" w:rsidP="00E32021">
      <w:pPr>
        <w:pStyle w:val="Default"/>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proofErr w:type="spellStart"/>
      <w:proofErr w:type="gramStart"/>
      <w:r w:rsidRPr="00E32021">
        <w:rPr>
          <w:rFonts w:ascii="Times" w:hAnsi="Times" w:cs="Times"/>
          <w:sz w:val="20"/>
          <w:szCs w:val="20"/>
        </w:rPr>
        <w:t>Kumar</w:t>
      </w:r>
      <w:r w:rsidRPr="00E32021">
        <w:rPr>
          <w:rFonts w:ascii="Times" w:hAnsi="Times" w:cs="Times"/>
          <w:sz w:val="20"/>
          <w:szCs w:val="20"/>
          <w:vertAlign w:val="superscript"/>
        </w:rPr>
        <w:t>a,b</w:t>
      </w:r>
      <w:proofErr w:type="spellEnd"/>
      <w:proofErr w:type="gramEnd"/>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Pr="00E32021">
        <w:rPr>
          <w:rFonts w:ascii="Times" w:hAnsi="Times" w:cs="Times"/>
          <w:sz w:val="20"/>
          <w:szCs w:val="20"/>
          <w:vertAlign w:val="superscript"/>
        </w:rPr>
        <w:t>b</w:t>
      </w:r>
      <w:proofErr w:type="spellEnd"/>
    </w:p>
    <w:p w14:paraId="166BD783" w14:textId="77777777" w:rsidR="00E32021" w:rsidRPr="00E32021" w:rsidRDefault="00E32021" w:rsidP="00E32021">
      <w:pPr>
        <w:pStyle w:val="Default"/>
        <w:rPr>
          <w:rFonts w:ascii="Times" w:hAnsi="Times" w:cs="Times"/>
          <w:color w:val="auto"/>
          <w:sz w:val="20"/>
          <w:szCs w:val="20"/>
        </w:rPr>
      </w:pPr>
    </w:p>
    <w:p w14:paraId="2A55CB8E" w14:textId="77777777" w:rsidR="00E32021" w:rsidRPr="00BB6FA1" w:rsidRDefault="00E32021" w:rsidP="00E32021">
      <w:pPr>
        <w:jc w:val="both"/>
        <w:rPr>
          <w:rFonts w:ascii="Times" w:eastAsia="Times New Roman" w:hAnsi="Times" w:cs="Times"/>
          <w:color w:val="000000"/>
          <w:rPrChange w:id="4" w:author="Munish Kumar" w:date="2022-12-28T11:08:00Z">
            <w:rPr>
              <w:rFonts w:ascii="Times" w:eastAsia="Times New Roman" w:hAnsi="Times" w:cs="Times"/>
              <w:color w:val="000000"/>
              <w:u w:val="single"/>
            </w:rPr>
          </w:rPrChange>
        </w:rPr>
      </w:pPr>
      <w:r w:rsidRPr="00BB6FA1">
        <w:rPr>
          <w:rFonts w:ascii="Times" w:hAnsi="Times" w:cs="Times"/>
          <w:b/>
          <w:bCs/>
          <w:rPrChange w:id="5" w:author="Munish Kumar" w:date="2022-12-28T11:08:00Z">
            <w:rPr>
              <w:rFonts w:ascii="Times" w:hAnsi="Times" w:cs="Times"/>
              <w:b/>
              <w:bCs/>
              <w:u w:val="single"/>
            </w:rPr>
          </w:rPrChange>
        </w:rPr>
        <w:t xml:space="preserve">Affiliations: </w:t>
      </w:r>
      <w:proofErr w:type="spellStart"/>
      <w:r w:rsidRPr="00BB6FA1">
        <w:rPr>
          <w:rFonts w:ascii="Times" w:hAnsi="Times" w:cs="Times"/>
          <w:vertAlign w:val="superscript"/>
          <w:rPrChange w:id="6" w:author="Munish Kumar" w:date="2022-12-28T11:08:00Z">
            <w:rPr>
              <w:rFonts w:ascii="Times" w:hAnsi="Times" w:cs="Times"/>
              <w:u w:val="single"/>
              <w:vertAlign w:val="superscript"/>
            </w:rPr>
          </w:rPrChange>
        </w:rPr>
        <w:t>a</w:t>
      </w:r>
      <w:r w:rsidRPr="00BB6FA1">
        <w:rPr>
          <w:rFonts w:ascii="Times" w:eastAsia="Times New Roman" w:hAnsi="Times" w:cs="Times"/>
          <w:color w:val="000000"/>
          <w:rPrChange w:id="7" w:author="Munish Kumar" w:date="2022-12-28T11:08:00Z">
            <w:rPr>
              <w:rFonts w:ascii="Times" w:eastAsia="Times New Roman" w:hAnsi="Times" w:cs="Times"/>
              <w:color w:val="000000"/>
              <w:u w:val="single"/>
            </w:rPr>
          </w:rPrChange>
        </w:rPr>
        <w:t>ERCE</w:t>
      </w:r>
      <w:proofErr w:type="spellEnd"/>
      <w:r w:rsidRPr="00BB6FA1">
        <w:rPr>
          <w:rFonts w:ascii="Times" w:eastAsia="Times New Roman" w:hAnsi="Times" w:cs="Times"/>
          <w:color w:val="000000"/>
          <w:rPrChange w:id="8" w:author="Munish Kumar" w:date="2022-12-28T11:08:00Z">
            <w:rPr>
              <w:rFonts w:ascii="Times" w:eastAsia="Times New Roman" w:hAnsi="Times" w:cs="Times"/>
              <w:color w:val="000000"/>
              <w:u w:val="single"/>
            </w:rPr>
          </w:rPrChange>
        </w:rPr>
        <w:t xml:space="preserve"> Singapore, 48 </w:t>
      </w:r>
      <w:proofErr w:type="spellStart"/>
      <w:r w:rsidRPr="00BB6FA1">
        <w:rPr>
          <w:rFonts w:ascii="Times" w:eastAsia="Times New Roman" w:hAnsi="Times" w:cs="Times"/>
          <w:color w:val="000000"/>
          <w:rPrChange w:id="9" w:author="Munish Kumar" w:date="2022-12-28T11:08:00Z">
            <w:rPr>
              <w:rFonts w:ascii="Times" w:eastAsia="Times New Roman" w:hAnsi="Times" w:cs="Times"/>
              <w:color w:val="000000"/>
              <w:u w:val="single"/>
            </w:rPr>
          </w:rPrChange>
        </w:rPr>
        <w:t>Tras</w:t>
      </w:r>
      <w:proofErr w:type="spellEnd"/>
      <w:r w:rsidRPr="00BB6FA1">
        <w:rPr>
          <w:rFonts w:ascii="Times" w:eastAsia="Times New Roman" w:hAnsi="Times" w:cs="Times"/>
          <w:color w:val="000000"/>
          <w:rPrChange w:id="10" w:author="Munish Kumar" w:date="2022-12-28T11:08:00Z">
            <w:rPr>
              <w:rFonts w:ascii="Times" w:eastAsia="Times New Roman" w:hAnsi="Times" w:cs="Times"/>
              <w:color w:val="000000"/>
              <w:u w:val="single"/>
            </w:rPr>
          </w:rPrChange>
        </w:rPr>
        <w:t xml:space="preserve"> Street, #03-01, Singapore 078987</w:t>
      </w:r>
    </w:p>
    <w:p w14:paraId="386EDEB4" w14:textId="287785EC" w:rsidR="00E32021" w:rsidRPr="00BB6FA1" w:rsidRDefault="00E32021" w:rsidP="00E32021">
      <w:pPr>
        <w:jc w:val="both"/>
        <w:rPr>
          <w:rFonts w:ascii="Times" w:eastAsia="Times New Roman" w:hAnsi="Times" w:cs="Times"/>
          <w:color w:val="000000"/>
          <w:rPrChange w:id="11" w:author="Munish Kumar" w:date="2022-12-28T11:08:00Z">
            <w:rPr>
              <w:rFonts w:ascii="Times" w:eastAsia="Times New Roman" w:hAnsi="Times" w:cs="Times"/>
              <w:color w:val="000000"/>
              <w:u w:val="single"/>
            </w:rPr>
          </w:rPrChange>
        </w:rPr>
      </w:pPr>
      <w:proofErr w:type="spellStart"/>
      <w:r w:rsidRPr="00BB6FA1">
        <w:rPr>
          <w:rFonts w:ascii="Times" w:hAnsi="Times" w:cs="Times"/>
          <w:vertAlign w:val="superscript"/>
          <w:rPrChange w:id="12" w:author="Munish Kumar" w:date="2022-12-28T11:08:00Z">
            <w:rPr>
              <w:rFonts w:ascii="Times" w:hAnsi="Times" w:cs="Times"/>
              <w:u w:val="single"/>
              <w:vertAlign w:val="superscript"/>
            </w:rPr>
          </w:rPrChange>
        </w:rPr>
        <w:t>b</w:t>
      </w:r>
      <w:r w:rsidRPr="00BB6FA1">
        <w:rPr>
          <w:rFonts w:ascii="Times" w:eastAsia="Times New Roman" w:hAnsi="Times" w:cs="Times"/>
          <w:color w:val="000000"/>
          <w:rPrChange w:id="13" w:author="Munish Kumar" w:date="2022-12-28T11:08:00Z">
            <w:rPr>
              <w:rFonts w:ascii="Times" w:eastAsia="Times New Roman" w:hAnsi="Times" w:cs="Times"/>
              <w:color w:val="000000"/>
              <w:u w:val="single"/>
            </w:rPr>
          </w:rPrChange>
        </w:rPr>
        <w:t>Singapore</w:t>
      </w:r>
      <w:proofErr w:type="spellEnd"/>
      <w:r w:rsidRPr="00BB6FA1">
        <w:rPr>
          <w:rFonts w:ascii="Times" w:eastAsia="Times New Roman" w:hAnsi="Times" w:cs="Times"/>
          <w:color w:val="000000"/>
          <w:rPrChange w:id="14" w:author="Munish Kumar" w:date="2022-12-28T11:08:00Z">
            <w:rPr>
              <w:rFonts w:ascii="Times" w:eastAsia="Times New Roman" w:hAnsi="Times" w:cs="Times"/>
              <w:color w:val="000000"/>
              <w:u w:val="single"/>
            </w:rPr>
          </w:rPrChange>
        </w:rPr>
        <w:t xml:space="preserve"> University of Social Sciences, School of Business,463 Clementi Rd, Singapore 599494</w:t>
      </w:r>
    </w:p>
    <w:p w14:paraId="61DC20F1" w14:textId="77777777" w:rsidR="00E32021" w:rsidRPr="00CD2259" w:rsidRDefault="00E32021" w:rsidP="00E32021">
      <w:pPr>
        <w:pStyle w:val="Authors"/>
        <w:jc w:val="both"/>
        <w:rPr>
          <w:rFonts w:ascii="Times" w:hAnsi="Times" w:cs="Times"/>
        </w:rPr>
      </w:pPr>
      <w:r w:rsidRPr="00CD2259">
        <w:rPr>
          <w:rFonts w:ascii="Times" w:hAnsi="Times" w:cs="Times"/>
        </w:rPr>
        <w:t xml:space="preserve">Corresponding author. Email: </w:t>
      </w:r>
      <w:proofErr w:type="spellStart"/>
      <w:r w:rsidRPr="00CD2259">
        <w:rPr>
          <w:rFonts w:ascii="Times" w:hAnsi="Times" w:cs="Times"/>
        </w:rPr>
        <w:t>mkumar@erce.energy</w:t>
      </w:r>
      <w:proofErr w:type="spellEnd"/>
    </w:p>
    <w:p w14:paraId="38BC3751" w14:textId="6EB2DB87" w:rsidR="00E32021" w:rsidRPr="0024384B" w:rsidRDefault="004C71B8" w:rsidP="00E325BF">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ins w:id="15" w:author="Munish Kumar" w:date="2022-12-28T09:29:00Z">
        <w:r w:rsidR="000D1910">
          <w:rPr>
            <w:rFonts w:ascii="Times" w:hAnsi="Times" w:cs="Times"/>
            <w:color w:val="auto"/>
            <w:lang w:val="en-US"/>
          </w:rPr>
          <w:t xml:space="preserve">has multitudes of uses, from </w:t>
        </w:r>
      </w:ins>
      <w:del w:id="16" w:author="Munish Kumar" w:date="2022-12-28T09:29:00Z">
        <w:r w:rsidR="00E12D08" w:rsidRPr="0024384B" w:rsidDel="000D1910">
          <w:rPr>
            <w:rFonts w:ascii="Times" w:hAnsi="Times" w:cs="Times"/>
            <w:color w:val="auto"/>
            <w:lang w:val="en-US"/>
          </w:rPr>
          <w:delText>is important in the oil and gas industry when it come to locating optimal</w:delText>
        </w:r>
      </w:del>
      <w:ins w:id="17" w:author="Munish Kumar" w:date="2022-12-28T09:29:00Z">
        <w:r w:rsidR="000D1910">
          <w:rPr>
            <w:rFonts w:ascii="Times" w:hAnsi="Times" w:cs="Times"/>
            <w:color w:val="auto"/>
            <w:lang w:val="en-US"/>
          </w:rPr>
          <w:t>optimizing</w:t>
        </w:r>
      </w:ins>
      <w:r w:rsidR="00E12D08" w:rsidRPr="0024384B">
        <w:rPr>
          <w:rFonts w:ascii="Times" w:hAnsi="Times" w:cs="Times"/>
          <w:color w:val="auto"/>
          <w:lang w:val="en-US"/>
        </w:rPr>
        <w:t xml:space="preserve"> drilling spots </w:t>
      </w:r>
      <w:del w:id="18" w:author="Munish Kumar" w:date="2022-12-28T10:59:00Z">
        <w:r w:rsidR="00E12D08" w:rsidRPr="0024384B" w:rsidDel="00BB6FA1">
          <w:rPr>
            <w:rFonts w:ascii="Times" w:hAnsi="Times" w:cs="Times"/>
            <w:color w:val="auto"/>
            <w:lang w:val="en-US"/>
          </w:rPr>
          <w:delText>well</w:delText>
        </w:r>
      </w:del>
      <w:ins w:id="19" w:author="Munish Kumar" w:date="2022-12-28T10:59:00Z">
        <w:r w:rsidR="00BB6FA1">
          <w:rPr>
            <w:rFonts w:ascii="Times" w:hAnsi="Times" w:cs="Times"/>
            <w:color w:val="auto"/>
            <w:lang w:val="en-US"/>
          </w:rPr>
          <w:t>, to determining perforation zones</w:t>
        </w:r>
      </w:ins>
      <w:del w:id="20" w:author="Munish Kumar" w:date="2022-12-28T10:59:00Z">
        <w:r w:rsidR="00E12D08" w:rsidRPr="0024384B" w:rsidDel="00BB6FA1">
          <w:rPr>
            <w:rFonts w:ascii="Times" w:hAnsi="Times" w:cs="Times"/>
            <w:color w:val="auto"/>
            <w:lang w:val="en-US"/>
          </w:rPr>
          <w:delText>s</w:delText>
        </w:r>
      </w:del>
      <w:del w:id="21" w:author="Munish Kumar" w:date="2022-12-28T09:29:00Z">
        <w:r w:rsidR="00E12D08" w:rsidRPr="0024384B" w:rsidDel="000D1910">
          <w:rPr>
            <w:rFonts w:ascii="Times" w:hAnsi="Times" w:cs="Times"/>
            <w:color w:val="auto"/>
            <w:lang w:val="en-US"/>
          </w:rPr>
          <w:delText xml:space="preserve"> for optimization</w:delText>
        </w:r>
      </w:del>
      <w:ins w:id="22" w:author="Munish Kumar" w:date="2022-12-28T09:29:00Z">
        <w:r w:rsidR="000D1910">
          <w:rPr>
            <w:rFonts w:ascii="Times" w:hAnsi="Times" w:cs="Times"/>
            <w:color w:val="auto"/>
            <w:lang w:val="en-US"/>
          </w:rPr>
          <w:t xml:space="preserve">, </w:t>
        </w:r>
      </w:ins>
      <w:ins w:id="23" w:author="Munish Kumar" w:date="2022-12-28T10:59:00Z">
        <w:r w:rsidR="00BB6FA1">
          <w:rPr>
            <w:rFonts w:ascii="Times" w:hAnsi="Times" w:cs="Times"/>
            <w:color w:val="auto"/>
            <w:lang w:val="en-US"/>
          </w:rPr>
          <w:t>evaluating</w:t>
        </w:r>
      </w:ins>
      <w:ins w:id="24" w:author="Munish Kumar" w:date="2022-12-28T09:29:00Z">
        <w:r w:rsidR="000D1910">
          <w:rPr>
            <w:rFonts w:ascii="Times" w:hAnsi="Times" w:cs="Times"/>
            <w:color w:val="auto"/>
            <w:lang w:val="en-US"/>
          </w:rPr>
          <w:t xml:space="preserve"> </w:t>
        </w:r>
      </w:ins>
      <w:ins w:id="25" w:author="Munish Kumar" w:date="2022-12-28T10:59:00Z">
        <w:r w:rsidR="00BB6FA1">
          <w:rPr>
            <w:rFonts w:ascii="Times" w:hAnsi="Times" w:cs="Times"/>
            <w:color w:val="auto"/>
            <w:lang w:val="en-US"/>
          </w:rPr>
          <w:t>in-</w:t>
        </w:r>
      </w:ins>
      <w:ins w:id="26" w:author="Munish Kumar" w:date="2022-12-28T11:00:00Z">
        <w:r w:rsidR="00BB6FA1">
          <w:rPr>
            <w:rFonts w:ascii="Times" w:hAnsi="Times" w:cs="Times"/>
            <w:color w:val="auto"/>
            <w:lang w:val="en-US"/>
          </w:rPr>
          <w:t>place</w:t>
        </w:r>
      </w:ins>
      <w:ins w:id="27" w:author="Munish Kumar" w:date="2022-12-28T10:59:00Z">
        <w:r w:rsidR="00BB6FA1">
          <w:rPr>
            <w:rFonts w:ascii="Times" w:hAnsi="Times" w:cs="Times"/>
            <w:color w:val="auto"/>
            <w:lang w:val="en-US"/>
          </w:rPr>
          <w:t xml:space="preserve"> volumes using</w:t>
        </w:r>
      </w:ins>
      <w:ins w:id="28" w:author="Munish Kumar" w:date="2022-12-28T09:29:00Z">
        <w:r w:rsidR="000D1910">
          <w:rPr>
            <w:rFonts w:ascii="Times" w:hAnsi="Times" w:cs="Times"/>
            <w:color w:val="auto"/>
            <w:lang w:val="en-US"/>
          </w:rPr>
          <w:t xml:space="preserve"> static and dynamic models, to </w:t>
        </w:r>
      </w:ins>
      <w:ins w:id="29" w:author="Munish Kumar" w:date="2022-12-28T10:59:00Z">
        <w:r w:rsidR="00BB6FA1">
          <w:rPr>
            <w:rFonts w:ascii="Times" w:hAnsi="Times" w:cs="Times"/>
            <w:color w:val="auto"/>
            <w:lang w:val="en-US"/>
          </w:rPr>
          <w:t>better understanding complex flow proper</w:t>
        </w:r>
      </w:ins>
      <w:ins w:id="30" w:author="Munish Kumar" w:date="2022-12-28T11:00:00Z">
        <w:r w:rsidR="00BB6FA1">
          <w:rPr>
            <w:rFonts w:ascii="Times" w:hAnsi="Times" w:cs="Times"/>
            <w:color w:val="auto"/>
            <w:lang w:val="en-US"/>
          </w:rPr>
          <w:t>ties</w:t>
        </w:r>
      </w:ins>
      <w:ins w:id="31" w:author="Munish Kumar" w:date="2022-12-28T10:59:00Z">
        <w:r w:rsidR="00BB6FA1">
          <w:rPr>
            <w:rFonts w:ascii="Times" w:hAnsi="Times" w:cs="Times"/>
            <w:color w:val="auto"/>
            <w:lang w:val="en-US"/>
          </w:rPr>
          <w:t xml:space="preserve"> </w:t>
        </w:r>
      </w:ins>
      <w:ins w:id="32" w:author="Munish Kumar" w:date="2022-12-28T11:00:00Z">
        <w:r w:rsidR="00BB6FA1">
          <w:rPr>
            <w:rFonts w:ascii="Times" w:hAnsi="Times" w:cs="Times"/>
            <w:color w:val="auto"/>
            <w:lang w:val="en-US"/>
          </w:rPr>
          <w:t>that take place in oil and gas reservoirs</w:t>
        </w:r>
      </w:ins>
      <w:r w:rsidR="00E12D08" w:rsidRPr="0024384B">
        <w:rPr>
          <w:rFonts w:ascii="Times" w:hAnsi="Times" w:cs="Times"/>
          <w:color w:val="auto"/>
          <w:lang w:val="en-US"/>
        </w:rPr>
        <w:t xml:space="preserve">. Studies on rock typing </w:t>
      </w:r>
      <w:del w:id="33" w:author="Munish Kumar" w:date="2022-12-28T11:00:00Z">
        <w:r w:rsidR="00E12D08" w:rsidRPr="0024384B" w:rsidDel="00BB6FA1">
          <w:rPr>
            <w:rFonts w:ascii="Times" w:hAnsi="Times" w:cs="Times"/>
            <w:color w:val="auto"/>
            <w:lang w:val="en-US"/>
          </w:rPr>
          <w:delText>mainly revolves around</w:delText>
        </w:r>
      </w:del>
      <w:ins w:id="34" w:author="Munish Kumar" w:date="2022-12-28T11:00:00Z">
        <w:r w:rsidR="00BB6FA1">
          <w:rPr>
            <w:rFonts w:ascii="Times" w:hAnsi="Times" w:cs="Times"/>
            <w:color w:val="auto"/>
            <w:lang w:val="en-US"/>
          </w:rPr>
          <w:t>have mainly utilized porosity and permeability measurements converted to</w:t>
        </w:r>
      </w:ins>
      <w:r w:rsidR="00E12D08" w:rsidRPr="0024384B">
        <w:rPr>
          <w:rFonts w:ascii="Times" w:hAnsi="Times" w:cs="Times"/>
          <w:color w:val="auto"/>
          <w:lang w:val="en-US"/>
        </w:rPr>
        <w:t xml:space="preserve"> rock typing indices</w:t>
      </w:r>
      <w:del w:id="35" w:author="Munish Kumar" w:date="2022-12-28T11:00:00Z">
        <w:r w:rsidR="00E12D08" w:rsidRPr="0024384B" w:rsidDel="00BB6FA1">
          <w:rPr>
            <w:rFonts w:ascii="Times" w:hAnsi="Times" w:cs="Times"/>
            <w:color w:val="auto"/>
            <w:lang w:val="en-US"/>
          </w:rPr>
          <w:delText xml:space="preserve"> as methods to rock type</w:delText>
        </w:r>
      </w:del>
      <w:r w:rsidR="00E12D08" w:rsidRPr="0024384B">
        <w:rPr>
          <w:rFonts w:ascii="Times" w:hAnsi="Times" w:cs="Times"/>
          <w:color w:val="auto"/>
          <w:lang w:val="en-US"/>
        </w:rPr>
        <w:t>,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del w:id="36" w:author="Munish Kumar" w:date="2022-12-28T11:00:00Z">
        <w:r w:rsidR="00E12D08" w:rsidRPr="0024384B" w:rsidDel="00BB6FA1">
          <w:rPr>
            <w:rFonts w:ascii="Times" w:hAnsi="Times" w:cs="Times"/>
            <w:color w:val="auto"/>
            <w:lang w:val="en-US"/>
          </w:rPr>
          <w:delText xml:space="preserve">combining </w:delText>
        </w:r>
      </w:del>
      <w:ins w:id="37" w:author="Munish Kumar" w:date="2022-12-28T11:00:00Z">
        <w:r w:rsidR="00BB6FA1">
          <w:rPr>
            <w:rFonts w:ascii="Times" w:hAnsi="Times" w:cs="Times"/>
            <w:color w:val="auto"/>
            <w:lang w:val="en-US"/>
          </w:rPr>
          <w:t>in</w:t>
        </w:r>
      </w:ins>
      <w:ins w:id="38" w:author="Munish Kumar" w:date="2022-12-28T11:01:00Z">
        <w:r w:rsidR="00BB6FA1">
          <w:rPr>
            <w:rFonts w:ascii="Times" w:hAnsi="Times" w:cs="Times"/>
            <w:color w:val="auto"/>
            <w:lang w:val="en-US"/>
          </w:rPr>
          <w:t>troducing elements of</w:t>
        </w:r>
      </w:ins>
      <w:ins w:id="39" w:author="Munish Kumar" w:date="2022-12-28T11:00:00Z">
        <w:r w:rsidR="00BB6FA1" w:rsidRPr="0024384B">
          <w:rPr>
            <w:rFonts w:ascii="Times" w:hAnsi="Times" w:cs="Times"/>
            <w:color w:val="auto"/>
            <w:lang w:val="en-US"/>
          </w:rPr>
          <w:t xml:space="preserve"> </w:t>
        </w:r>
      </w:ins>
      <w:ins w:id="40" w:author="Munish Kumar" w:date="2022-12-28T11:01:00Z">
        <w:r w:rsidR="00BB6FA1">
          <w:rPr>
            <w:rFonts w:ascii="Times" w:hAnsi="Times" w:cs="Times"/>
            <w:color w:val="auto"/>
            <w:lang w:val="en-US"/>
          </w:rPr>
          <w:t xml:space="preserve">supervised </w:t>
        </w:r>
      </w:ins>
      <w:r w:rsidR="00E12D08" w:rsidRPr="0024384B">
        <w:rPr>
          <w:rFonts w:ascii="Times" w:hAnsi="Times" w:cs="Times"/>
          <w:color w:val="auto"/>
          <w:lang w:val="en-US"/>
        </w:rPr>
        <w:t xml:space="preserve">machine learning as well. However, </w:t>
      </w:r>
      <w:ins w:id="41" w:author="Munish Kumar" w:date="2022-12-28T11:01:00Z">
        <w:r w:rsidR="00BB6FA1">
          <w:rPr>
            <w:rFonts w:ascii="Times" w:hAnsi="Times" w:cs="Times"/>
            <w:color w:val="auto"/>
            <w:lang w:val="en-US"/>
          </w:rPr>
          <w:t xml:space="preserve">a </w:t>
        </w:r>
      </w:ins>
      <w:r w:rsidR="00E12D08" w:rsidRPr="0024384B">
        <w:rPr>
          <w:rFonts w:ascii="Times" w:hAnsi="Times" w:cs="Times"/>
          <w:color w:val="auto"/>
          <w:lang w:val="en-US"/>
        </w:rPr>
        <w:t xml:space="preserve">comparison of </w:t>
      </w:r>
      <w:ins w:id="42" w:author="Munish Kumar" w:date="2022-12-28T11:01:00Z">
        <w:r w:rsidR="00BB6FA1">
          <w:rPr>
            <w:rFonts w:ascii="Times" w:hAnsi="Times" w:cs="Times"/>
            <w:color w:val="auto"/>
            <w:lang w:val="en-US"/>
          </w:rPr>
          <w:t xml:space="preserve">different </w:t>
        </w:r>
      </w:ins>
      <w:r w:rsidR="00E12D08" w:rsidRPr="0024384B">
        <w:rPr>
          <w:rFonts w:ascii="Times" w:hAnsi="Times" w:cs="Times"/>
          <w:color w:val="auto"/>
          <w:lang w:val="en-US"/>
        </w:rPr>
        <w:t xml:space="preserve">unsupervised machine learning </w:t>
      </w:r>
      <w:ins w:id="43" w:author="Munish Kumar" w:date="2022-12-28T11:01:00Z">
        <w:r w:rsidR="00BB6FA1">
          <w:rPr>
            <w:rFonts w:ascii="Times" w:hAnsi="Times" w:cs="Times"/>
            <w:color w:val="auto"/>
            <w:lang w:val="en-US"/>
          </w:rPr>
          <w:t xml:space="preserve">algorithms </w:t>
        </w:r>
      </w:ins>
      <w:r w:rsidR="00E12D08" w:rsidRPr="0024384B">
        <w:rPr>
          <w:rFonts w:ascii="Times" w:hAnsi="Times" w:cs="Times"/>
          <w:color w:val="auto"/>
          <w:lang w:val="en-US"/>
        </w:rPr>
        <w:t>for rock typing</w:t>
      </w:r>
      <w:ins w:id="44" w:author="Munish Kumar" w:date="2022-12-28T11:01:00Z">
        <w:r w:rsidR="00BB6FA1">
          <w:rPr>
            <w:rFonts w:ascii="Times" w:hAnsi="Times" w:cs="Times"/>
            <w:color w:val="auto"/>
            <w:lang w:val="en-US"/>
          </w:rPr>
          <w:t xml:space="preserve"> ap</w:t>
        </w:r>
      </w:ins>
      <w:ins w:id="45" w:author="Munish Kumar" w:date="2022-12-28T11:02:00Z">
        <w:r w:rsidR="00BB6FA1">
          <w:rPr>
            <w:rFonts w:ascii="Times" w:hAnsi="Times" w:cs="Times"/>
            <w:color w:val="auto"/>
            <w:lang w:val="en-US"/>
          </w:rPr>
          <w:t>plications</w:t>
        </w:r>
      </w:ins>
      <w:r w:rsidR="00E12D08" w:rsidRPr="0024384B">
        <w:rPr>
          <w:rFonts w:ascii="Times" w:hAnsi="Times" w:cs="Times"/>
          <w:color w:val="auto"/>
          <w:lang w:val="en-US"/>
        </w:rPr>
        <w:t xml:space="preserve"> </w:t>
      </w:r>
      <w:del w:id="46" w:author="Munish Kumar" w:date="2022-12-28T11:01:00Z">
        <w:r w:rsidR="00E12D08" w:rsidRPr="0024384B" w:rsidDel="00BB6FA1">
          <w:rPr>
            <w:rFonts w:ascii="Times" w:hAnsi="Times" w:cs="Times"/>
            <w:color w:val="auto"/>
            <w:lang w:val="en-US"/>
          </w:rPr>
          <w:delText xml:space="preserve">against different algorithms and against a modified traditional method of rock typing </w:delText>
        </w:r>
      </w:del>
      <w:r w:rsidR="00E12D08" w:rsidRPr="0024384B">
        <w:rPr>
          <w:rFonts w:ascii="Times" w:hAnsi="Times" w:cs="Times"/>
          <w:color w:val="auto"/>
          <w:lang w:val="en-US"/>
        </w:rPr>
        <w:t xml:space="preserve">has not been widely researched. This paper aims to </w:t>
      </w:r>
      <w:ins w:id="47" w:author="Munish Kumar" w:date="2022-12-28T11:02:00Z">
        <w:r w:rsidR="00BB6FA1">
          <w:rPr>
            <w:rFonts w:ascii="Times" w:hAnsi="Times" w:cs="Times"/>
            <w:color w:val="auto"/>
            <w:lang w:val="en-US"/>
          </w:rPr>
          <w:t xml:space="preserve">perform a comparative study of </w:t>
        </w:r>
      </w:ins>
      <w:del w:id="48" w:author="Munish Kumar" w:date="2022-12-28T11:02:00Z">
        <w:r w:rsidR="00E12D08" w:rsidRPr="0024384B" w:rsidDel="00BB6FA1">
          <w:rPr>
            <w:rFonts w:ascii="Times" w:hAnsi="Times" w:cs="Times"/>
            <w:color w:val="auto"/>
            <w:lang w:val="en-US"/>
          </w:rPr>
          <w:delText xml:space="preserve">compare </w:delText>
        </w:r>
      </w:del>
      <w:r w:rsidR="00E12D08" w:rsidRPr="0024384B">
        <w:rPr>
          <w:rFonts w:ascii="Times" w:hAnsi="Times" w:cs="Times"/>
          <w:color w:val="auto"/>
          <w:lang w:val="en-US"/>
        </w:rPr>
        <w:t xml:space="preserve">the performance </w:t>
      </w:r>
      <w:ins w:id="49" w:author="Munish Kumar" w:date="2022-12-28T11:02:00Z">
        <w:r w:rsidR="00BB6FA1">
          <w:rPr>
            <w:rFonts w:ascii="Times" w:hAnsi="Times" w:cs="Times"/>
            <w:color w:val="auto"/>
            <w:lang w:val="en-US"/>
          </w:rPr>
          <w:t xml:space="preserve">and outputs from </w:t>
        </w:r>
      </w:ins>
      <w:del w:id="50" w:author="Munish Kumar" w:date="2022-12-28T11:02:00Z">
        <w:r w:rsidR="00E12D08" w:rsidRPr="0024384B" w:rsidDel="00BB6FA1">
          <w:rPr>
            <w:rFonts w:ascii="Times" w:hAnsi="Times" w:cs="Times"/>
            <w:color w:val="auto"/>
            <w:lang w:val="en-US"/>
          </w:rPr>
          <w:delText xml:space="preserve">between </w:delText>
        </w:r>
      </w:del>
      <w:r w:rsidR="00E12D08" w:rsidRPr="0024384B">
        <w:rPr>
          <w:rFonts w:ascii="Times" w:hAnsi="Times" w:cs="Times"/>
          <w:color w:val="auto"/>
          <w:lang w:val="en-US"/>
        </w:rPr>
        <w:t xml:space="preserve">5 </w:t>
      </w:r>
      <w:ins w:id="51" w:author="Munish Kumar" w:date="2022-12-28T11:02:00Z">
        <w:r w:rsidR="00BB6FA1">
          <w:rPr>
            <w:rFonts w:ascii="Times" w:hAnsi="Times" w:cs="Times"/>
            <w:color w:val="auto"/>
            <w:lang w:val="en-US"/>
          </w:rPr>
          <w:t xml:space="preserve">unique </w:t>
        </w:r>
      </w:ins>
      <w:r w:rsidR="00E12D08" w:rsidRPr="0024384B">
        <w:rPr>
          <w:rFonts w:ascii="Times" w:hAnsi="Times" w:cs="Times"/>
          <w:color w:val="auto"/>
          <w:lang w:val="en-US"/>
        </w:rPr>
        <w:t>unsupervised machine learning models</w:t>
      </w:r>
      <w:ins w:id="52" w:author="Munish Kumar" w:date="2022-12-28T11:02:00Z">
        <w:r w:rsidR="00BB6FA1">
          <w:rPr>
            <w:rFonts w:ascii="Times" w:hAnsi="Times" w:cs="Times"/>
            <w:color w:val="auto"/>
            <w:lang w:val="en-US"/>
          </w:rPr>
          <w:t xml:space="preserve">, which we will </w:t>
        </w:r>
      </w:ins>
      <w:ins w:id="53" w:author="Munish Kumar" w:date="2022-12-28T11:03:00Z">
        <w:r w:rsidR="00BB6FA1">
          <w:rPr>
            <w:rFonts w:ascii="Times" w:hAnsi="Times" w:cs="Times"/>
            <w:color w:val="auto"/>
            <w:lang w:val="en-US"/>
          </w:rPr>
          <w:t>benchmark</w:t>
        </w:r>
      </w:ins>
      <w:r w:rsidR="00E12D08" w:rsidRPr="0024384B">
        <w:rPr>
          <w:rFonts w:ascii="Times" w:hAnsi="Times" w:cs="Times"/>
          <w:color w:val="auto"/>
          <w:lang w:val="en-US"/>
        </w:rPr>
        <w:t xml:space="preserve"> against a modified </w:t>
      </w:r>
      <w:del w:id="54" w:author="Munish Kumar" w:date="2022-12-28T11:02:00Z">
        <w:r w:rsidR="00E12D08" w:rsidRPr="0024384B" w:rsidDel="00BB6FA1">
          <w:rPr>
            <w:rFonts w:ascii="Times" w:hAnsi="Times" w:cs="Times"/>
            <w:color w:val="auto"/>
            <w:lang w:val="en-US"/>
          </w:rPr>
          <w:delText xml:space="preserve">traditional </w:delText>
        </w:r>
      </w:del>
      <w:ins w:id="55" w:author="Munish Kumar" w:date="2022-12-28T11:05:00Z">
        <w:r w:rsidR="00BB6FA1" w:rsidRPr="00BB6FA1">
          <w:rPr>
            <w:rFonts w:ascii="Times" w:hAnsi="Times" w:cs="Times"/>
            <w:color w:val="auto"/>
            <w:lang w:val="en-US"/>
          </w:rPr>
          <w:t>iterative, multi-linear, regression</w:t>
        </w:r>
        <w:r w:rsidR="00BB6FA1" w:rsidRPr="00BB6FA1">
          <w:rPr>
            <w:rFonts w:ascii="Times" w:hAnsi="Times" w:cs="Times"/>
            <w:color w:val="auto"/>
            <w:lang w:val="en-US"/>
          </w:rPr>
          <w:t xml:space="preserve"> </w:t>
        </w:r>
      </w:ins>
      <w:ins w:id="56" w:author="Munish Kumar" w:date="2022-12-28T11:02:00Z">
        <w:r w:rsidR="00BB6FA1">
          <w:rPr>
            <w:rFonts w:ascii="Times" w:hAnsi="Times" w:cs="Times"/>
            <w:color w:val="auto"/>
            <w:lang w:val="en-US"/>
          </w:rPr>
          <w:t>(</w:t>
        </w:r>
      </w:ins>
      <w:ins w:id="57" w:author="Munish Kumar" w:date="2022-12-28T11:05:00Z">
        <w:r w:rsidR="00BB6FA1">
          <w:rPr>
            <w:rFonts w:ascii="Times" w:hAnsi="Times" w:cs="Times"/>
            <w:color w:val="auto"/>
            <w:lang w:val="en-US"/>
          </w:rPr>
          <w:t>IMLR</w:t>
        </w:r>
      </w:ins>
      <w:ins w:id="58" w:author="Munish Kumar" w:date="2022-12-28T11:03:00Z">
        <w:r w:rsidR="00BB6FA1">
          <w:rPr>
            <w:rFonts w:ascii="Times" w:hAnsi="Times" w:cs="Times"/>
            <w:color w:val="auto"/>
            <w:lang w:val="en-US"/>
          </w:rPr>
          <w:t>)</w:t>
        </w:r>
      </w:ins>
      <w:ins w:id="59" w:author="Munish Kumar" w:date="2022-12-28T11:02:00Z">
        <w:r w:rsidR="00BB6FA1" w:rsidRPr="0024384B">
          <w:rPr>
            <w:rFonts w:ascii="Times" w:hAnsi="Times" w:cs="Times"/>
            <w:color w:val="auto"/>
            <w:lang w:val="en-US"/>
          </w:rPr>
          <w:t xml:space="preserve"> </w:t>
        </w:r>
      </w:ins>
      <w:r w:rsidR="00E12D08" w:rsidRPr="0024384B">
        <w:rPr>
          <w:rFonts w:ascii="Times" w:hAnsi="Times" w:cs="Times"/>
          <w:color w:val="auto"/>
          <w:lang w:val="en-US"/>
        </w:rPr>
        <w:t xml:space="preserve">rock typing </w:t>
      </w:r>
      <w:del w:id="60" w:author="Munish Kumar" w:date="2022-12-28T11:03:00Z">
        <w:r w:rsidR="00E12D08" w:rsidRPr="0024384B" w:rsidDel="00BB6FA1">
          <w:rPr>
            <w:rFonts w:ascii="Times" w:hAnsi="Times" w:cs="Times"/>
            <w:color w:val="auto"/>
            <w:lang w:val="en-US"/>
          </w:rPr>
          <w:delText>method</w:delText>
        </w:r>
      </w:del>
      <w:ins w:id="61" w:author="Munish Kumar" w:date="2022-12-28T11:03:00Z">
        <w:r w:rsidR="00BB6FA1">
          <w:rPr>
            <w:rFonts w:ascii="Times" w:hAnsi="Times" w:cs="Times"/>
            <w:color w:val="auto"/>
            <w:lang w:val="en-US"/>
          </w:rPr>
          <w:t>technique</w:t>
        </w:r>
      </w:ins>
      <w:r w:rsidR="00E12D08" w:rsidRPr="0024384B">
        <w:rPr>
          <w:rFonts w:ascii="Times" w:hAnsi="Times" w:cs="Times"/>
          <w:color w:val="auto"/>
          <w:lang w:val="en-US"/>
        </w:rPr>
        <w:t xml:space="preserve">. </w:t>
      </w:r>
      <w:del w:id="62" w:author="Munish Kumar" w:date="2022-12-28T11:03:00Z">
        <w:r w:rsidR="00E12D08" w:rsidRPr="0024384B" w:rsidDel="00BB6FA1">
          <w:rPr>
            <w:rFonts w:ascii="Times" w:hAnsi="Times" w:cs="Times"/>
            <w:color w:val="auto"/>
            <w:lang w:val="en-US"/>
          </w:rPr>
          <w:delText xml:space="preserve">The data </w:delText>
        </w:r>
        <w:r w:rsidR="00E325BF" w:rsidRPr="0024384B" w:rsidDel="00BB6FA1">
          <w:rPr>
            <w:rFonts w:ascii="Times" w:hAnsi="Times" w:cs="Times"/>
            <w:color w:val="auto"/>
            <w:lang w:val="en-US"/>
          </w:rPr>
          <w:delText>for model training is the</w:delText>
        </w:r>
      </w:del>
      <w:ins w:id="63" w:author="Munish Kumar" w:date="2022-12-28T11:03:00Z">
        <w:r w:rsidR="00BB6FA1">
          <w:rPr>
            <w:rFonts w:ascii="Times" w:hAnsi="Times" w:cs="Times"/>
            <w:color w:val="auto"/>
            <w:lang w:val="en-US"/>
          </w:rPr>
          <w:t xml:space="preserve">This study will be conducted on a </w:t>
        </w:r>
      </w:ins>
      <w:del w:id="64" w:author="Munish Kumar" w:date="2022-12-28T11:03:00Z">
        <w:r w:rsidR="00E325BF" w:rsidRPr="0024384B" w:rsidDel="00BB6FA1">
          <w:rPr>
            <w:rFonts w:ascii="Times" w:hAnsi="Times" w:cs="Times"/>
            <w:color w:val="auto"/>
            <w:lang w:val="en-US"/>
          </w:rPr>
          <w:delText xml:space="preserve"> UK </w:delText>
        </w:r>
      </w:del>
      <w:r w:rsidR="00E325BF" w:rsidRPr="0024384B">
        <w:rPr>
          <w:rFonts w:ascii="Times" w:hAnsi="Times" w:cs="Times"/>
          <w:color w:val="auto"/>
          <w:lang w:val="en-US"/>
        </w:rPr>
        <w:t xml:space="preserve">core data </w:t>
      </w:r>
      <w:del w:id="65" w:author="Munish Kumar" w:date="2022-12-28T11:03:00Z">
        <w:r w:rsidR="00E325BF" w:rsidRPr="0024384B" w:rsidDel="00BB6FA1">
          <w:rPr>
            <w:rFonts w:ascii="Times" w:hAnsi="Times" w:cs="Times"/>
            <w:color w:val="auto"/>
            <w:lang w:val="en-US"/>
          </w:rPr>
          <w:delText xml:space="preserve">with </w:delText>
        </w:r>
      </w:del>
      <w:ins w:id="66" w:author="Munish Kumar" w:date="2022-12-28T11:03:00Z">
        <w:r w:rsidR="00BB6FA1">
          <w:rPr>
            <w:rFonts w:ascii="Times" w:hAnsi="Times" w:cs="Times"/>
            <w:color w:val="auto"/>
            <w:lang w:val="en-US"/>
          </w:rPr>
          <w:t>comprising</w:t>
        </w:r>
        <w:r w:rsidR="00BB6FA1" w:rsidRPr="0024384B">
          <w:rPr>
            <w:rFonts w:ascii="Times" w:hAnsi="Times" w:cs="Times"/>
            <w:color w:val="auto"/>
            <w:lang w:val="en-US"/>
          </w:rPr>
          <w:t xml:space="preserve"> </w:t>
        </w:r>
      </w:ins>
      <w:r w:rsidR="00E325BF" w:rsidRPr="0024384B">
        <w:rPr>
          <w:rFonts w:ascii="Times" w:hAnsi="Times" w:cs="Times"/>
          <w:color w:val="auto"/>
          <w:lang w:val="en-US"/>
        </w:rPr>
        <w:t xml:space="preserve">2000 </w:t>
      </w:r>
      <w:ins w:id="67" w:author="Munish Kumar" w:date="2022-12-28T11:03:00Z">
        <w:r w:rsidR="00BB6FA1">
          <w:rPr>
            <w:rFonts w:ascii="Times" w:hAnsi="Times" w:cs="Times"/>
            <w:color w:val="auto"/>
            <w:lang w:val="en-US"/>
          </w:rPr>
          <w:t xml:space="preserve">unique data </w:t>
        </w:r>
      </w:ins>
      <w:del w:id="68" w:author="Munish Kumar" w:date="2022-12-28T11:03:00Z">
        <w:r w:rsidR="00E325BF" w:rsidRPr="0024384B" w:rsidDel="00BB6FA1">
          <w:rPr>
            <w:rFonts w:ascii="Times" w:hAnsi="Times" w:cs="Times"/>
            <w:color w:val="auto"/>
            <w:lang w:val="en-US"/>
          </w:rPr>
          <w:delText xml:space="preserve">data </w:delText>
        </w:r>
      </w:del>
      <w:r w:rsidR="00E325BF" w:rsidRPr="0024384B">
        <w:rPr>
          <w:rFonts w:ascii="Times" w:hAnsi="Times" w:cs="Times"/>
          <w:color w:val="auto"/>
          <w:lang w:val="en-US"/>
        </w:rPr>
        <w:t>points</w:t>
      </w:r>
      <w:ins w:id="69" w:author="Munish Kumar" w:date="2022-12-28T11:03:00Z">
        <w:r w:rsidR="00BB6FA1">
          <w:rPr>
            <w:rFonts w:ascii="Times" w:hAnsi="Times" w:cs="Times"/>
            <w:color w:val="auto"/>
            <w:lang w:val="en-US"/>
          </w:rPr>
          <w:t xml:space="preserve"> from the United Kingdom (UK)</w:t>
        </w:r>
      </w:ins>
      <w:r w:rsidR="00E325BF" w:rsidRPr="0024384B">
        <w:rPr>
          <w:rFonts w:ascii="Times" w:hAnsi="Times" w:cs="Times"/>
          <w:color w:val="auto"/>
          <w:lang w:val="en-US"/>
        </w:rPr>
        <w:t xml:space="preserve">. </w:t>
      </w:r>
      <w:del w:id="70" w:author="Munish Kumar" w:date="2022-12-28T11:06:00Z">
        <w:r w:rsidR="00E325BF" w:rsidRPr="0024384B" w:rsidDel="00BB6FA1">
          <w:rPr>
            <w:rFonts w:ascii="Times" w:hAnsi="Times" w:cs="Times"/>
            <w:color w:val="auto"/>
            <w:lang w:val="en-US"/>
          </w:rPr>
          <w:delText xml:space="preserve">The modified traditional rock typing method is derived from the IMLR clustering technique and is a benchmark for the results of the unsupervised machine learning model. </w:delText>
        </w:r>
      </w:del>
      <w:r w:rsidR="00E325BF" w:rsidRPr="0024384B">
        <w:rPr>
          <w:rFonts w:ascii="Times" w:hAnsi="Times" w:cs="Times"/>
          <w:color w:val="auto"/>
          <w:lang w:val="en-US"/>
        </w:rPr>
        <w:t xml:space="preserve">The 5 unsupervised machine learning model are the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1" w:author="Munish Kumar" w:date="2022-12-28T11:07:00Z">
        <w:r w:rsidR="00BB6FA1" w:rsidRPr="0024384B">
          <w:rPr>
            <w:rFonts w:ascii="Times" w:hAnsi="Times" w:cs="Times"/>
          </w:rPr>
          <w:t>Self-Organising Map (SOM)</w:t>
        </w:r>
        <w:r w:rsidR="00BB6FA1">
          <w:rPr>
            <w:rFonts w:ascii="Times" w:hAnsi="Times" w:cs="Times"/>
          </w:rPr>
          <w:t xml:space="preserve"> </w:t>
        </w:r>
      </w:ins>
      <w:del w:id="72" w:author="Munish Kumar" w:date="2022-12-28T11:07:00Z">
        <w:r w:rsidR="00E325BF" w:rsidRPr="0024384B" w:rsidDel="00BB6FA1">
          <w:rPr>
            <w:rFonts w:ascii="Times" w:hAnsi="Times" w:cs="Times"/>
            <w:color w:val="auto"/>
            <w:lang w:val="en-US"/>
          </w:rPr>
          <w:delText xml:space="preserve">SOM </w:delText>
        </w:r>
      </w:del>
      <w:r w:rsidR="00E325BF" w:rsidRPr="0024384B">
        <w:rPr>
          <w:rFonts w:ascii="Times" w:hAnsi="Times" w:cs="Times"/>
          <w:color w:val="auto"/>
          <w:lang w:val="en-US"/>
        </w:rPr>
        <w:t xml:space="preserv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3" w:author="Munish Kumar" w:date="2022-12-28T11:07:00Z">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ins>
      <w:r w:rsidR="00E325BF" w:rsidRPr="0024384B">
        <w:rPr>
          <w:rFonts w:ascii="Times" w:hAnsi="Times" w:cs="Times"/>
          <w:color w:val="auto"/>
          <w:lang w:val="en-US"/>
        </w:rPr>
        <w:t>DBSCAN</w:t>
      </w:r>
      <w:ins w:id="74" w:author="Munish Kumar" w:date="2022-12-28T11:07:00Z">
        <w:r w:rsidR="00BB6FA1">
          <w:rPr>
            <w:rFonts w:ascii="Times" w:hAnsi="Times" w:cs="Times"/>
            <w:color w:val="auto"/>
            <w:lang w:val="en-US"/>
          </w:rPr>
          <w:t>)</w:t>
        </w:r>
      </w:ins>
      <w:r w:rsidR="00E325BF" w:rsidRPr="0024384B">
        <w:rPr>
          <w:rFonts w:ascii="Times" w:hAnsi="Times" w:cs="Times"/>
          <w:color w:val="auto"/>
          <w:lang w:val="en-US"/>
        </w:rPr>
        <w:t xml:space="preserve">, </w:t>
      </w:r>
      <w:ins w:id="75" w:author="Munish Kumar" w:date="2022-12-28T11:07:00Z">
        <w:r w:rsidR="00BB6FA1" w:rsidRPr="0024384B">
          <w:rPr>
            <w:rFonts w:ascii="Times" w:hAnsi="Times" w:cs="Times"/>
          </w:rPr>
          <w:t>Balanced Iterative Reducing and Clustering using Hierarchies (BIRCH)</w:t>
        </w:r>
        <w:r w:rsidR="00BB6FA1">
          <w:rPr>
            <w:rFonts w:ascii="Times" w:hAnsi="Times" w:cs="Times"/>
          </w:rPr>
          <w:t xml:space="preserve"> </w:t>
        </w:r>
      </w:ins>
      <w:del w:id="76" w:author="Munish Kumar" w:date="2022-12-28T11:07:00Z">
        <w:r w:rsidR="00E325BF" w:rsidRPr="0024384B" w:rsidDel="00BB6FA1">
          <w:rPr>
            <w:rFonts w:ascii="Times" w:hAnsi="Times" w:cs="Times"/>
            <w:color w:val="auto"/>
            <w:lang w:val="en-US"/>
          </w:rPr>
          <w:delText xml:space="preserve">BIRCH </w:delText>
        </w:r>
      </w:del>
      <w:r w:rsidR="00E325BF" w:rsidRPr="0024384B">
        <w:rPr>
          <w:rFonts w:ascii="Times" w:hAnsi="Times" w:cs="Times"/>
          <w:color w:val="auto"/>
          <w:lang w:val="en-US"/>
        </w:rPr>
        <w:t xml:space="preserve">and </w:t>
      </w:r>
      <w:ins w:id="77" w:author="Munish Kumar" w:date="2022-12-28T11:07:00Z">
        <w:r w:rsidR="00BB6FA1" w:rsidRPr="0024384B">
          <w:rPr>
            <w:rFonts w:ascii="Times" w:hAnsi="Times" w:cs="Times"/>
          </w:rPr>
          <w:t>Gaussian Mixture Models (GMMs)</w:t>
        </w:r>
      </w:ins>
      <w:del w:id="78" w:author="Munish Kumar" w:date="2022-12-28T11:07:00Z">
        <w:r w:rsidR="00E325BF" w:rsidRPr="0024384B" w:rsidDel="00BB6FA1">
          <w:rPr>
            <w:rFonts w:ascii="Times" w:hAnsi="Times" w:cs="Times"/>
            <w:color w:val="auto"/>
            <w:lang w:val="en-US"/>
          </w:rPr>
          <w:delText>GMMs</w:delText>
        </w:r>
      </w:del>
      <w:del w:id="79" w:author="Munish Kumar" w:date="2022-12-28T11:06:00Z">
        <w:r w:rsidR="00E325BF" w:rsidRPr="0024384B" w:rsidDel="00BB6FA1">
          <w:rPr>
            <w:rFonts w:ascii="Times" w:hAnsi="Times" w:cs="Times"/>
            <w:color w:val="auto"/>
            <w:lang w:val="en-US"/>
          </w:rPr>
          <w:delText xml:space="preserve"> which are chosen from different family of clustering</w:delText>
        </w:r>
      </w:del>
      <w:r w:rsidR="00E325BF" w:rsidRPr="0024384B">
        <w:rPr>
          <w:rFonts w:ascii="Times" w:hAnsi="Times" w:cs="Times"/>
          <w:color w:val="auto"/>
          <w:lang w:val="en-US"/>
        </w:rPr>
        <w:t>.</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and BIRCH rock typing performance are the best aside from the modified method when applied on the </w:t>
      </w:r>
      <w:del w:id="80" w:author="Munish Kumar" w:date="2022-12-28T11:06:00Z">
        <w:r w:rsidR="00E325BF" w:rsidRPr="0024384B" w:rsidDel="00BB6FA1">
          <w:rPr>
            <w:rFonts w:ascii="Times" w:hAnsi="Times" w:cs="Times"/>
            <w:color w:val="auto"/>
            <w:lang w:val="en-US"/>
          </w:rPr>
          <w:delText xml:space="preserve">UK </w:delText>
        </w:r>
      </w:del>
      <w:r w:rsidR="00E325BF" w:rsidRPr="0024384B">
        <w:rPr>
          <w:rFonts w:ascii="Times" w:hAnsi="Times" w:cs="Times"/>
          <w:color w:val="auto"/>
          <w:lang w:val="en-US"/>
        </w:rPr>
        <w:t xml:space="preserve">core dataset. </w:t>
      </w:r>
    </w:p>
    <w:p w14:paraId="71A69CDA" w14:textId="03E77797" w:rsidR="00E627DE" w:rsidRPr="0024384B" w:rsidRDefault="004C71B8" w:rsidP="00057227">
      <w:pPr>
        <w:spacing w:before="120"/>
        <w:jc w:val="both"/>
        <w:rPr>
          <w:rFonts w:ascii="Times" w:hAnsi="Times" w:cs="Times"/>
          <w:sz w:val="24"/>
          <w:szCs w:val="24"/>
          <w:lang w:val="en-SG"/>
        </w:rPr>
      </w:pPr>
      <w:r w:rsidRPr="0024384B">
        <w:rPr>
          <w:rFonts w:ascii="Times" w:hAnsi="Times" w:cs="Times"/>
          <w:b/>
          <w:bCs/>
          <w:sz w:val="24"/>
          <w:szCs w:val="24"/>
          <w:lang w:val="en-SG"/>
        </w:rPr>
        <w:t xml:space="preserve">One-Sentence Summary: </w:t>
      </w:r>
      <w:del w:id="81" w:author="Munish Kumar" w:date="2022-12-28T11:06:00Z">
        <w:r w:rsidRPr="0024384B" w:rsidDel="00BB6FA1">
          <w:rPr>
            <w:rFonts w:ascii="Times" w:hAnsi="Times" w:cs="Times"/>
            <w:b/>
            <w:bCs/>
            <w:sz w:val="24"/>
            <w:szCs w:val="24"/>
            <w:lang w:val="en-SG"/>
          </w:rPr>
          <w:delText xml:space="preserve"> </w:delText>
        </w:r>
      </w:del>
      <w:r w:rsidRPr="0024384B">
        <w:rPr>
          <w:rFonts w:ascii="Times" w:hAnsi="Times" w:cs="Times"/>
          <w:sz w:val="24"/>
          <w:szCs w:val="24"/>
          <w:lang w:val="en-SG"/>
        </w:rPr>
        <w:t xml:space="preserve">This paper aims to </w:t>
      </w:r>
      <w:r w:rsidR="00E325BF" w:rsidRPr="0024384B">
        <w:rPr>
          <w:rFonts w:ascii="Times" w:hAnsi="Times" w:cs="Times"/>
          <w:sz w:val="24"/>
          <w:szCs w:val="24"/>
          <w:lang w:val="en-SG"/>
        </w:rPr>
        <w:t xml:space="preserve">explore the performance of rock typing using different unsupervised machine learning algorithms against a modified </w:t>
      </w:r>
      <w:del w:id="82" w:author="Munish Kumar" w:date="2022-12-28T11:07:00Z">
        <w:r w:rsidR="00E325BF" w:rsidRPr="0024384B" w:rsidDel="00BB6FA1">
          <w:rPr>
            <w:rFonts w:ascii="Times" w:hAnsi="Times" w:cs="Times"/>
            <w:sz w:val="24"/>
            <w:szCs w:val="24"/>
            <w:lang w:val="en-SG"/>
          </w:rPr>
          <w:delText xml:space="preserve">traditional </w:delText>
        </w:r>
      </w:del>
      <w:ins w:id="83" w:author="Munish Kumar" w:date="2022-12-28T11:07:00Z">
        <w:r w:rsidR="00BB6FA1">
          <w:rPr>
            <w:rFonts w:ascii="Times" w:hAnsi="Times" w:cs="Times"/>
            <w:sz w:val="24"/>
            <w:szCs w:val="24"/>
            <w:lang w:val="en-SG"/>
          </w:rPr>
          <w:t>IMLR</w:t>
        </w:r>
        <w:r w:rsidR="00BB6FA1" w:rsidRPr="0024384B">
          <w:rPr>
            <w:rFonts w:ascii="Times" w:hAnsi="Times" w:cs="Times"/>
            <w:sz w:val="24"/>
            <w:szCs w:val="24"/>
            <w:lang w:val="en-SG"/>
          </w:rPr>
          <w:t xml:space="preserve"> </w:t>
        </w:r>
      </w:ins>
      <w:r w:rsidR="00E325BF" w:rsidRPr="0024384B">
        <w:rPr>
          <w:rFonts w:ascii="Times" w:hAnsi="Times" w:cs="Times"/>
          <w:sz w:val="24"/>
          <w:szCs w:val="24"/>
          <w:lang w:val="en-SG"/>
        </w:rPr>
        <w:t>rock typing method.</w:t>
      </w:r>
    </w:p>
    <w:p w14:paraId="13DF27D6" w14:textId="18D71DF1" w:rsidR="004C71B8" w:rsidRDefault="004C71B8" w:rsidP="00057227">
      <w:pPr>
        <w:spacing w:before="120"/>
        <w:jc w:val="both"/>
        <w:rPr>
          <w:ins w:id="84" w:author="Munish Kumar" w:date="2022-12-30T10:28:00Z"/>
          <w:rFonts w:ascii="Times" w:hAnsi="Times" w:cs="Times"/>
          <w:sz w:val="24"/>
          <w:szCs w:val="24"/>
          <w:lang w:val="en-SG"/>
        </w:rPr>
      </w:pPr>
      <w:r w:rsidRPr="0024384B">
        <w:rPr>
          <w:rFonts w:ascii="Times" w:hAnsi="Times" w:cs="Times"/>
          <w:b/>
          <w:bCs/>
          <w:sz w:val="24"/>
          <w:szCs w:val="24"/>
          <w:lang w:val="en-SG"/>
        </w:rPr>
        <w:t xml:space="preserve">Keywords (minimum 6): </w:t>
      </w:r>
      <w:r w:rsidRPr="0024384B">
        <w:rPr>
          <w:rFonts w:ascii="Times" w:hAnsi="Times" w:cs="Times"/>
          <w:sz w:val="24"/>
          <w:szCs w:val="24"/>
          <w:lang w:val="en-SG"/>
        </w:rPr>
        <w:t xml:space="preserve">Oil and Gas, Rock Typing, Unsupervised Machine Learning, </w:t>
      </w:r>
      <w:proofErr w:type="spellStart"/>
      <w:r w:rsidR="00580C8C" w:rsidRPr="0024384B">
        <w:rPr>
          <w:rFonts w:ascii="Times" w:hAnsi="Times" w:cs="Times"/>
          <w:sz w:val="24"/>
          <w:szCs w:val="24"/>
          <w:lang w:val="en-SG"/>
        </w:rPr>
        <w:t>KMeans</w:t>
      </w:r>
      <w:proofErr w:type="spellEnd"/>
      <w:r w:rsidR="00580C8C" w:rsidRPr="0024384B">
        <w:rPr>
          <w:rFonts w:ascii="Times" w:hAnsi="Times" w:cs="Times"/>
          <w:sz w:val="24"/>
          <w:szCs w:val="24"/>
          <w:lang w:val="en-SG"/>
        </w:rPr>
        <w:t>, Density-Based Spectral Clustering of Application with Noise (DBSCAN), Self-Organising Map (SOM), Balanced Iterative Reducing and Clustering using Hierarchies (BIRCH</w:t>
      </w:r>
      <w:r w:rsidR="0092355C" w:rsidRPr="0024384B">
        <w:rPr>
          <w:rFonts w:ascii="Times" w:hAnsi="Times" w:cs="Times"/>
          <w:sz w:val="24"/>
          <w:szCs w:val="24"/>
          <w:lang w:val="en-SG"/>
        </w:rPr>
        <w:t>), Gaussian</w:t>
      </w:r>
      <w:r w:rsidR="00580C8C" w:rsidRPr="0024384B">
        <w:rPr>
          <w:rFonts w:ascii="Times" w:hAnsi="Times" w:cs="Times"/>
          <w:sz w:val="24"/>
          <w:szCs w:val="24"/>
          <w:lang w:val="en-SG"/>
        </w:rPr>
        <w:t xml:space="preserve"> Mixture Models (GMMs)</w:t>
      </w:r>
      <w:r w:rsidR="00E12D08" w:rsidRPr="0024384B">
        <w:rPr>
          <w:rFonts w:ascii="Times" w:hAnsi="Times" w:cs="Times"/>
          <w:sz w:val="24"/>
          <w:szCs w:val="24"/>
          <w:lang w:val="en-SG"/>
        </w:rPr>
        <w:t>.</w:t>
      </w:r>
    </w:p>
    <w:p w14:paraId="0FA46D5C" w14:textId="77777777" w:rsidR="007F56CC" w:rsidRPr="0024384B" w:rsidRDefault="007F56CC" w:rsidP="00057227">
      <w:pPr>
        <w:spacing w:before="120"/>
        <w:jc w:val="both"/>
        <w:rPr>
          <w:rFonts w:ascii="Times" w:hAnsi="Times" w:cs="Times"/>
          <w:sz w:val="24"/>
          <w:szCs w:val="24"/>
          <w:lang w:val="en-SG"/>
        </w:rPr>
      </w:pPr>
    </w:p>
    <w:p w14:paraId="2FEAA06F" w14:textId="5596B0B5" w:rsidR="007F56CC" w:rsidRDefault="007F56CC">
      <w:pPr>
        <w:spacing w:after="160" w:line="259" w:lineRule="auto"/>
        <w:rPr>
          <w:ins w:id="85" w:author="Munish Kumar" w:date="2022-12-30T10:28:00Z"/>
          <w:rFonts w:ascii="Times" w:hAnsi="Times" w:cs="Times"/>
          <w:sz w:val="24"/>
          <w:szCs w:val="24"/>
          <w:lang w:val="en-SG"/>
        </w:rPr>
      </w:pPr>
      <w:ins w:id="86" w:author="Munish Kumar" w:date="2022-12-30T10:28:00Z">
        <w:r>
          <w:rPr>
            <w:rFonts w:ascii="Times" w:hAnsi="Times" w:cs="Times"/>
            <w:sz w:val="24"/>
            <w:szCs w:val="24"/>
            <w:lang w:val="en-SG"/>
          </w:rPr>
          <w:br w:type="page"/>
        </w:r>
      </w:ins>
    </w:p>
    <w:p w14:paraId="1105F7E8" w14:textId="77777777" w:rsidR="004151CE" w:rsidDel="007F56CC" w:rsidRDefault="004151CE" w:rsidP="007F56CC">
      <w:pPr>
        <w:pStyle w:val="Heading1"/>
        <w:rPr>
          <w:del w:id="87" w:author="Munish Kumar" w:date="2022-12-30T10:28:00Z"/>
        </w:rPr>
        <w:pPrChange w:id="88" w:author="Munish Kumar" w:date="2022-12-30T10:28:00Z">
          <w:pPr>
            <w:spacing w:before="120"/>
          </w:pPr>
        </w:pPrChange>
      </w:pPr>
    </w:p>
    <w:p w14:paraId="0AEADB8E" w14:textId="3F1F8354" w:rsidR="004151CE" w:rsidDel="007F56CC" w:rsidRDefault="004151CE" w:rsidP="007F56CC">
      <w:pPr>
        <w:pStyle w:val="Heading1"/>
        <w:rPr>
          <w:del w:id="89" w:author="Munish Kumar" w:date="2022-12-30T10:28:00Z"/>
        </w:rPr>
        <w:pPrChange w:id="90" w:author="Munish Kumar" w:date="2022-12-30T10:28:00Z">
          <w:pPr>
            <w:spacing w:before="120"/>
          </w:pPr>
        </w:pPrChange>
      </w:pPr>
    </w:p>
    <w:p w14:paraId="5F5EFB38" w14:textId="0CCE269D" w:rsidR="004151CE" w:rsidDel="007F56CC" w:rsidRDefault="004151CE" w:rsidP="007F56CC">
      <w:pPr>
        <w:pStyle w:val="Heading1"/>
        <w:rPr>
          <w:del w:id="91" w:author="Munish Kumar" w:date="2022-12-30T10:28:00Z"/>
        </w:rPr>
        <w:pPrChange w:id="92" w:author="Munish Kumar" w:date="2022-12-30T10:28:00Z">
          <w:pPr>
            <w:spacing w:before="120"/>
          </w:pPr>
        </w:pPrChange>
      </w:pPr>
    </w:p>
    <w:p w14:paraId="1009932F" w14:textId="0AD79368" w:rsidR="007F56CC" w:rsidDel="007F56CC" w:rsidRDefault="007F56CC" w:rsidP="007F56CC">
      <w:pPr>
        <w:pStyle w:val="Heading1"/>
        <w:rPr>
          <w:del w:id="93" w:author="Munish Kumar" w:date="2022-12-30T10:28:00Z"/>
        </w:rPr>
        <w:pPrChange w:id="94" w:author="Munish Kumar" w:date="2022-12-30T10:28:00Z">
          <w:pPr>
            <w:spacing w:before="120"/>
          </w:pPr>
        </w:pPrChange>
      </w:pPr>
    </w:p>
    <w:p w14:paraId="7C69ADEC" w14:textId="28C78449" w:rsidR="004151CE" w:rsidDel="007F56CC" w:rsidRDefault="004151CE" w:rsidP="007F56CC">
      <w:pPr>
        <w:pStyle w:val="Heading1"/>
        <w:rPr>
          <w:del w:id="95" w:author="Munish Kumar" w:date="2022-12-30T10:28:00Z"/>
        </w:rPr>
        <w:pPrChange w:id="96" w:author="Munish Kumar" w:date="2022-12-30T10:28:00Z">
          <w:pPr>
            <w:spacing w:before="120"/>
          </w:pPr>
        </w:pPrChange>
      </w:pPr>
    </w:p>
    <w:p w14:paraId="6E0380CC" w14:textId="5C4C6DD8" w:rsidR="004151CE" w:rsidDel="007F56CC" w:rsidRDefault="004151CE" w:rsidP="007F56CC">
      <w:pPr>
        <w:pStyle w:val="Heading1"/>
        <w:rPr>
          <w:del w:id="97" w:author="Munish Kumar" w:date="2022-12-30T10:28:00Z"/>
        </w:rPr>
        <w:pPrChange w:id="98" w:author="Munish Kumar" w:date="2022-12-30T10:28:00Z">
          <w:pPr>
            <w:spacing w:before="120"/>
          </w:pPr>
        </w:pPrChange>
      </w:pPr>
    </w:p>
    <w:p w14:paraId="65DE6F92" w14:textId="41ACA187" w:rsidR="004151CE" w:rsidDel="007F56CC" w:rsidRDefault="004151CE" w:rsidP="007F56CC">
      <w:pPr>
        <w:pStyle w:val="Heading1"/>
        <w:rPr>
          <w:del w:id="99" w:author="Munish Kumar" w:date="2022-12-30T10:28:00Z"/>
        </w:rPr>
        <w:pPrChange w:id="100" w:author="Munish Kumar" w:date="2022-12-30T10:28:00Z">
          <w:pPr>
            <w:spacing w:before="120"/>
          </w:pPr>
        </w:pPrChange>
      </w:pPr>
    </w:p>
    <w:p w14:paraId="23705D5E" w14:textId="67ABA2F7" w:rsidR="004151CE" w:rsidDel="007F56CC" w:rsidRDefault="004151CE" w:rsidP="007F56CC">
      <w:pPr>
        <w:pStyle w:val="Heading1"/>
        <w:rPr>
          <w:del w:id="101" w:author="Munish Kumar" w:date="2022-12-30T10:28:00Z"/>
        </w:rPr>
        <w:pPrChange w:id="102" w:author="Munish Kumar" w:date="2022-12-30T10:28:00Z">
          <w:pPr>
            <w:spacing w:before="120"/>
          </w:pPr>
        </w:pPrChange>
      </w:pPr>
    </w:p>
    <w:p w14:paraId="1D2F80E8" w14:textId="285CAA38" w:rsidR="004151CE" w:rsidDel="007F56CC" w:rsidRDefault="004151CE" w:rsidP="007F56CC">
      <w:pPr>
        <w:pStyle w:val="Heading1"/>
        <w:rPr>
          <w:del w:id="103" w:author="Munish Kumar" w:date="2022-12-30T10:28:00Z"/>
        </w:rPr>
        <w:pPrChange w:id="104" w:author="Munish Kumar" w:date="2022-12-30T10:28:00Z">
          <w:pPr>
            <w:spacing w:before="120"/>
          </w:pPr>
        </w:pPrChange>
      </w:pPr>
    </w:p>
    <w:p w14:paraId="032B3BA9" w14:textId="20B61397" w:rsidR="004151CE" w:rsidDel="007F56CC" w:rsidRDefault="004151CE" w:rsidP="007F56CC">
      <w:pPr>
        <w:pStyle w:val="Heading1"/>
        <w:rPr>
          <w:del w:id="105" w:author="Munish Kumar" w:date="2022-12-30T10:28:00Z"/>
        </w:rPr>
        <w:pPrChange w:id="106" w:author="Munish Kumar" w:date="2022-12-30T10:28:00Z">
          <w:pPr>
            <w:spacing w:before="120"/>
          </w:pPr>
        </w:pPrChange>
      </w:pPr>
    </w:p>
    <w:p w14:paraId="09E417DF" w14:textId="57001CEB" w:rsidR="004151CE" w:rsidDel="007F56CC" w:rsidRDefault="004151CE" w:rsidP="007F56CC">
      <w:pPr>
        <w:pStyle w:val="Heading1"/>
        <w:rPr>
          <w:del w:id="107" w:author="Munish Kumar" w:date="2022-12-30T10:28:00Z"/>
        </w:rPr>
        <w:pPrChange w:id="108" w:author="Munish Kumar" w:date="2022-12-30T10:28:00Z">
          <w:pPr>
            <w:spacing w:before="120"/>
          </w:pPr>
        </w:pPrChange>
      </w:pPr>
    </w:p>
    <w:p w14:paraId="23FB5261" w14:textId="28D8C3F1" w:rsidR="004151CE" w:rsidDel="007F56CC" w:rsidRDefault="004151CE" w:rsidP="007F56CC">
      <w:pPr>
        <w:pStyle w:val="Heading1"/>
        <w:rPr>
          <w:del w:id="109" w:author="Munish Kumar" w:date="2022-12-30T10:28:00Z"/>
        </w:rPr>
        <w:pPrChange w:id="110" w:author="Munish Kumar" w:date="2022-12-30T10:28:00Z">
          <w:pPr>
            <w:spacing w:before="120"/>
          </w:pPr>
        </w:pPrChange>
      </w:pPr>
    </w:p>
    <w:p w14:paraId="7BD4C97D" w14:textId="5748E466" w:rsidR="004151CE" w:rsidRPr="00CB1830" w:rsidDel="00BB6FA1" w:rsidRDefault="00226EEF" w:rsidP="007F56CC">
      <w:pPr>
        <w:pStyle w:val="Heading1"/>
        <w:rPr>
          <w:del w:id="111" w:author="Munish Kumar" w:date="2022-12-28T11:08:00Z"/>
        </w:rPr>
        <w:pPrChange w:id="112" w:author="Munish Kumar" w:date="2022-12-30T10:28:00Z">
          <w:pPr>
            <w:spacing w:before="120"/>
          </w:pPr>
        </w:pPrChange>
      </w:pPr>
      <w:ins w:id="113" w:author="Munish Kumar" w:date="2022-12-28T11:25:00Z">
        <w:r>
          <w:t>1.0</w:t>
        </w:r>
        <w:r>
          <w:tab/>
        </w:r>
      </w:ins>
    </w:p>
    <w:p w14:paraId="41A3A5CC" w14:textId="22C5D37A" w:rsidR="004151CE" w:rsidRPr="00CB1830" w:rsidDel="00BB6FA1" w:rsidRDefault="004151CE" w:rsidP="007F56CC">
      <w:pPr>
        <w:pStyle w:val="Heading1"/>
        <w:rPr>
          <w:del w:id="114" w:author="Munish Kumar" w:date="2022-12-28T11:08:00Z"/>
        </w:rPr>
        <w:pPrChange w:id="115" w:author="Munish Kumar" w:date="2022-12-30T10:28:00Z">
          <w:pPr>
            <w:spacing w:before="120"/>
          </w:pPr>
        </w:pPrChange>
      </w:pPr>
    </w:p>
    <w:p w14:paraId="685EA8F6" w14:textId="41331895" w:rsidR="004151CE" w:rsidRPr="00CB1830" w:rsidRDefault="004151CE" w:rsidP="007F56CC">
      <w:pPr>
        <w:pStyle w:val="Heading1"/>
        <w:pPrChange w:id="116" w:author="Munish Kumar" w:date="2022-12-30T10:28:00Z">
          <w:pPr>
            <w:pStyle w:val="ListParagraph"/>
            <w:numPr>
              <w:numId w:val="2"/>
            </w:numPr>
            <w:spacing w:before="120"/>
            <w:ind w:left="360" w:hanging="360"/>
          </w:pPr>
        </w:pPrChange>
      </w:pPr>
      <w:r w:rsidRPr="00CB1830">
        <w:t>Introduction</w:t>
      </w:r>
    </w:p>
    <w:p w14:paraId="649141AB" w14:textId="644FDFC0" w:rsidR="00554489" w:rsidRDefault="00E86EFC" w:rsidP="00E86EFC">
      <w:pPr>
        <w:jc w:val="both"/>
        <w:rPr>
          <w:ins w:id="117" w:author="Munish Kumar" w:date="2022-12-28T15:59:00Z"/>
          <w:rFonts w:eastAsiaTheme="minorEastAsia"/>
          <w:sz w:val="24"/>
          <w:szCs w:val="24"/>
          <w:lang w:val="en-SG" w:eastAsia="zh-CN"/>
        </w:rPr>
      </w:pPr>
      <w:ins w:id="118" w:author="Munish Kumar" w:date="2022-12-28T16:02:00Z">
        <w:r>
          <w:rPr>
            <w:rFonts w:eastAsiaTheme="minorEastAsia"/>
            <w:sz w:val="24"/>
            <w:szCs w:val="24"/>
            <w:lang w:val="en-SG" w:eastAsia="zh-CN"/>
          </w:rPr>
          <w:t>Rock typing is based on the simple principle that not all reservoir rocks are created equal</w:t>
        </w:r>
      </w:ins>
      <w:ins w:id="119" w:author="Munish Kumar" w:date="2022-12-28T16:08:00Z">
        <w:r>
          <w:rPr>
            <w:rFonts w:eastAsiaTheme="minorEastAsia"/>
            <w:sz w:val="24"/>
            <w:szCs w:val="24"/>
            <w:lang w:val="en-SG" w:eastAsia="zh-CN"/>
          </w:rPr>
          <w:t>. Rocks that are</w:t>
        </w:r>
      </w:ins>
      <w:ins w:id="120" w:author="Munish Kumar" w:date="2022-12-28T16:02:00Z">
        <w:r>
          <w:rPr>
            <w:rFonts w:eastAsiaTheme="minorEastAsia"/>
            <w:sz w:val="24"/>
            <w:szCs w:val="24"/>
            <w:lang w:val="en-SG" w:eastAsia="zh-CN"/>
          </w:rPr>
          <w:t xml:space="preserve"> similarly deposited, buried under similar conditions, and undergo similar diagenetic </w:t>
        </w:r>
      </w:ins>
      <w:ins w:id="121" w:author="Munish Kumar" w:date="2022-12-28T16:09:00Z">
        <w:r>
          <w:rPr>
            <w:rFonts w:eastAsiaTheme="minorEastAsia"/>
            <w:sz w:val="24"/>
            <w:szCs w:val="24"/>
            <w:lang w:val="en-SG" w:eastAsia="zh-CN"/>
          </w:rPr>
          <w:t>processes will</w:t>
        </w:r>
      </w:ins>
      <w:ins w:id="122" w:author="Munish Kumar" w:date="2022-12-28T16:08:00Z">
        <w:r>
          <w:rPr>
            <w:rFonts w:eastAsiaTheme="minorEastAsia"/>
            <w:sz w:val="24"/>
            <w:szCs w:val="24"/>
            <w:lang w:val="en-SG" w:eastAsia="zh-CN"/>
          </w:rPr>
          <w:t xml:space="preserve"> </w:t>
        </w:r>
      </w:ins>
      <w:ins w:id="123" w:author="Munish Kumar" w:date="2022-12-28T16:14:00Z">
        <w:r w:rsidR="00FC4B17">
          <w:rPr>
            <w:rFonts w:eastAsiaTheme="minorEastAsia"/>
            <w:sz w:val="24"/>
            <w:szCs w:val="24"/>
            <w:lang w:val="en-SG" w:eastAsia="zh-CN"/>
          </w:rPr>
          <w:t>share a set of</w:t>
        </w:r>
      </w:ins>
      <w:ins w:id="124" w:author="Munish Kumar" w:date="2022-12-28T16:08:00Z">
        <w:r>
          <w:rPr>
            <w:rFonts w:eastAsiaTheme="minorEastAsia"/>
            <w:sz w:val="24"/>
            <w:szCs w:val="24"/>
            <w:lang w:val="en-SG" w:eastAsia="zh-CN"/>
          </w:rPr>
          <w:t xml:space="preserve"> unique</w:t>
        </w:r>
      </w:ins>
      <w:ins w:id="125" w:author="Munish Kumar" w:date="2022-12-28T16:09:00Z">
        <w:r>
          <w:rPr>
            <w:rFonts w:eastAsiaTheme="minorEastAsia"/>
            <w:sz w:val="24"/>
            <w:szCs w:val="24"/>
            <w:lang w:val="en-SG" w:eastAsia="zh-CN"/>
          </w:rPr>
          <w:t xml:space="preserve"> characteristic</w:t>
        </w:r>
      </w:ins>
      <w:ins w:id="126" w:author="Munish Kumar" w:date="2022-12-28T16:14:00Z">
        <w:r w:rsidR="00FC4B17">
          <w:rPr>
            <w:rFonts w:eastAsiaTheme="minorEastAsia"/>
            <w:sz w:val="24"/>
            <w:szCs w:val="24"/>
            <w:lang w:val="en-SG" w:eastAsia="zh-CN"/>
          </w:rPr>
          <w:t>s</w:t>
        </w:r>
      </w:ins>
      <w:customXmlInsRangeStart w:id="127" w:author="Munish Kumar" w:date="2022-12-28T16:09:00Z"/>
      <w:sdt>
        <w:sdtPr>
          <w:rPr>
            <w:rFonts w:eastAsiaTheme="minorEastAsia"/>
            <w:sz w:val="24"/>
            <w:szCs w:val="24"/>
            <w:lang w:val="en-SG" w:eastAsia="zh-CN"/>
          </w:rPr>
          <w:id w:val="-1255584922"/>
          <w:citation/>
        </w:sdtPr>
        <w:sdtContent>
          <w:customXmlInsRangeEnd w:id="127"/>
          <w:ins w:id="128" w:author="Munish Kumar" w:date="2022-12-28T16:09:00Z">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Pr>
                <w:rFonts w:eastAsiaTheme="minorEastAsia"/>
                <w:noProof/>
                <w:sz w:val="24"/>
                <w:szCs w:val="24"/>
                <w:lang w:eastAsia="zh-CN"/>
              </w:rPr>
              <w:t xml:space="preserve"> </w:t>
            </w:r>
            <w:r w:rsidRPr="00291B19">
              <w:rPr>
                <w:rFonts w:eastAsiaTheme="minorEastAsia"/>
                <w:noProof/>
                <w:sz w:val="24"/>
                <w:szCs w:val="24"/>
                <w:lang w:eastAsia="zh-CN"/>
              </w:rPr>
              <w:t>(Archie, 1950)</w:t>
            </w:r>
            <w:r>
              <w:rPr>
                <w:rFonts w:eastAsiaTheme="minorEastAsia"/>
                <w:sz w:val="24"/>
                <w:szCs w:val="24"/>
                <w:lang w:val="en-SG" w:eastAsia="zh-CN"/>
              </w:rPr>
              <w:fldChar w:fldCharType="end"/>
            </w:r>
          </w:ins>
          <w:customXmlInsRangeStart w:id="129" w:author="Munish Kumar" w:date="2022-12-28T16:09:00Z"/>
        </w:sdtContent>
      </w:sdt>
      <w:customXmlInsRangeEnd w:id="129"/>
      <w:ins w:id="130" w:author="Munish Kumar" w:date="2022-12-28T16:08:00Z">
        <w:r>
          <w:rPr>
            <w:rFonts w:eastAsiaTheme="minorEastAsia"/>
            <w:sz w:val="24"/>
            <w:szCs w:val="24"/>
            <w:lang w:val="en-SG" w:eastAsia="zh-CN"/>
          </w:rPr>
          <w:t xml:space="preserve"> </w:t>
        </w:r>
      </w:ins>
      <w:ins w:id="131" w:author="Munish Kumar" w:date="2022-12-28T16:02:00Z">
        <w:r>
          <w:rPr>
            <w:rFonts w:eastAsiaTheme="minorEastAsia"/>
            <w:sz w:val="24"/>
            <w:szCs w:val="24"/>
            <w:lang w:val="en-SG" w:eastAsia="zh-CN"/>
          </w:rPr>
          <w:t xml:space="preserve">. </w:t>
        </w:r>
      </w:ins>
      <w:ins w:id="132" w:author="Munish Kumar" w:date="2022-12-28T16:00:00Z">
        <w:r w:rsidR="003C048E">
          <w:rPr>
            <w:rFonts w:eastAsiaTheme="minorEastAsia"/>
            <w:sz w:val="24"/>
            <w:szCs w:val="24"/>
            <w:lang w:val="en-SG" w:eastAsia="zh-CN"/>
          </w:rPr>
          <w:t xml:space="preserve">In work by Rushing, there are </w:t>
        </w:r>
      </w:ins>
      <w:ins w:id="133" w:author="Munish Kumar" w:date="2022-12-28T16:19:00Z">
        <w:r w:rsidR="00FC4B17">
          <w:rPr>
            <w:rFonts w:eastAsiaTheme="minorEastAsia"/>
            <w:sz w:val="24"/>
            <w:szCs w:val="24"/>
            <w:lang w:val="en-SG" w:eastAsia="zh-CN"/>
          </w:rPr>
          <w:t>identified</w:t>
        </w:r>
      </w:ins>
      <w:ins w:id="134" w:author="Munish Kumar" w:date="2022-12-28T16:00:00Z">
        <w:r w:rsidR="003C048E">
          <w:rPr>
            <w:rFonts w:eastAsiaTheme="minorEastAsia"/>
            <w:sz w:val="24"/>
            <w:szCs w:val="24"/>
            <w:lang w:val="en-SG" w:eastAsia="zh-CN"/>
          </w:rPr>
          <w:t xml:space="preserve"> 3 different </w:t>
        </w:r>
      </w:ins>
      <w:ins w:id="135" w:author="Munish Kumar" w:date="2022-12-28T16:20:00Z">
        <w:r w:rsidR="00FC4B17">
          <w:rPr>
            <w:rFonts w:eastAsiaTheme="minorEastAsia"/>
            <w:sz w:val="24"/>
            <w:szCs w:val="24"/>
            <w:lang w:val="en-SG" w:eastAsia="zh-CN"/>
          </w:rPr>
          <w:t>classes of</w:t>
        </w:r>
      </w:ins>
      <w:ins w:id="136" w:author="Munish Kumar" w:date="2022-12-28T16:15:00Z">
        <w:r w:rsidR="00FC4B17">
          <w:rPr>
            <w:rFonts w:eastAsiaTheme="minorEastAsia"/>
            <w:sz w:val="24"/>
            <w:szCs w:val="24"/>
            <w:lang w:val="en-SG" w:eastAsia="zh-CN"/>
          </w:rPr>
          <w:t xml:space="preserve"> </w:t>
        </w:r>
      </w:ins>
      <w:ins w:id="137" w:author="Munish Kumar" w:date="2022-12-28T16:00:00Z">
        <w:r w:rsidR="003C048E">
          <w:rPr>
            <w:rFonts w:eastAsiaTheme="minorEastAsia"/>
            <w:sz w:val="24"/>
            <w:szCs w:val="24"/>
            <w:lang w:val="en-SG" w:eastAsia="zh-CN"/>
          </w:rPr>
          <w:t>rock typ</w:t>
        </w:r>
      </w:ins>
      <w:ins w:id="138" w:author="Munish Kumar" w:date="2022-12-28T16:20:00Z">
        <w:r w:rsidR="00FC4B17">
          <w:rPr>
            <w:rFonts w:eastAsiaTheme="minorEastAsia"/>
            <w:sz w:val="24"/>
            <w:szCs w:val="24"/>
            <w:lang w:val="en-SG" w:eastAsia="zh-CN"/>
          </w:rPr>
          <w:t>ing</w:t>
        </w:r>
      </w:ins>
      <w:ins w:id="139" w:author="Munish Kumar" w:date="2022-12-28T16:00:00Z">
        <w:r w:rsidR="003C048E">
          <w:rPr>
            <w:rFonts w:eastAsiaTheme="minorEastAsia"/>
            <w:sz w:val="24"/>
            <w:szCs w:val="24"/>
            <w:lang w:val="en-SG" w:eastAsia="zh-CN"/>
          </w:rPr>
          <w:t xml:space="preserve"> – depositional, </w:t>
        </w:r>
        <w:proofErr w:type="gramStart"/>
        <w:r w:rsidR="003C048E">
          <w:rPr>
            <w:rFonts w:eastAsiaTheme="minorEastAsia"/>
            <w:sz w:val="24"/>
            <w:szCs w:val="24"/>
            <w:lang w:val="en-SG" w:eastAsia="zh-CN"/>
          </w:rPr>
          <w:t>petrographic</w:t>
        </w:r>
        <w:proofErr w:type="gramEnd"/>
        <w:r w:rsidR="003C048E">
          <w:rPr>
            <w:rFonts w:eastAsiaTheme="minorEastAsia"/>
            <w:sz w:val="24"/>
            <w:szCs w:val="24"/>
            <w:lang w:val="en-SG" w:eastAsia="zh-CN"/>
          </w:rPr>
          <w:t xml:space="preserve"> and hydraulic </w:t>
        </w:r>
      </w:ins>
      <w:customXmlInsRangeStart w:id="140" w:author="Munish Kumar" w:date="2022-12-28T16:00:00Z"/>
      <w:sdt>
        <w:sdtPr>
          <w:rPr>
            <w:rFonts w:eastAsiaTheme="minorEastAsia"/>
            <w:sz w:val="24"/>
            <w:szCs w:val="24"/>
            <w:lang w:val="en-SG" w:eastAsia="zh-CN"/>
          </w:rPr>
          <w:id w:val="598297699"/>
          <w:citation/>
        </w:sdtPr>
        <w:sdtContent>
          <w:customXmlInsRangeEnd w:id="140"/>
          <w:ins w:id="141" w:author="Munish Kumar" w:date="2022-12-28T16:00:00Z">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3C048E" w:rsidRPr="00291B19">
              <w:rPr>
                <w:rFonts w:eastAsiaTheme="minorEastAsia"/>
                <w:noProof/>
                <w:sz w:val="24"/>
                <w:szCs w:val="24"/>
                <w:lang w:eastAsia="zh-CN"/>
              </w:rPr>
              <w:t>(Rushing, 2008)</w:t>
            </w:r>
            <w:r w:rsidR="003C048E">
              <w:rPr>
                <w:rFonts w:eastAsiaTheme="minorEastAsia"/>
                <w:sz w:val="24"/>
                <w:szCs w:val="24"/>
                <w:lang w:val="en-SG" w:eastAsia="zh-CN"/>
              </w:rPr>
              <w:fldChar w:fldCharType="end"/>
            </w:r>
          </w:ins>
          <w:customXmlInsRangeStart w:id="142" w:author="Munish Kumar" w:date="2022-12-28T16:00:00Z"/>
        </w:sdtContent>
      </w:sdt>
      <w:customXmlInsRangeEnd w:id="142"/>
      <w:ins w:id="143" w:author="Munish Kumar" w:date="2022-12-28T16:00:00Z">
        <w:r w:rsidR="003C048E">
          <w:rPr>
            <w:rFonts w:eastAsiaTheme="minorEastAsia"/>
            <w:sz w:val="24"/>
            <w:szCs w:val="24"/>
            <w:lang w:val="en-SG" w:eastAsia="zh-CN"/>
          </w:rPr>
          <w:t xml:space="preserve">. Of the 3, </w:t>
        </w:r>
      </w:ins>
      <w:ins w:id="144" w:author="Munish Kumar" w:date="2022-12-28T16:01:00Z">
        <w:r>
          <w:rPr>
            <w:rFonts w:eastAsiaTheme="minorEastAsia"/>
            <w:sz w:val="24"/>
            <w:szCs w:val="24"/>
            <w:lang w:val="en-SG" w:eastAsia="zh-CN"/>
          </w:rPr>
          <w:t>hydraulic</w:t>
        </w:r>
      </w:ins>
      <w:ins w:id="145" w:author="Munish Kumar" w:date="2022-12-28T16:00:00Z">
        <w:r w:rsidR="003C048E">
          <w:rPr>
            <w:rFonts w:eastAsiaTheme="minorEastAsia"/>
            <w:sz w:val="24"/>
            <w:szCs w:val="24"/>
            <w:lang w:val="en-SG" w:eastAsia="zh-CN"/>
          </w:rPr>
          <w:t xml:space="preserve"> rock typing</w:t>
        </w:r>
      </w:ins>
      <w:ins w:id="146" w:author="Munish Kumar" w:date="2022-12-29T15:59:00Z">
        <w:r w:rsidR="000C6B52">
          <w:rPr>
            <w:rFonts w:eastAsiaTheme="minorEastAsia"/>
            <w:sz w:val="24"/>
            <w:szCs w:val="24"/>
            <w:lang w:val="en-SG" w:eastAsia="zh-CN"/>
          </w:rPr>
          <w:t xml:space="preserve"> (RT)</w:t>
        </w:r>
      </w:ins>
      <w:ins w:id="147" w:author="Munish Kumar" w:date="2022-12-28T16:00:00Z">
        <w:r w:rsidR="003C048E">
          <w:rPr>
            <w:rFonts w:eastAsiaTheme="minorEastAsia"/>
            <w:sz w:val="24"/>
            <w:szCs w:val="24"/>
            <w:lang w:val="en-SG" w:eastAsia="zh-CN"/>
          </w:rPr>
          <w:t xml:space="preserve"> </w:t>
        </w:r>
      </w:ins>
      <w:del w:id="148" w:author="Munish Kumar" w:date="2022-12-28T16:00:00Z">
        <w:r w:rsidR="0089668F" w:rsidRPr="00474505" w:rsidDel="003C048E">
          <w:rPr>
            <w:rFonts w:ascii="Times" w:hAnsi="Times" w:cs="Times"/>
            <w:color w:val="000000" w:themeColor="text1"/>
            <w:sz w:val="24"/>
            <w:szCs w:val="24"/>
          </w:rPr>
          <w:delText>Rock typing is the</w:delText>
        </w:r>
      </w:del>
      <w:ins w:id="149" w:author="Munish Kumar" w:date="2022-12-28T16:00:00Z">
        <w:r w:rsidR="003C048E">
          <w:rPr>
            <w:rFonts w:ascii="Times" w:hAnsi="Times" w:cs="Times"/>
            <w:color w:val="000000" w:themeColor="text1"/>
            <w:sz w:val="24"/>
            <w:szCs w:val="24"/>
          </w:rPr>
          <w:t>seeks to</w:t>
        </w:r>
      </w:ins>
      <w:r w:rsidR="0089668F" w:rsidRPr="00474505">
        <w:rPr>
          <w:rFonts w:ascii="Times" w:hAnsi="Times" w:cs="Times"/>
          <w:color w:val="000000" w:themeColor="text1"/>
          <w:sz w:val="24"/>
          <w:szCs w:val="24"/>
        </w:rPr>
        <w:t xml:space="preserve"> </w:t>
      </w:r>
      <w:del w:id="150" w:author="Munish Kumar" w:date="2022-12-28T16:09:00Z">
        <w:r w:rsidR="0089668F" w:rsidRPr="00474505" w:rsidDel="00E86EFC">
          <w:rPr>
            <w:rFonts w:ascii="Times" w:hAnsi="Times" w:cs="Times"/>
            <w:color w:val="000000" w:themeColor="text1"/>
            <w:sz w:val="24"/>
            <w:szCs w:val="24"/>
          </w:rPr>
          <w:delText>characteri</w:delText>
        </w:r>
      </w:del>
      <w:del w:id="151" w:author="Munish Kumar" w:date="2022-12-28T16:00:00Z">
        <w:r w:rsidR="0089668F" w:rsidRPr="00474505" w:rsidDel="003C048E">
          <w:rPr>
            <w:rFonts w:ascii="Times" w:hAnsi="Times" w:cs="Times"/>
            <w:color w:val="000000" w:themeColor="text1"/>
            <w:sz w:val="24"/>
            <w:szCs w:val="24"/>
          </w:rPr>
          <w:delText xml:space="preserve">zation of </w:delText>
        </w:r>
      </w:del>
      <w:ins w:id="152" w:author="Munish Kumar" w:date="2022-12-28T16:09:00Z">
        <w:r w:rsidRPr="00474505">
          <w:rPr>
            <w:rFonts w:ascii="Times" w:hAnsi="Times" w:cs="Times"/>
            <w:color w:val="000000" w:themeColor="text1"/>
            <w:sz w:val="24"/>
            <w:szCs w:val="24"/>
          </w:rPr>
          <w:t>characteri</w:t>
        </w:r>
        <w:r>
          <w:rPr>
            <w:rFonts w:ascii="Times" w:hAnsi="Times" w:cs="Times"/>
            <w:color w:val="000000" w:themeColor="text1"/>
            <w:sz w:val="24"/>
            <w:szCs w:val="24"/>
          </w:rPr>
          <w:t>ze</w:t>
        </w:r>
      </w:ins>
      <w:ins w:id="153" w:author="Munish Kumar" w:date="2022-12-28T16:00:00Z">
        <w:r w:rsidR="003C048E">
          <w:rPr>
            <w:rFonts w:ascii="Times" w:hAnsi="Times" w:cs="Times"/>
            <w:color w:val="000000" w:themeColor="text1"/>
            <w:sz w:val="24"/>
            <w:szCs w:val="24"/>
          </w:rPr>
          <w:t xml:space="preserve"> </w:t>
        </w:r>
      </w:ins>
      <w:r w:rsidR="0089668F" w:rsidRPr="00474505">
        <w:rPr>
          <w:rFonts w:ascii="Times" w:hAnsi="Times" w:cs="Times"/>
          <w:color w:val="000000" w:themeColor="text1"/>
          <w:sz w:val="24"/>
          <w:szCs w:val="24"/>
        </w:rPr>
        <w:t xml:space="preserve">reservoir rocks into similar groups </w:t>
      </w:r>
      <w:del w:id="154" w:author="Munish Kumar" w:date="2022-12-28T16:00:00Z">
        <w:r w:rsidR="0089668F" w:rsidRPr="00474505" w:rsidDel="003C048E">
          <w:rPr>
            <w:rFonts w:ascii="Times" w:hAnsi="Times" w:cs="Times"/>
            <w:color w:val="000000" w:themeColor="text1"/>
            <w:sz w:val="24"/>
            <w:szCs w:val="24"/>
          </w:rPr>
          <w:delText>that are</w:delText>
        </w:r>
      </w:del>
      <w:ins w:id="155" w:author="Munish Kumar" w:date="2022-12-28T16:00:00Z">
        <w:r w:rsidR="003C048E">
          <w:rPr>
            <w:rFonts w:ascii="Times" w:hAnsi="Times" w:cs="Times"/>
            <w:color w:val="000000" w:themeColor="text1"/>
            <w:sz w:val="24"/>
            <w:szCs w:val="24"/>
          </w:rPr>
          <w:t>based on</w:t>
        </w:r>
      </w:ins>
      <w:ins w:id="156" w:author="Munish Kumar" w:date="2022-12-28T16:15:00Z">
        <w:r w:rsidR="00FC4B17">
          <w:rPr>
            <w:rFonts w:ascii="Times" w:hAnsi="Times" w:cs="Times"/>
            <w:color w:val="000000" w:themeColor="text1"/>
            <w:sz w:val="24"/>
            <w:szCs w:val="24"/>
          </w:rPr>
          <w:t xml:space="preserve"> </w:t>
        </w:r>
      </w:ins>
      <w:del w:id="157" w:author="Munish Kumar" w:date="2022-12-28T16:15:00Z">
        <w:r w:rsidR="0089668F" w:rsidRPr="00474505" w:rsidDel="00FC4B17">
          <w:rPr>
            <w:rFonts w:ascii="Times" w:hAnsi="Times" w:cs="Times"/>
            <w:color w:val="000000" w:themeColor="text1"/>
            <w:sz w:val="24"/>
            <w:szCs w:val="24"/>
          </w:rPr>
          <w:delText xml:space="preserve"> petrophysical </w:delText>
        </w:r>
      </w:del>
      <w:commentRangeStart w:id="158"/>
      <w:del w:id="159" w:author="Munish Kumar" w:date="2022-12-28T16:00:00Z">
        <w:r w:rsidR="0089668F" w:rsidRPr="00474505" w:rsidDel="00E86EFC">
          <w:rPr>
            <w:rFonts w:ascii="Times" w:hAnsi="Times" w:cs="Times"/>
            <w:color w:val="000000" w:themeColor="text1"/>
            <w:sz w:val="24"/>
            <w:szCs w:val="24"/>
          </w:rPr>
          <w:delText>similar</w:delText>
        </w:r>
      </w:del>
      <w:commentRangeEnd w:id="158"/>
      <w:ins w:id="160" w:author="Munish Kumar" w:date="2022-12-28T16:15:00Z">
        <w:r w:rsidR="00FC4B17">
          <w:rPr>
            <w:rFonts w:ascii="Times" w:hAnsi="Times" w:cs="Times"/>
            <w:color w:val="000000" w:themeColor="text1"/>
            <w:sz w:val="24"/>
            <w:szCs w:val="24"/>
          </w:rPr>
          <w:t xml:space="preserve"> petrophysical properties </w:t>
        </w:r>
      </w:ins>
      <w:ins w:id="161" w:author="Munish Kumar" w:date="2022-12-28T16:20:00Z">
        <w:r w:rsidR="00FC4B17">
          <w:rPr>
            <w:rFonts w:ascii="Times" w:hAnsi="Times" w:cs="Times"/>
            <w:color w:val="000000" w:themeColor="text1"/>
            <w:sz w:val="24"/>
            <w:szCs w:val="24"/>
          </w:rPr>
          <w:t>which (a)</w:t>
        </w:r>
      </w:ins>
      <w:ins w:id="162" w:author="Munish Kumar" w:date="2022-12-28T16:15:00Z">
        <w:r w:rsidR="00FC4B17">
          <w:rPr>
            <w:rFonts w:ascii="Times" w:hAnsi="Times" w:cs="Times"/>
            <w:color w:val="000000" w:themeColor="text1"/>
            <w:sz w:val="24"/>
            <w:szCs w:val="24"/>
          </w:rPr>
          <w:t xml:space="preserve"> </w:t>
        </w:r>
      </w:ins>
      <w:ins w:id="163" w:author="Munish Kumar" w:date="2022-12-28T16:00:00Z">
        <w:r>
          <w:rPr>
            <w:rFonts w:ascii="Times" w:hAnsi="Times" w:cs="Times"/>
            <w:color w:val="000000" w:themeColor="text1"/>
            <w:sz w:val="24"/>
            <w:szCs w:val="24"/>
          </w:rPr>
          <w:t>q</w:t>
        </w:r>
      </w:ins>
      <w:ins w:id="164" w:author="Munish Kumar" w:date="2022-12-28T16:01:00Z">
        <w:r>
          <w:rPr>
            <w:rFonts w:ascii="Times" w:hAnsi="Times" w:cs="Times"/>
            <w:color w:val="000000" w:themeColor="text1"/>
            <w:sz w:val="24"/>
            <w:szCs w:val="24"/>
          </w:rPr>
          <w:t>uantif</w:t>
        </w:r>
      </w:ins>
      <w:ins w:id="165" w:author="Munish Kumar" w:date="2022-12-28T16:20:00Z">
        <w:r w:rsidR="00FC4B17">
          <w:rPr>
            <w:rFonts w:ascii="Times" w:hAnsi="Times" w:cs="Times"/>
            <w:color w:val="000000" w:themeColor="text1"/>
            <w:sz w:val="24"/>
            <w:szCs w:val="24"/>
          </w:rPr>
          <w:t xml:space="preserve">ies </w:t>
        </w:r>
      </w:ins>
      <w:ins w:id="166" w:author="Munish Kumar" w:date="2022-12-28T16:01:00Z">
        <w:r>
          <w:rPr>
            <w:rFonts w:ascii="Times" w:hAnsi="Times" w:cs="Times"/>
            <w:color w:val="000000" w:themeColor="text1"/>
            <w:sz w:val="24"/>
            <w:szCs w:val="24"/>
          </w:rPr>
          <w:t>the</w:t>
        </w:r>
      </w:ins>
      <w:r w:rsidR="00E319AE">
        <w:rPr>
          <w:rStyle w:val="CommentReference"/>
        </w:rPr>
        <w:commentReference w:id="158"/>
      </w:r>
      <w:r w:rsidR="0089668F" w:rsidRPr="00474505">
        <w:rPr>
          <w:rFonts w:ascii="Times" w:hAnsi="Times" w:cs="Times"/>
          <w:color w:val="000000" w:themeColor="text1"/>
          <w:sz w:val="24"/>
          <w:szCs w:val="24"/>
        </w:rPr>
        <w:t xml:space="preserve"> </w:t>
      </w:r>
      <w:ins w:id="167" w:author="Munish Kumar" w:date="2022-12-28T16:01:00Z">
        <w:r>
          <w:rPr>
            <w:rFonts w:ascii="Times" w:hAnsi="Times" w:cs="Times"/>
            <w:color w:val="000000" w:themeColor="text1"/>
            <w:sz w:val="24"/>
            <w:szCs w:val="24"/>
          </w:rPr>
          <w:t xml:space="preserve">ability of fluids to flow and </w:t>
        </w:r>
      </w:ins>
      <w:ins w:id="168" w:author="Munish Kumar" w:date="2022-12-28T16:18:00Z">
        <w:r w:rsidR="00FC4B17">
          <w:rPr>
            <w:rFonts w:ascii="Times" w:hAnsi="Times" w:cs="Times"/>
            <w:color w:val="000000" w:themeColor="text1"/>
            <w:sz w:val="24"/>
            <w:szCs w:val="24"/>
          </w:rPr>
          <w:t xml:space="preserve">(b) </w:t>
        </w:r>
      </w:ins>
      <w:ins w:id="169" w:author="Munish Kumar" w:date="2022-12-28T16:20:00Z">
        <w:r w:rsidR="00FC4B17">
          <w:rPr>
            <w:rFonts w:ascii="Times" w:hAnsi="Times" w:cs="Times"/>
            <w:color w:val="000000" w:themeColor="text1"/>
            <w:sz w:val="24"/>
            <w:szCs w:val="24"/>
          </w:rPr>
          <w:t xml:space="preserve">determines </w:t>
        </w:r>
      </w:ins>
      <w:ins w:id="170" w:author="Munish Kumar" w:date="2022-12-28T16:01:00Z">
        <w:r>
          <w:rPr>
            <w:rFonts w:ascii="Times" w:hAnsi="Times" w:cs="Times"/>
            <w:color w:val="000000" w:themeColor="text1"/>
            <w:sz w:val="24"/>
            <w:szCs w:val="24"/>
          </w:rPr>
          <w:t xml:space="preserve">the </w:t>
        </w:r>
      </w:ins>
      <w:ins w:id="171" w:author="Munish Kumar" w:date="2022-12-28T16:15:00Z">
        <w:r w:rsidR="00FC4B17">
          <w:rPr>
            <w:rFonts w:ascii="Times" w:hAnsi="Times" w:cs="Times"/>
            <w:color w:val="000000" w:themeColor="text1"/>
            <w:sz w:val="24"/>
            <w:szCs w:val="24"/>
          </w:rPr>
          <w:t>availability</w:t>
        </w:r>
      </w:ins>
      <w:ins w:id="172" w:author="Munish Kumar" w:date="2022-12-28T16:01:00Z">
        <w:r>
          <w:rPr>
            <w:rFonts w:ascii="Times" w:hAnsi="Times" w:cs="Times"/>
            <w:color w:val="000000" w:themeColor="text1"/>
            <w:sz w:val="24"/>
            <w:szCs w:val="24"/>
          </w:rPr>
          <w:t xml:space="preserve"> </w:t>
        </w:r>
      </w:ins>
      <w:ins w:id="173" w:author="Munish Kumar" w:date="2022-12-28T16:02:00Z">
        <w:r>
          <w:rPr>
            <w:rFonts w:ascii="Times" w:hAnsi="Times" w:cs="Times"/>
            <w:color w:val="000000" w:themeColor="text1"/>
            <w:sz w:val="24"/>
            <w:szCs w:val="24"/>
          </w:rPr>
          <w:t xml:space="preserve">of pore volume </w:t>
        </w:r>
      </w:ins>
      <w:ins w:id="174" w:author="Munish Kumar" w:date="2022-12-28T16:16:00Z">
        <w:r w:rsidR="00FC4B17">
          <w:rPr>
            <w:rFonts w:ascii="Times" w:hAnsi="Times" w:cs="Times"/>
            <w:color w:val="000000" w:themeColor="text1"/>
            <w:sz w:val="24"/>
            <w:szCs w:val="24"/>
          </w:rPr>
          <w:t>for</w:t>
        </w:r>
      </w:ins>
      <w:ins w:id="175" w:author="Munish Kumar" w:date="2022-12-28T16:01:00Z">
        <w:r>
          <w:rPr>
            <w:rFonts w:ascii="Times" w:hAnsi="Times" w:cs="Times"/>
            <w:color w:val="000000" w:themeColor="text1"/>
            <w:sz w:val="24"/>
            <w:szCs w:val="24"/>
          </w:rPr>
          <w:t xml:space="preserve"> </w:t>
        </w:r>
      </w:ins>
      <w:ins w:id="176" w:author="Munish Kumar" w:date="2022-12-28T16:16:00Z">
        <w:r w:rsidR="00FC4B17">
          <w:rPr>
            <w:rFonts w:ascii="Times" w:hAnsi="Times" w:cs="Times"/>
            <w:color w:val="000000" w:themeColor="text1"/>
            <w:sz w:val="24"/>
            <w:szCs w:val="24"/>
          </w:rPr>
          <w:t>storage</w:t>
        </w:r>
      </w:ins>
      <w:ins w:id="177" w:author="Munish Kumar" w:date="2022-12-28T16:01:00Z">
        <w:r>
          <w:rPr>
            <w:rFonts w:ascii="Times" w:hAnsi="Times" w:cs="Times"/>
            <w:color w:val="000000" w:themeColor="text1"/>
            <w:sz w:val="24"/>
            <w:szCs w:val="24"/>
          </w:rPr>
          <w:t xml:space="preserve"> </w:t>
        </w:r>
      </w:ins>
      <w:r w:rsidR="0089668F" w:rsidRPr="00F41447">
        <w:rPr>
          <w:rFonts w:ascii="Times" w:hAnsi="Times" w:cs="Times"/>
          <w:color w:val="000000" w:themeColor="text1"/>
          <w:sz w:val="24"/>
          <w:szCs w:val="24"/>
          <w:highlight w:val="yellow"/>
          <w:rPrChange w:id="178" w:author="Munish Kumar" w:date="2022-12-28T11:29:00Z">
            <w:rPr>
              <w:rFonts w:ascii="Times" w:hAnsi="Times" w:cs="Times"/>
              <w:color w:val="000000" w:themeColor="text1"/>
              <w:sz w:val="24"/>
              <w:szCs w:val="24"/>
            </w:rPr>
          </w:rPrChange>
        </w:rPr>
        <w:t>(</w:t>
      </w:r>
      <w:commentRangeStart w:id="179"/>
      <w:r w:rsidR="0089668F" w:rsidRPr="00F41447">
        <w:rPr>
          <w:rFonts w:ascii="Times" w:hAnsi="Times" w:cs="Times"/>
          <w:color w:val="000000" w:themeColor="text1"/>
          <w:sz w:val="24"/>
          <w:szCs w:val="24"/>
          <w:highlight w:val="yellow"/>
          <w:rPrChange w:id="180" w:author="Munish Kumar" w:date="2022-12-28T11:29:00Z">
            <w:rPr>
              <w:rFonts w:ascii="Times" w:hAnsi="Times" w:cs="Times"/>
              <w:color w:val="000000" w:themeColor="text1"/>
              <w:sz w:val="24"/>
              <w:szCs w:val="24"/>
            </w:rPr>
          </w:rPrChange>
        </w:rPr>
        <w:t>Hollis</w:t>
      </w:r>
      <w:commentRangeEnd w:id="179"/>
      <w:r w:rsidR="000C6B52">
        <w:rPr>
          <w:rStyle w:val="CommentReference"/>
        </w:rPr>
        <w:commentReference w:id="179"/>
      </w:r>
      <w:r w:rsidR="0089668F" w:rsidRPr="00F41447">
        <w:rPr>
          <w:rFonts w:ascii="Times" w:hAnsi="Times" w:cs="Times"/>
          <w:color w:val="000000" w:themeColor="text1"/>
          <w:sz w:val="24"/>
          <w:szCs w:val="24"/>
          <w:highlight w:val="yellow"/>
          <w:rPrChange w:id="181" w:author="Munish Kumar" w:date="2022-12-28T11:29:00Z">
            <w:rPr>
              <w:rFonts w:ascii="Times" w:hAnsi="Times" w:cs="Times"/>
              <w:color w:val="000000" w:themeColor="text1"/>
              <w:sz w:val="24"/>
              <w:szCs w:val="24"/>
            </w:rPr>
          </w:rPrChange>
        </w:rPr>
        <w:t xml:space="preserve"> et. al., 2020)</w:t>
      </w:r>
      <w:r w:rsidR="0089668F" w:rsidRPr="00474505">
        <w:rPr>
          <w:rFonts w:ascii="Times" w:hAnsi="Times" w:cs="Times"/>
          <w:color w:val="000000" w:themeColor="text1"/>
          <w:sz w:val="24"/>
          <w:szCs w:val="24"/>
        </w:rPr>
        <w:t xml:space="preserve">. </w:t>
      </w:r>
      <w:ins w:id="182" w:author="Munish Kumar" w:date="2022-12-28T16:17:00Z">
        <w:r w:rsidR="00FC4B17">
          <w:rPr>
            <w:rFonts w:ascii="Times" w:hAnsi="Times" w:cs="Times"/>
            <w:color w:val="000000" w:themeColor="text1"/>
            <w:sz w:val="24"/>
            <w:szCs w:val="24"/>
          </w:rPr>
          <w:t>The</w:t>
        </w:r>
        <w:r w:rsidR="00FC4B17">
          <w:rPr>
            <w:rFonts w:ascii="Times" w:hAnsi="Times" w:cs="Times"/>
            <w:color w:val="000000" w:themeColor="text1"/>
            <w:sz w:val="24"/>
            <w:szCs w:val="24"/>
          </w:rPr>
          <w:t xml:space="preserv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w:t>
        </w:r>
        <w:r w:rsidR="00FC4B17">
          <w:rPr>
            <w:rFonts w:ascii="Times" w:hAnsi="Times" w:cs="Times"/>
            <w:color w:val="000000" w:themeColor="text1"/>
            <w:sz w:val="24"/>
            <w:szCs w:val="24"/>
          </w:rPr>
          <w:t xml:space="preserve">that </w:t>
        </w:r>
        <w:r w:rsidR="00FC4B17">
          <w:rPr>
            <w:rFonts w:ascii="Times" w:hAnsi="Times" w:cs="Times"/>
            <w:color w:val="000000" w:themeColor="text1"/>
            <w:sz w:val="24"/>
            <w:szCs w:val="24"/>
          </w:rPr>
          <w:t>govern</w:t>
        </w:r>
        <w:r w:rsidR="00FC4B17" w:rsidRPr="00E86EFC">
          <w:rPr>
            <w:rFonts w:ascii="Times" w:hAnsi="Times" w:cs="Times"/>
            <w:color w:val="000000" w:themeColor="text1"/>
            <w:sz w:val="24"/>
            <w:szCs w:val="24"/>
          </w:rPr>
          <w:t xml:space="preserve"> fluid storage</w:t>
        </w:r>
      </w:ins>
      <w:ins w:id="183" w:author="Munish Kumar" w:date="2022-12-28T16:18:00Z">
        <w:r w:rsidR="00FC4B17">
          <w:rPr>
            <w:rFonts w:ascii="Times" w:hAnsi="Times" w:cs="Times"/>
            <w:color w:val="000000" w:themeColor="text1"/>
            <w:sz w:val="24"/>
            <w:szCs w:val="24"/>
          </w:rPr>
          <w:t xml:space="preserve"> and</w:t>
        </w:r>
      </w:ins>
      <w:ins w:id="184" w:author="Munish Kumar" w:date="2022-12-28T16:17:00Z">
        <w:r w:rsidR="00FC4B17" w:rsidRPr="00E86EFC">
          <w:rPr>
            <w:rFonts w:ascii="Times" w:hAnsi="Times" w:cs="Times"/>
            <w:color w:val="000000" w:themeColor="text1"/>
            <w:sz w:val="24"/>
            <w:szCs w:val="24"/>
          </w:rPr>
          <w:t xml:space="preserve"> flow</w:t>
        </w:r>
      </w:ins>
      <w:ins w:id="185" w:author="Munish Kumar" w:date="2022-12-28T16:18:00Z">
        <w:r w:rsidR="00FC4B17">
          <w:rPr>
            <w:rFonts w:ascii="Times" w:hAnsi="Times" w:cs="Times"/>
            <w:color w:val="000000" w:themeColor="text1"/>
            <w:sz w:val="24"/>
            <w:szCs w:val="24"/>
          </w:rPr>
          <w:t xml:space="preserve"> </w:t>
        </w:r>
      </w:ins>
      <w:ins w:id="186" w:author="Munish Kumar" w:date="2022-12-28T16:17:00Z">
        <w:r w:rsidR="00FC4B17">
          <w:rPr>
            <w:rFonts w:ascii="Times" w:hAnsi="Times" w:cs="Times"/>
            <w:color w:val="000000" w:themeColor="text1"/>
            <w:sz w:val="24"/>
            <w:szCs w:val="24"/>
          </w:rPr>
          <w:t xml:space="preserve">are fundamentally linked to </w:t>
        </w:r>
      </w:ins>
      <w:ins w:id="187" w:author="Munish Kumar" w:date="2022-12-28T16:16:00Z">
        <w:r w:rsidR="00FC4B17">
          <w:rPr>
            <w:rFonts w:ascii="Times" w:hAnsi="Times" w:cs="Times"/>
            <w:color w:val="000000" w:themeColor="text1"/>
            <w:sz w:val="24"/>
            <w:szCs w:val="24"/>
          </w:rPr>
          <w:t>the dimension</w:t>
        </w:r>
      </w:ins>
      <w:ins w:id="188" w:author="Munish Kumar" w:date="2022-12-28T16:37:00Z">
        <w:r w:rsidR="00E51C11">
          <w:rPr>
            <w:rFonts w:ascii="Times" w:hAnsi="Times" w:cs="Times"/>
            <w:color w:val="000000" w:themeColor="text1"/>
            <w:sz w:val="24"/>
            <w:szCs w:val="24"/>
          </w:rPr>
          <w:t xml:space="preserve"> (size)</w:t>
        </w:r>
      </w:ins>
      <w:ins w:id="189" w:author="Munish Kumar" w:date="2022-12-28T16:16:00Z">
        <w:r w:rsidR="00FC4B17">
          <w:rPr>
            <w:rFonts w:ascii="Times" w:hAnsi="Times" w:cs="Times"/>
            <w:color w:val="000000" w:themeColor="text1"/>
            <w:sz w:val="24"/>
            <w:szCs w:val="24"/>
          </w:rPr>
          <w:t>, geometry</w:t>
        </w:r>
      </w:ins>
      <w:ins w:id="190" w:author="Munish Kumar" w:date="2022-12-28T16:37:00Z">
        <w:r w:rsidR="00E51C11">
          <w:rPr>
            <w:rFonts w:ascii="Times" w:hAnsi="Times" w:cs="Times"/>
            <w:color w:val="000000" w:themeColor="text1"/>
            <w:sz w:val="24"/>
            <w:szCs w:val="24"/>
          </w:rPr>
          <w:t xml:space="preserve"> (shape, surface roughness, tortuosity)</w:t>
        </w:r>
      </w:ins>
      <w:ins w:id="191" w:author="Munish Kumar" w:date="2022-12-28T16:16:00Z">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w:t>
        </w:r>
      </w:ins>
      <w:ins w:id="192" w:author="Munish Kumar" w:date="2022-12-28T16:18:00Z">
        <w:r w:rsidR="00FC4B17">
          <w:rPr>
            <w:rFonts w:ascii="Times" w:hAnsi="Times" w:cs="Times"/>
            <w:color w:val="000000" w:themeColor="text1"/>
            <w:sz w:val="24"/>
            <w:szCs w:val="24"/>
          </w:rPr>
          <w:t xml:space="preserve">Such characterisation is routinely performed using </w:t>
        </w:r>
        <w:r w:rsidR="00FC4B17">
          <w:rPr>
            <w:rFonts w:ascii="Times" w:hAnsi="Times" w:cs="Times"/>
            <w:color w:val="000000" w:themeColor="text1"/>
            <w:sz w:val="24"/>
            <w:szCs w:val="24"/>
          </w:rPr>
          <w:t>routine</w:t>
        </w:r>
        <w:r w:rsidR="00FC4B17">
          <w:rPr>
            <w:rFonts w:ascii="Times" w:hAnsi="Times" w:cs="Times"/>
            <w:color w:val="000000" w:themeColor="text1"/>
            <w:sz w:val="24"/>
            <w:szCs w:val="24"/>
          </w:rPr>
          <w:t xml:space="preserve"> core analysis porosity and permeability </w:t>
        </w:r>
      </w:ins>
      <w:ins w:id="193" w:author="Munish Kumar" w:date="2022-12-28T16:21:00Z">
        <w:r w:rsidR="0063131C">
          <w:rPr>
            <w:rFonts w:ascii="Times" w:hAnsi="Times" w:cs="Times"/>
            <w:color w:val="000000" w:themeColor="text1"/>
            <w:sz w:val="24"/>
            <w:szCs w:val="24"/>
          </w:rPr>
          <w:t>measurements</w:t>
        </w:r>
      </w:ins>
      <w:customXmlInsRangeStart w:id="194" w:author="Munish Kumar" w:date="2022-12-28T16:18:00Z"/>
      <w:sdt>
        <w:sdtPr>
          <w:rPr>
            <w:rFonts w:ascii="Times" w:hAnsi="Times" w:cs="Times"/>
            <w:color w:val="000000" w:themeColor="text1"/>
            <w:sz w:val="24"/>
            <w:szCs w:val="24"/>
          </w:rPr>
          <w:id w:val="1907875207"/>
          <w:citation/>
        </w:sdtPr>
        <w:sdtContent>
          <w:customXmlInsRangeEnd w:id="194"/>
          <w:ins w:id="195" w:author="Munish Kumar" w:date="2022-12-28T16:18:00Z">
            <w:r w:rsidR="00FC4B17">
              <w:rPr>
                <w:rFonts w:ascii="Times" w:hAnsi="Times" w:cs="Times"/>
                <w:color w:val="000000" w:themeColor="text1"/>
                <w:sz w:val="24"/>
                <w:szCs w:val="24"/>
              </w:rPr>
              <w:fldChar w:fldCharType="begin"/>
            </w:r>
            <w:r w:rsidR="00FC4B17">
              <w:rPr>
                <w:rFonts w:ascii="Times" w:hAnsi="Times" w:cs="Times"/>
                <w:color w:val="000000" w:themeColor="text1"/>
                <w:sz w:val="24"/>
                <w:szCs w:val="24"/>
              </w:rPr>
              <w:instrText xml:space="preserve"> CITATION Cor04 \l 1033 </w:instrText>
            </w:r>
            <w:r w:rsidR="00FC4B17">
              <w:rPr>
                <w:rFonts w:ascii="Times" w:hAnsi="Times" w:cs="Times"/>
                <w:color w:val="000000" w:themeColor="text1"/>
                <w:sz w:val="24"/>
                <w:szCs w:val="24"/>
              </w:rPr>
              <w:fldChar w:fldCharType="separate"/>
            </w:r>
            <w:r w:rsidR="00FC4B17">
              <w:rPr>
                <w:rFonts w:ascii="Times" w:hAnsi="Times" w:cs="Times"/>
                <w:noProof/>
                <w:color w:val="000000" w:themeColor="text1"/>
                <w:sz w:val="24"/>
                <w:szCs w:val="24"/>
              </w:rPr>
              <w:t xml:space="preserve"> </w:t>
            </w:r>
            <w:r w:rsidR="00FC4B17" w:rsidRPr="00291B19">
              <w:rPr>
                <w:rFonts w:ascii="Times" w:hAnsi="Times" w:cs="Times"/>
                <w:noProof/>
                <w:color w:val="000000" w:themeColor="text1"/>
                <w:sz w:val="24"/>
                <w:szCs w:val="24"/>
              </w:rPr>
              <w:t>(Corbett, 2004)</w:t>
            </w:r>
            <w:r w:rsidR="00FC4B17">
              <w:rPr>
                <w:rFonts w:ascii="Times" w:hAnsi="Times" w:cs="Times"/>
                <w:color w:val="000000" w:themeColor="text1"/>
                <w:sz w:val="24"/>
                <w:szCs w:val="24"/>
              </w:rPr>
              <w:fldChar w:fldCharType="end"/>
            </w:r>
          </w:ins>
          <w:customXmlInsRangeStart w:id="196" w:author="Munish Kumar" w:date="2022-12-28T16:18:00Z"/>
        </w:sdtContent>
      </w:sdt>
      <w:customXmlInsRangeEnd w:id="196"/>
      <w:ins w:id="197" w:author="Munish Kumar" w:date="2022-12-28T16:18:00Z">
        <w:r w:rsidR="00FC4B17">
          <w:rPr>
            <w:rFonts w:ascii="Times" w:hAnsi="Times" w:cs="Times"/>
            <w:color w:val="000000" w:themeColor="text1"/>
            <w:sz w:val="24"/>
            <w:szCs w:val="24"/>
          </w:rPr>
          <w:t xml:space="preserve">, but it can also be performed with </w:t>
        </w:r>
        <w:r w:rsidR="00FC4B17">
          <w:rPr>
            <w:rFonts w:eastAsiaTheme="minorEastAsia"/>
            <w:sz w:val="24"/>
            <w:szCs w:val="24"/>
            <w:lang w:val="en-SG" w:eastAsia="zh-CN"/>
          </w:rPr>
          <w:t>mercury injection capillary pressure (MICP) as well</w:t>
        </w:r>
      </w:ins>
      <w:customXmlInsRangeStart w:id="198" w:author="Munish Kumar" w:date="2022-12-28T16:18:00Z"/>
      <w:sdt>
        <w:sdtPr>
          <w:rPr>
            <w:rFonts w:eastAsiaTheme="minorEastAsia"/>
            <w:sz w:val="24"/>
            <w:szCs w:val="24"/>
            <w:lang w:val="en-SG" w:eastAsia="zh-CN"/>
          </w:rPr>
          <w:id w:val="66160564"/>
          <w:citation/>
        </w:sdtPr>
        <w:sdtContent>
          <w:customXmlInsRangeEnd w:id="198"/>
          <w:ins w:id="199" w:author="Munish Kumar" w:date="2022-12-28T16:18:00Z">
            <w:r w:rsidR="00FC4B17">
              <w:rPr>
                <w:rFonts w:eastAsiaTheme="minorEastAsia"/>
                <w:sz w:val="24"/>
                <w:szCs w:val="24"/>
                <w:lang w:val="en-SG" w:eastAsia="zh-CN"/>
              </w:rPr>
              <w:fldChar w:fldCharType="begin"/>
            </w:r>
            <w:r w:rsidR="00FC4B17">
              <w:rPr>
                <w:rFonts w:eastAsiaTheme="minorEastAsia"/>
                <w:sz w:val="24"/>
                <w:szCs w:val="24"/>
                <w:lang w:eastAsia="zh-CN"/>
              </w:rPr>
              <w:instrText xml:space="preserve"> CITATION Tan20 \l 1033 </w:instrText>
            </w:r>
            <w:r w:rsidR="00FC4B17">
              <w:rPr>
                <w:rFonts w:eastAsiaTheme="minorEastAsia"/>
                <w:sz w:val="24"/>
                <w:szCs w:val="24"/>
                <w:lang w:val="en-SG" w:eastAsia="zh-CN"/>
              </w:rPr>
              <w:fldChar w:fldCharType="separate"/>
            </w:r>
            <w:r w:rsidR="00FC4B17">
              <w:rPr>
                <w:rFonts w:eastAsiaTheme="minorEastAsia"/>
                <w:noProof/>
                <w:sz w:val="24"/>
                <w:szCs w:val="24"/>
                <w:lang w:eastAsia="zh-CN"/>
              </w:rPr>
              <w:t xml:space="preserve"> </w:t>
            </w:r>
            <w:r w:rsidR="00FC4B17" w:rsidRPr="00291B19">
              <w:rPr>
                <w:rFonts w:eastAsiaTheme="minorEastAsia"/>
                <w:noProof/>
                <w:sz w:val="24"/>
                <w:szCs w:val="24"/>
                <w:lang w:eastAsia="zh-CN"/>
              </w:rPr>
              <w:t>(Tang, 2020)</w:t>
            </w:r>
            <w:r w:rsidR="00FC4B17">
              <w:rPr>
                <w:rFonts w:eastAsiaTheme="minorEastAsia"/>
                <w:sz w:val="24"/>
                <w:szCs w:val="24"/>
                <w:lang w:val="en-SG" w:eastAsia="zh-CN"/>
              </w:rPr>
              <w:fldChar w:fldCharType="end"/>
            </w:r>
          </w:ins>
          <w:customXmlInsRangeStart w:id="200" w:author="Munish Kumar" w:date="2022-12-28T16:18:00Z"/>
        </w:sdtContent>
      </w:sdt>
      <w:customXmlInsRangeEnd w:id="200"/>
      <w:ins w:id="201" w:author="Munish Kumar" w:date="2022-12-28T16:19:00Z">
        <w:r w:rsidR="00FC4B17">
          <w:rPr>
            <w:rFonts w:eastAsiaTheme="minorEastAsia"/>
            <w:sz w:val="24"/>
            <w:szCs w:val="24"/>
            <w:lang w:val="en-SG" w:eastAsia="zh-CN"/>
          </w:rPr>
          <w:t xml:space="preserve">. </w:t>
        </w:r>
      </w:ins>
      <w:del w:id="202" w:author="Munish Kumar" w:date="2022-12-28T11:29:00Z">
        <w:r w:rsidR="0089668F" w:rsidRPr="00474505" w:rsidDel="004B7D7D">
          <w:rPr>
            <w:rFonts w:ascii="Times" w:hAnsi="Times" w:cs="Times"/>
            <w:color w:val="000000" w:themeColor="text1"/>
            <w:sz w:val="24"/>
            <w:szCs w:val="24"/>
          </w:rPr>
          <w:delText xml:space="preserve">Much research has been done on rock typing reservoir rocks of reservoirs for determining optimal rock types for drilling. </w:delText>
        </w:r>
      </w:del>
      <w:ins w:id="203" w:author="Munish Kumar" w:date="2022-12-28T16:03:00Z">
        <w:r>
          <w:rPr>
            <w:rFonts w:eastAsiaTheme="minorEastAsia"/>
            <w:sz w:val="24"/>
            <w:szCs w:val="24"/>
            <w:lang w:val="en-SG" w:eastAsia="zh-CN"/>
          </w:rPr>
          <w:t xml:space="preserve">These </w:t>
        </w:r>
      </w:ins>
      <w:ins w:id="204" w:author="Munish Kumar" w:date="2022-12-28T11:34:00Z">
        <w:r w:rsidR="00147DE8">
          <w:rPr>
            <w:rFonts w:eastAsiaTheme="minorEastAsia"/>
            <w:sz w:val="24"/>
            <w:szCs w:val="24"/>
            <w:lang w:val="en-SG" w:eastAsia="zh-CN"/>
          </w:rPr>
          <w:t>unique</w:t>
        </w:r>
      </w:ins>
      <w:ins w:id="205" w:author="Munish Kumar" w:date="2022-12-28T11:33:00Z">
        <w:r w:rsidR="00147DE8">
          <w:rPr>
            <w:rFonts w:eastAsiaTheme="minorEastAsia"/>
            <w:sz w:val="24"/>
            <w:szCs w:val="24"/>
            <w:lang w:val="en-SG" w:eastAsia="zh-CN"/>
          </w:rPr>
          <w:t xml:space="preserve"> porosity</w:t>
        </w:r>
      </w:ins>
      <w:ins w:id="206" w:author="Munish Kumar" w:date="2022-12-28T11:36:00Z">
        <w:r w:rsidR="00147DE8">
          <w:rPr>
            <w:rFonts w:eastAsiaTheme="minorEastAsia"/>
            <w:sz w:val="24"/>
            <w:szCs w:val="24"/>
            <w:lang w:val="en-SG" w:eastAsia="zh-CN"/>
          </w:rPr>
          <w:t>-</w:t>
        </w:r>
      </w:ins>
      <w:ins w:id="207" w:author="Munish Kumar" w:date="2022-12-28T11:33:00Z">
        <w:r w:rsidR="00147DE8">
          <w:rPr>
            <w:rFonts w:eastAsiaTheme="minorEastAsia"/>
            <w:sz w:val="24"/>
            <w:szCs w:val="24"/>
            <w:lang w:val="en-SG" w:eastAsia="zh-CN"/>
          </w:rPr>
          <w:t>permeability</w:t>
        </w:r>
      </w:ins>
      <w:ins w:id="208" w:author="Munish Kumar" w:date="2022-12-28T11:34:00Z">
        <w:r w:rsidR="00147DE8">
          <w:rPr>
            <w:rFonts w:eastAsiaTheme="minorEastAsia"/>
            <w:sz w:val="24"/>
            <w:szCs w:val="24"/>
            <w:lang w:val="en-SG" w:eastAsia="zh-CN"/>
          </w:rPr>
          <w:t xml:space="preserve"> </w:t>
        </w:r>
      </w:ins>
      <w:ins w:id="209" w:author="Munish Kumar" w:date="2022-12-28T11:36:00Z">
        <w:r w:rsidR="00147DE8">
          <w:rPr>
            <w:rFonts w:eastAsiaTheme="minorEastAsia"/>
            <w:sz w:val="24"/>
            <w:szCs w:val="24"/>
            <w:lang w:val="en-SG" w:eastAsia="zh-CN"/>
          </w:rPr>
          <w:t xml:space="preserve">relationships </w:t>
        </w:r>
      </w:ins>
      <w:ins w:id="210" w:author="Munish Kumar" w:date="2022-12-28T11:34:00Z">
        <w:r w:rsidR="00147DE8">
          <w:rPr>
            <w:rFonts w:eastAsiaTheme="minorEastAsia"/>
            <w:sz w:val="24"/>
            <w:szCs w:val="24"/>
            <w:lang w:val="en-SG" w:eastAsia="zh-CN"/>
          </w:rPr>
          <w:t>and</w:t>
        </w:r>
      </w:ins>
      <w:ins w:id="211" w:author="Munish Kumar" w:date="2022-12-28T11:33:00Z">
        <w:r w:rsidR="00147DE8">
          <w:rPr>
            <w:rFonts w:eastAsiaTheme="minorEastAsia"/>
            <w:sz w:val="24"/>
            <w:szCs w:val="24"/>
            <w:lang w:val="en-SG" w:eastAsia="zh-CN"/>
          </w:rPr>
          <w:t xml:space="preserve"> flow </w:t>
        </w:r>
      </w:ins>
      <w:ins w:id="212" w:author="Munish Kumar" w:date="2022-12-28T11:34:00Z">
        <w:r w:rsidR="00147DE8">
          <w:rPr>
            <w:rFonts w:eastAsiaTheme="minorEastAsia"/>
            <w:sz w:val="24"/>
            <w:szCs w:val="24"/>
            <w:lang w:val="en-SG" w:eastAsia="zh-CN"/>
          </w:rPr>
          <w:t>characteristics</w:t>
        </w:r>
      </w:ins>
      <w:ins w:id="213" w:author="Munish Kumar" w:date="2022-12-28T16:03:00Z">
        <w:r>
          <w:rPr>
            <w:rFonts w:eastAsiaTheme="minorEastAsia"/>
            <w:sz w:val="24"/>
            <w:szCs w:val="24"/>
            <w:lang w:val="en-SG" w:eastAsia="zh-CN"/>
          </w:rPr>
          <w:t xml:space="preserve"> are integrated</w:t>
        </w:r>
      </w:ins>
      <w:ins w:id="214" w:author="Munish Kumar" w:date="2022-12-28T15:46:00Z">
        <w:r w:rsidR="00E424EA">
          <w:rPr>
            <w:rFonts w:eastAsiaTheme="minorEastAsia"/>
            <w:sz w:val="24"/>
            <w:szCs w:val="24"/>
            <w:lang w:val="en-SG" w:eastAsia="zh-CN"/>
          </w:rPr>
          <w:t xml:space="preserve"> across multiple scales </w:t>
        </w:r>
      </w:ins>
      <w:ins w:id="215" w:author="Munish Kumar" w:date="2022-12-28T16:03:00Z">
        <w:r>
          <w:rPr>
            <w:rFonts w:eastAsiaTheme="minorEastAsia"/>
            <w:sz w:val="24"/>
            <w:szCs w:val="24"/>
            <w:lang w:val="en-SG" w:eastAsia="zh-CN"/>
          </w:rPr>
          <w:t>(nm to km)</w:t>
        </w:r>
      </w:ins>
      <w:ins w:id="216" w:author="Munish Kumar" w:date="2022-12-28T15:46:00Z">
        <w:r w:rsidR="00E424EA">
          <w:rPr>
            <w:rFonts w:eastAsiaTheme="minorEastAsia"/>
            <w:sz w:val="24"/>
            <w:szCs w:val="24"/>
            <w:lang w:val="en-SG" w:eastAsia="zh-CN"/>
          </w:rPr>
          <w:t xml:space="preserve">, </w:t>
        </w:r>
      </w:ins>
      <w:ins w:id="217" w:author="Munish Kumar" w:date="2022-12-28T16:04:00Z">
        <w:r>
          <w:rPr>
            <w:rFonts w:eastAsiaTheme="minorEastAsia"/>
            <w:sz w:val="24"/>
            <w:szCs w:val="24"/>
            <w:lang w:val="en-SG" w:eastAsia="zh-CN"/>
          </w:rPr>
          <w:t>so that</w:t>
        </w:r>
      </w:ins>
      <w:ins w:id="218" w:author="Munish Kumar" w:date="2022-12-28T15:46:00Z">
        <w:r w:rsidR="00E424EA">
          <w:rPr>
            <w:rFonts w:eastAsiaTheme="minorEastAsia"/>
            <w:sz w:val="24"/>
            <w:szCs w:val="24"/>
            <w:lang w:val="en-SG" w:eastAsia="zh-CN"/>
          </w:rPr>
          <w:t xml:space="preserve"> </w:t>
        </w:r>
      </w:ins>
      <w:ins w:id="219" w:author="Munish Kumar" w:date="2022-12-28T11:38:00Z">
        <w:r w:rsidR="00147DE8">
          <w:rPr>
            <w:rFonts w:eastAsiaTheme="minorEastAsia"/>
            <w:sz w:val="24"/>
            <w:szCs w:val="24"/>
            <w:lang w:val="en-SG" w:eastAsia="zh-CN"/>
          </w:rPr>
          <w:t xml:space="preserve">large scale geologic </w:t>
        </w:r>
      </w:ins>
      <w:ins w:id="220" w:author="Munish Kumar" w:date="2022-12-28T16:04:00Z">
        <w:r>
          <w:rPr>
            <w:rFonts w:eastAsiaTheme="minorEastAsia"/>
            <w:sz w:val="24"/>
            <w:szCs w:val="24"/>
            <w:lang w:val="en-SG" w:eastAsia="zh-CN"/>
          </w:rPr>
          <w:t>features can be adequately represented from</w:t>
        </w:r>
      </w:ins>
      <w:ins w:id="221" w:author="Munish Kumar" w:date="2022-12-28T11:38:00Z">
        <w:r w:rsidR="00147DE8">
          <w:rPr>
            <w:rFonts w:eastAsiaTheme="minorEastAsia"/>
            <w:sz w:val="24"/>
            <w:szCs w:val="24"/>
            <w:lang w:val="en-SG" w:eastAsia="zh-CN"/>
          </w:rPr>
          <w:t xml:space="preserve"> small scale petrology and petrophysical </w:t>
        </w:r>
      </w:ins>
      <w:ins w:id="222" w:author="Munish Kumar" w:date="2022-12-28T11:39:00Z">
        <w:r w:rsidR="00147DE8">
          <w:rPr>
            <w:rFonts w:eastAsiaTheme="minorEastAsia"/>
            <w:sz w:val="24"/>
            <w:szCs w:val="24"/>
            <w:lang w:val="en-SG" w:eastAsia="zh-CN"/>
          </w:rPr>
          <w:t>properties</w:t>
        </w:r>
      </w:ins>
      <w:ins w:id="223" w:author="Munish Kumar" w:date="2022-12-28T11:38:00Z">
        <w:r w:rsidR="00147DE8">
          <w:rPr>
            <w:rFonts w:eastAsiaTheme="minorEastAsia"/>
            <w:sz w:val="24"/>
            <w:szCs w:val="24"/>
            <w:lang w:val="en-SG" w:eastAsia="zh-CN"/>
          </w:rPr>
          <w:t>.</w:t>
        </w:r>
      </w:ins>
      <w:ins w:id="224" w:author="Munish Kumar" w:date="2022-12-28T11:39:00Z">
        <w:r w:rsidR="00147DE8">
          <w:rPr>
            <w:rFonts w:eastAsiaTheme="minorEastAsia"/>
            <w:sz w:val="24"/>
            <w:szCs w:val="24"/>
            <w:lang w:val="en-SG" w:eastAsia="zh-CN"/>
          </w:rPr>
          <w:t xml:space="preserve"> </w:t>
        </w:r>
      </w:ins>
      <w:ins w:id="225" w:author="Munish Kumar" w:date="2022-12-30T10:43:00Z">
        <w:r w:rsidR="00792813">
          <w:rPr>
            <w:rFonts w:eastAsiaTheme="minorEastAsia"/>
            <w:sz w:val="24"/>
            <w:szCs w:val="24"/>
            <w:lang w:val="en-SG" w:eastAsia="zh-CN"/>
          </w:rPr>
          <w:t xml:space="preserve">Often, RT </w:t>
        </w:r>
      </w:ins>
      <w:ins w:id="226" w:author="Munish Kumar" w:date="2022-12-30T10:44:00Z">
        <w:r w:rsidR="00792813">
          <w:rPr>
            <w:rFonts w:eastAsiaTheme="minorEastAsia"/>
            <w:sz w:val="24"/>
            <w:szCs w:val="24"/>
            <w:lang w:val="en-SG" w:eastAsia="zh-CN"/>
          </w:rPr>
          <w:t xml:space="preserve">at the core scale </w:t>
        </w:r>
      </w:ins>
      <w:ins w:id="227" w:author="Munish Kumar" w:date="2022-12-30T10:43:00Z">
        <w:r w:rsidR="00792813">
          <w:rPr>
            <w:rFonts w:eastAsiaTheme="minorEastAsia"/>
            <w:sz w:val="24"/>
            <w:szCs w:val="24"/>
            <w:lang w:val="en-SG" w:eastAsia="zh-CN"/>
          </w:rPr>
          <w:t xml:space="preserve">is done manually, with experienced </w:t>
        </w:r>
      </w:ins>
      <w:ins w:id="228" w:author="Munish Kumar" w:date="2022-12-30T10:44:00Z">
        <w:r w:rsidR="00792813">
          <w:rPr>
            <w:rFonts w:eastAsiaTheme="minorEastAsia"/>
            <w:sz w:val="24"/>
            <w:szCs w:val="24"/>
            <w:lang w:val="en-SG" w:eastAsia="zh-CN"/>
          </w:rPr>
          <w:t>litho-stratigraphers and experts in core analysis involved in the process of subdividing the data into families, based on depositional and geological principles.</w:t>
        </w:r>
      </w:ins>
    </w:p>
    <w:p w14:paraId="3836EDC3" w14:textId="6F2CD9C8" w:rsidR="003C048E" w:rsidRDefault="003C048E" w:rsidP="0089668F">
      <w:pPr>
        <w:jc w:val="both"/>
        <w:rPr>
          <w:ins w:id="229" w:author="Munish Kumar" w:date="2022-12-28T16:21:00Z"/>
          <w:rFonts w:eastAsiaTheme="minorEastAsia"/>
          <w:sz w:val="24"/>
          <w:szCs w:val="24"/>
          <w:lang w:val="en-SG" w:eastAsia="zh-CN"/>
        </w:rPr>
      </w:pPr>
    </w:p>
    <w:p w14:paraId="7ECAB4A2" w14:textId="4173DEF0" w:rsidR="00E86EFC" w:rsidRDefault="00E51C11" w:rsidP="0089668F">
      <w:pPr>
        <w:jc w:val="both"/>
        <w:rPr>
          <w:ins w:id="230" w:author="Munish Kumar" w:date="2022-12-28T16:47:00Z"/>
          <w:rFonts w:ascii="Times" w:hAnsi="Times" w:cs="Times"/>
          <w:color w:val="000000" w:themeColor="text1"/>
          <w:sz w:val="24"/>
          <w:szCs w:val="24"/>
        </w:rPr>
      </w:pPr>
      <w:ins w:id="231" w:author="Munish Kumar" w:date="2022-12-28T16:39:00Z">
        <w:r>
          <w:rPr>
            <w:rFonts w:eastAsiaTheme="minorEastAsia"/>
            <w:sz w:val="24"/>
            <w:szCs w:val="24"/>
            <w:lang w:val="en-SG" w:eastAsia="zh-CN"/>
          </w:rPr>
          <w:t>In certain instances, the unique relations</w:t>
        </w:r>
      </w:ins>
      <w:ins w:id="232" w:author="Munish Kumar" w:date="2022-12-28T16:40:00Z">
        <w:r>
          <w:rPr>
            <w:rFonts w:eastAsiaTheme="minorEastAsia"/>
            <w:sz w:val="24"/>
            <w:szCs w:val="24"/>
            <w:lang w:val="en-SG" w:eastAsia="zh-CN"/>
          </w:rPr>
          <w:t xml:space="preserve">hips from </w:t>
        </w:r>
        <w:r>
          <w:rPr>
            <w:rFonts w:ascii="Times" w:hAnsi="Times" w:cs="Times"/>
            <w:color w:val="000000" w:themeColor="text1"/>
            <w:sz w:val="24"/>
            <w:szCs w:val="24"/>
          </w:rPr>
          <w:t>porosity and permeability</w:t>
        </w:r>
        <w:r>
          <w:rPr>
            <w:rFonts w:ascii="Times" w:hAnsi="Times" w:cs="Times"/>
            <w:color w:val="000000" w:themeColor="text1"/>
            <w:sz w:val="24"/>
            <w:szCs w:val="24"/>
          </w:rPr>
          <w:t xml:space="preserve"> are not readily </w:t>
        </w:r>
      </w:ins>
      <w:ins w:id="233" w:author="Munish Kumar" w:date="2022-12-28T16:41:00Z">
        <w:r>
          <w:rPr>
            <w:rFonts w:ascii="Times" w:hAnsi="Times" w:cs="Times"/>
            <w:color w:val="000000" w:themeColor="text1"/>
            <w:sz w:val="24"/>
            <w:szCs w:val="24"/>
          </w:rPr>
          <w:t>discernable</w:t>
        </w:r>
      </w:ins>
      <w:ins w:id="234" w:author="Munish Kumar" w:date="2022-12-28T16:40:00Z">
        <w:r>
          <w:rPr>
            <w:rFonts w:ascii="Times" w:hAnsi="Times" w:cs="Times"/>
            <w:color w:val="000000" w:themeColor="text1"/>
            <w:sz w:val="24"/>
            <w:szCs w:val="24"/>
          </w:rPr>
          <w:t xml:space="preserve">. </w:t>
        </w:r>
      </w:ins>
      <w:ins w:id="235" w:author="Munish Kumar" w:date="2022-12-28T16:59:00Z">
        <w:r w:rsidR="00AA164B">
          <w:rPr>
            <w:rFonts w:ascii="Times" w:hAnsi="Times" w:cs="Times"/>
            <w:color w:val="000000" w:themeColor="text1"/>
            <w:sz w:val="24"/>
            <w:szCs w:val="24"/>
          </w:rPr>
          <w:t>Assuming</w:t>
        </w:r>
      </w:ins>
      <w:ins w:id="236" w:author="Munish Kumar" w:date="2022-12-28T16:41:00Z">
        <w:r>
          <w:rPr>
            <w:rFonts w:ascii="Times" w:hAnsi="Times" w:cs="Times"/>
            <w:color w:val="000000" w:themeColor="text1"/>
            <w:sz w:val="24"/>
            <w:szCs w:val="24"/>
          </w:rPr>
          <w:t xml:space="preserve"> stratigraphic</w:t>
        </w:r>
      </w:ins>
      <w:ins w:id="237" w:author="Munish Kumar" w:date="2022-12-28T16:40:00Z">
        <w:r>
          <w:rPr>
            <w:rFonts w:ascii="Times" w:hAnsi="Times" w:cs="Times"/>
            <w:color w:val="000000" w:themeColor="text1"/>
            <w:sz w:val="24"/>
            <w:szCs w:val="24"/>
          </w:rPr>
          <w:t xml:space="preserve"> </w:t>
        </w:r>
      </w:ins>
      <w:ins w:id="238" w:author="Munish Kumar" w:date="2022-12-28T16:41:00Z">
        <w:r>
          <w:rPr>
            <w:rFonts w:ascii="Times" w:hAnsi="Times" w:cs="Times"/>
            <w:color w:val="000000" w:themeColor="text1"/>
            <w:sz w:val="24"/>
            <w:szCs w:val="24"/>
          </w:rPr>
          <w:t>continuous rock units have</w:t>
        </w:r>
      </w:ins>
      <w:ins w:id="239" w:author="Munish Kumar" w:date="2022-12-28T16:40:00Z">
        <w:r>
          <w:rPr>
            <w:rFonts w:ascii="Times" w:hAnsi="Times" w:cs="Times"/>
            <w:color w:val="000000" w:themeColor="text1"/>
            <w:sz w:val="24"/>
            <w:szCs w:val="24"/>
          </w:rPr>
          <w:t xml:space="preserve"> similar reservoir properties, </w:t>
        </w:r>
      </w:ins>
      <w:ins w:id="240" w:author="Munish Kumar" w:date="2022-12-29T10:27:00Z">
        <w:r w:rsidR="00092592">
          <w:rPr>
            <w:rFonts w:ascii="Times" w:hAnsi="Times" w:cs="Times"/>
            <w:color w:val="000000" w:themeColor="text1"/>
            <w:sz w:val="24"/>
            <w:szCs w:val="24"/>
          </w:rPr>
          <w:t xml:space="preserve">and assuming a capillary tube model as defined by </w:t>
        </w:r>
        <w:proofErr w:type="spellStart"/>
        <w:r w:rsidR="00092592">
          <w:rPr>
            <w:rFonts w:ascii="Times" w:hAnsi="Times" w:cs="Times"/>
            <w:color w:val="000000" w:themeColor="text1"/>
            <w:sz w:val="24"/>
            <w:szCs w:val="24"/>
          </w:rPr>
          <w:t>Kozeny</w:t>
        </w:r>
        <w:proofErr w:type="spellEnd"/>
        <w:r w:rsidR="00092592">
          <w:rPr>
            <w:rFonts w:ascii="Times" w:hAnsi="Times" w:cs="Times"/>
            <w:color w:val="000000" w:themeColor="text1"/>
            <w:sz w:val="24"/>
            <w:szCs w:val="24"/>
          </w:rPr>
          <w:t xml:space="preserve">-Carman, </w:t>
        </w:r>
      </w:ins>
      <w:ins w:id="241" w:author="Munish Kumar" w:date="2022-12-28T16:40:00Z">
        <w:r>
          <w:rPr>
            <w:rFonts w:ascii="Times" w:hAnsi="Times" w:cs="Times"/>
            <w:color w:val="000000" w:themeColor="text1"/>
            <w:sz w:val="24"/>
            <w:szCs w:val="24"/>
          </w:rPr>
          <w:t>the concept of flow units</w:t>
        </w:r>
      </w:ins>
      <w:ins w:id="242" w:author="Munish Kumar" w:date="2022-12-28T17:04:00Z">
        <w:r w:rsidR="008B5445">
          <w:rPr>
            <w:rFonts w:ascii="Times" w:hAnsi="Times" w:cs="Times"/>
            <w:color w:val="000000" w:themeColor="text1"/>
            <w:sz w:val="24"/>
            <w:szCs w:val="24"/>
          </w:rPr>
          <w:t>/ flow</w:t>
        </w:r>
      </w:ins>
      <w:ins w:id="243" w:author="Munish Kumar" w:date="2022-12-28T17:05:00Z">
        <w:r w:rsidR="008B5445">
          <w:rPr>
            <w:rFonts w:ascii="Times" w:hAnsi="Times" w:cs="Times"/>
            <w:color w:val="000000" w:themeColor="text1"/>
            <w:sz w:val="24"/>
            <w:szCs w:val="24"/>
          </w:rPr>
          <w:t xml:space="preserve"> zone </w:t>
        </w:r>
      </w:ins>
      <w:ins w:id="244" w:author="Munish Kumar" w:date="2022-12-28T17:06:00Z">
        <w:r w:rsidR="008B5445">
          <w:rPr>
            <w:rFonts w:ascii="Times" w:hAnsi="Times" w:cs="Times"/>
            <w:color w:val="000000" w:themeColor="text1"/>
            <w:sz w:val="24"/>
            <w:szCs w:val="24"/>
          </w:rPr>
          <w:t>index</w:t>
        </w:r>
      </w:ins>
      <w:ins w:id="245" w:author="Munish Kumar" w:date="2022-12-28T17:05:00Z">
        <w:r w:rsidR="008B5445">
          <w:rPr>
            <w:rFonts w:ascii="Times" w:hAnsi="Times" w:cs="Times"/>
            <w:color w:val="000000" w:themeColor="text1"/>
            <w:sz w:val="24"/>
            <w:szCs w:val="24"/>
          </w:rPr>
          <w:t xml:space="preserve"> (FZI</w:t>
        </w:r>
      </w:ins>
      <w:ins w:id="246" w:author="Munish Kumar" w:date="2022-12-29T10:19:00Z">
        <w:r w:rsidR="00092592">
          <w:rPr>
            <w:rFonts w:ascii="Times" w:hAnsi="Times" w:cs="Times"/>
            <w:color w:val="000000" w:themeColor="text1"/>
            <w:sz w:val="24"/>
            <w:szCs w:val="24"/>
          </w:rPr>
          <w:t xml:space="preserve">, </w:t>
        </w:r>
        <w:r w:rsidR="00092592" w:rsidRPr="00092592">
          <w:rPr>
            <w:rFonts w:ascii="Symbol" w:hAnsi="Symbol" w:cs="Times"/>
            <w:color w:val="000000" w:themeColor="text1"/>
            <w:sz w:val="24"/>
            <w:szCs w:val="24"/>
            <w:rPrChange w:id="247" w:author="Munish Kumar" w:date="2022-12-29T10:19:00Z">
              <w:rPr>
                <w:rFonts w:ascii="Times" w:hAnsi="Times" w:cs="Times"/>
                <w:color w:val="000000" w:themeColor="text1"/>
                <w:sz w:val="24"/>
                <w:szCs w:val="24"/>
              </w:rPr>
            </w:rPrChange>
          </w:rPr>
          <w:t>m</w:t>
        </w:r>
        <w:r w:rsidR="00092592">
          <w:rPr>
            <w:rFonts w:ascii="Times" w:hAnsi="Times" w:cs="Times"/>
            <w:color w:val="000000" w:themeColor="text1"/>
            <w:sz w:val="24"/>
            <w:szCs w:val="24"/>
          </w:rPr>
          <w:t>m</w:t>
        </w:r>
      </w:ins>
      <w:ins w:id="248" w:author="Munish Kumar" w:date="2022-12-28T17:05:00Z">
        <w:r w:rsidR="008B5445">
          <w:rPr>
            <w:rFonts w:ascii="Times" w:hAnsi="Times" w:cs="Times"/>
            <w:color w:val="000000" w:themeColor="text1"/>
            <w:sz w:val="24"/>
            <w:szCs w:val="24"/>
          </w:rPr>
          <w:t>)</w:t>
        </w:r>
      </w:ins>
      <w:ins w:id="249" w:author="Munish Kumar" w:date="2022-12-28T16:40:00Z">
        <w:r>
          <w:rPr>
            <w:rFonts w:ascii="Times" w:hAnsi="Times" w:cs="Times"/>
            <w:color w:val="000000" w:themeColor="text1"/>
            <w:sz w:val="24"/>
            <w:szCs w:val="24"/>
          </w:rPr>
          <w:t xml:space="preserve"> was developed</w:t>
        </w:r>
      </w:ins>
      <w:ins w:id="250" w:author="Munish Kumar" w:date="2022-12-28T16:41:00Z">
        <w:r>
          <w:rPr>
            <w:rFonts w:ascii="Times" w:hAnsi="Times" w:cs="Times"/>
            <w:color w:val="000000" w:themeColor="text1"/>
            <w:sz w:val="24"/>
            <w:szCs w:val="24"/>
          </w:rPr>
          <w:t xml:space="preserve"> to </w:t>
        </w:r>
      </w:ins>
      <w:ins w:id="251" w:author="Munish Kumar" w:date="2022-12-28T16:46:00Z">
        <w:r w:rsidR="00A04995">
          <w:rPr>
            <w:rFonts w:ascii="Times" w:hAnsi="Times" w:cs="Times"/>
            <w:color w:val="000000" w:themeColor="text1"/>
            <w:sz w:val="24"/>
            <w:szCs w:val="24"/>
          </w:rPr>
          <w:t>honor</w:t>
        </w:r>
      </w:ins>
      <w:ins w:id="252" w:author="Munish Kumar" w:date="2022-12-28T16:40:00Z">
        <w:r>
          <w:rPr>
            <w:rFonts w:ascii="Times" w:hAnsi="Times" w:cs="Times"/>
            <w:color w:val="000000" w:themeColor="text1"/>
            <w:sz w:val="24"/>
            <w:szCs w:val="24"/>
          </w:rPr>
          <w:t xml:space="preserve"> the geology while </w:t>
        </w:r>
      </w:ins>
      <w:ins w:id="253" w:author="Munish Kumar" w:date="2022-12-28T16:41:00Z">
        <w:r>
          <w:rPr>
            <w:rFonts w:ascii="Times" w:hAnsi="Times" w:cs="Times"/>
            <w:color w:val="000000" w:themeColor="text1"/>
            <w:sz w:val="24"/>
            <w:szCs w:val="24"/>
          </w:rPr>
          <w:t>deconvol</w:t>
        </w:r>
      </w:ins>
      <w:ins w:id="254" w:author="Munish Kumar" w:date="2022-12-28T16:42:00Z">
        <w:r>
          <w:rPr>
            <w:rFonts w:ascii="Times" w:hAnsi="Times" w:cs="Times"/>
            <w:color w:val="000000" w:themeColor="text1"/>
            <w:sz w:val="24"/>
            <w:szCs w:val="24"/>
          </w:rPr>
          <w:t>ving</w:t>
        </w:r>
      </w:ins>
      <w:ins w:id="255" w:author="Munish Kumar" w:date="2022-12-28T16:40:00Z">
        <w:r>
          <w:rPr>
            <w:rFonts w:ascii="Times" w:hAnsi="Times" w:cs="Times"/>
            <w:color w:val="000000" w:themeColor="text1"/>
            <w:sz w:val="24"/>
            <w:szCs w:val="24"/>
          </w:rPr>
          <w:t xml:space="preserve"> </w:t>
        </w:r>
      </w:ins>
      <w:ins w:id="256" w:author="Munish Kumar" w:date="2022-12-28T16:41:00Z">
        <w:r>
          <w:rPr>
            <w:rFonts w:ascii="Times" w:hAnsi="Times" w:cs="Times"/>
            <w:color w:val="000000" w:themeColor="text1"/>
            <w:sz w:val="24"/>
            <w:szCs w:val="24"/>
          </w:rPr>
          <w:t xml:space="preserve">the </w:t>
        </w:r>
      </w:ins>
      <w:ins w:id="257" w:author="Munish Kumar" w:date="2022-12-28T16:42:00Z">
        <w:r>
          <w:rPr>
            <w:rFonts w:ascii="Times" w:hAnsi="Times" w:cs="Times"/>
            <w:color w:val="000000" w:themeColor="text1"/>
            <w:sz w:val="24"/>
            <w:szCs w:val="24"/>
          </w:rPr>
          <w:t>relationship</w:t>
        </w:r>
      </w:ins>
      <w:ins w:id="258" w:author="Munish Kumar" w:date="2022-12-28T16:41:00Z">
        <w:r>
          <w:rPr>
            <w:rFonts w:ascii="Times" w:hAnsi="Times" w:cs="Times"/>
            <w:color w:val="000000" w:themeColor="text1"/>
            <w:sz w:val="24"/>
            <w:szCs w:val="24"/>
          </w:rPr>
          <w:t xml:space="preserve"> </w:t>
        </w:r>
      </w:ins>
      <w:ins w:id="259" w:author="Munish Kumar" w:date="2022-12-28T16:42:00Z">
        <w:r>
          <w:rPr>
            <w:rFonts w:ascii="Times" w:hAnsi="Times" w:cs="Times"/>
            <w:color w:val="000000" w:themeColor="text1"/>
            <w:sz w:val="24"/>
            <w:szCs w:val="24"/>
          </w:rPr>
          <w:t>between</w:t>
        </w:r>
      </w:ins>
      <w:ins w:id="260" w:author="Munish Kumar" w:date="2022-12-28T16:41:00Z">
        <w:r>
          <w:rPr>
            <w:rFonts w:ascii="Times" w:hAnsi="Times" w:cs="Times"/>
            <w:color w:val="000000" w:themeColor="text1"/>
            <w:sz w:val="24"/>
            <w:szCs w:val="24"/>
          </w:rPr>
          <w:t xml:space="preserve"> </w:t>
        </w:r>
      </w:ins>
      <w:ins w:id="261" w:author="Munish Kumar" w:date="2022-12-28T16:42:00Z">
        <w:r>
          <w:rPr>
            <w:rFonts w:ascii="Times" w:hAnsi="Times" w:cs="Times"/>
            <w:color w:val="000000" w:themeColor="text1"/>
            <w:sz w:val="24"/>
            <w:szCs w:val="24"/>
          </w:rPr>
          <w:t>the</w:t>
        </w:r>
      </w:ins>
      <w:ins w:id="262" w:author="Munish Kumar" w:date="2022-12-29T10:27:00Z">
        <w:r w:rsidR="00092592">
          <w:rPr>
            <w:rFonts w:ascii="Times" w:hAnsi="Times" w:cs="Times"/>
            <w:color w:val="000000" w:themeColor="text1"/>
            <w:sz w:val="24"/>
            <w:szCs w:val="24"/>
          </w:rPr>
          <w:t>se</w:t>
        </w:r>
      </w:ins>
      <w:ins w:id="263" w:author="Munish Kumar" w:date="2022-12-28T16:42:00Z">
        <w:r>
          <w:rPr>
            <w:rFonts w:ascii="Times" w:hAnsi="Times" w:cs="Times"/>
            <w:color w:val="000000" w:themeColor="text1"/>
            <w:sz w:val="24"/>
            <w:szCs w:val="24"/>
          </w:rPr>
          <w:t xml:space="preserve"> 2 variables</w:t>
        </w:r>
      </w:ins>
      <w:customXmlInsRangeStart w:id="264" w:author="Munish Kumar" w:date="2022-12-29T09:42:00Z"/>
      <w:sdt>
        <w:sdtPr>
          <w:rPr>
            <w:rFonts w:ascii="Times" w:hAnsi="Times" w:cs="Times"/>
            <w:color w:val="000000" w:themeColor="text1"/>
            <w:sz w:val="24"/>
            <w:szCs w:val="24"/>
          </w:rPr>
          <w:id w:val="-1888563973"/>
          <w:citation/>
        </w:sdtPr>
        <w:sdtContent>
          <w:customXmlInsRangeEnd w:id="264"/>
          <w:ins w:id="265" w:author="Munish Kumar" w:date="2022-12-29T09:42:00Z">
            <w:r w:rsidR="005F4028">
              <w:rPr>
                <w:rFonts w:ascii="Times" w:hAnsi="Times" w:cs="Times"/>
                <w:color w:val="000000" w:themeColor="text1"/>
                <w:sz w:val="24"/>
                <w:szCs w:val="24"/>
              </w:rPr>
              <w:fldChar w:fldCharType="begin"/>
            </w:r>
            <w:r w:rsidR="005F4028">
              <w:rPr>
                <w:rFonts w:ascii="Times" w:hAnsi="Times" w:cs="Times"/>
                <w:color w:val="000000" w:themeColor="text1"/>
                <w:sz w:val="24"/>
                <w:szCs w:val="24"/>
              </w:rPr>
              <w:instrText xml:space="preserve"> CITATION Ama93 \l 1033 </w:instrText>
            </w:r>
          </w:ins>
          <w:r w:rsidR="005F4028">
            <w:rPr>
              <w:rFonts w:ascii="Times" w:hAnsi="Times" w:cs="Times"/>
              <w:color w:val="000000" w:themeColor="text1"/>
              <w:sz w:val="24"/>
              <w:szCs w:val="24"/>
            </w:rPr>
            <w:fldChar w:fldCharType="separate"/>
          </w:r>
          <w:ins w:id="266" w:author="Munish Kumar" w:date="2022-12-29T09:42:00Z">
            <w:r w:rsidR="005F4028">
              <w:rPr>
                <w:rFonts w:ascii="Times" w:hAnsi="Times" w:cs="Times"/>
                <w:noProof/>
                <w:color w:val="000000" w:themeColor="text1"/>
                <w:sz w:val="24"/>
                <w:szCs w:val="24"/>
              </w:rPr>
              <w:t xml:space="preserve"> </w:t>
            </w:r>
            <w:r w:rsidR="005F4028" w:rsidRPr="005F4028">
              <w:rPr>
                <w:rFonts w:ascii="Times" w:hAnsi="Times" w:cs="Times"/>
                <w:noProof/>
                <w:color w:val="000000" w:themeColor="text1"/>
                <w:sz w:val="24"/>
                <w:szCs w:val="24"/>
                <w:rPrChange w:id="267" w:author="Munish Kumar" w:date="2022-12-29T09:42:00Z">
                  <w:rPr/>
                </w:rPrChange>
              </w:rPr>
              <w:t>(Amaefule, Mehmet, Djebbar, Kersey, &amp; Dare, October 1993)</w:t>
            </w:r>
            <w:r w:rsidR="005F4028">
              <w:rPr>
                <w:rFonts w:ascii="Times" w:hAnsi="Times" w:cs="Times"/>
                <w:color w:val="000000" w:themeColor="text1"/>
                <w:sz w:val="24"/>
                <w:szCs w:val="24"/>
              </w:rPr>
              <w:fldChar w:fldCharType="end"/>
            </w:r>
          </w:ins>
          <w:customXmlInsRangeStart w:id="268" w:author="Munish Kumar" w:date="2022-12-29T09:42:00Z"/>
        </w:sdtContent>
      </w:sdt>
      <w:customXmlInsRangeEnd w:id="268"/>
      <w:ins w:id="269" w:author="Munish Kumar" w:date="2022-12-28T16:42:00Z">
        <w:r>
          <w:rPr>
            <w:rFonts w:ascii="Times" w:hAnsi="Times" w:cs="Times"/>
            <w:color w:val="000000" w:themeColor="text1"/>
            <w:sz w:val="24"/>
            <w:szCs w:val="24"/>
          </w:rPr>
          <w:t>.</w:t>
        </w:r>
      </w:ins>
      <w:ins w:id="270" w:author="Munish Kumar" w:date="2022-12-28T16:46:00Z">
        <w:r w:rsidR="00A04995">
          <w:rPr>
            <w:rFonts w:ascii="Times" w:hAnsi="Times" w:cs="Times"/>
            <w:color w:val="000000" w:themeColor="text1"/>
            <w:sz w:val="24"/>
            <w:szCs w:val="24"/>
          </w:rPr>
          <w:t xml:space="preserve"> </w:t>
        </w:r>
        <w:commentRangeStart w:id="271"/>
        <w:r w:rsidR="00A04995">
          <w:rPr>
            <w:rFonts w:ascii="Times" w:hAnsi="Times" w:cs="Times"/>
            <w:color w:val="000000" w:themeColor="text1"/>
            <w:sz w:val="24"/>
            <w:szCs w:val="24"/>
          </w:rPr>
          <w:t>Of</w:t>
        </w:r>
      </w:ins>
      <w:commentRangeEnd w:id="271"/>
      <w:ins w:id="272" w:author="Munish Kumar" w:date="2022-12-29T09:44:00Z">
        <w:r w:rsidR="005F4028">
          <w:rPr>
            <w:rStyle w:val="CommentReference"/>
          </w:rPr>
          <w:commentReference w:id="271"/>
        </w:r>
      </w:ins>
      <w:ins w:id="273" w:author="Munish Kumar" w:date="2022-12-28T16:46:00Z">
        <w:r w:rsidR="00A04995">
          <w:rPr>
            <w:rFonts w:ascii="Times" w:hAnsi="Times" w:cs="Times"/>
            <w:color w:val="000000" w:themeColor="text1"/>
            <w:sz w:val="24"/>
            <w:szCs w:val="24"/>
          </w:rPr>
          <w:t xml:space="preserve"> particular importance </w:t>
        </w:r>
      </w:ins>
      <w:ins w:id="274" w:author="Munish Kumar" w:date="2022-12-28T16:47:00Z">
        <w:r w:rsidR="00A04995">
          <w:rPr>
            <w:rFonts w:ascii="Times" w:hAnsi="Times" w:cs="Times"/>
            <w:color w:val="000000" w:themeColor="text1"/>
            <w:sz w:val="24"/>
            <w:szCs w:val="24"/>
          </w:rPr>
          <w:t xml:space="preserve">is the mean hydraulic radius of pore throats, </w:t>
        </w:r>
        <w:proofErr w:type="spellStart"/>
        <w:r w:rsidR="00A04995">
          <w:rPr>
            <w:rFonts w:ascii="Times" w:hAnsi="Times" w:cs="Times"/>
            <w:color w:val="000000" w:themeColor="text1"/>
            <w:sz w:val="24"/>
            <w:szCs w:val="24"/>
          </w:rPr>
          <w:t>R</w:t>
        </w:r>
        <w:r w:rsidR="00A04995" w:rsidRPr="00A04995">
          <w:rPr>
            <w:rFonts w:ascii="Times" w:hAnsi="Times" w:cs="Times"/>
            <w:color w:val="000000" w:themeColor="text1"/>
            <w:sz w:val="24"/>
            <w:szCs w:val="24"/>
            <w:vertAlign w:val="subscript"/>
            <w:rPrChange w:id="275" w:author="Munish Kumar" w:date="2022-12-28T16:47:00Z">
              <w:rPr>
                <w:rFonts w:ascii="Times" w:hAnsi="Times" w:cs="Times"/>
                <w:color w:val="000000" w:themeColor="text1"/>
                <w:sz w:val="24"/>
                <w:szCs w:val="24"/>
              </w:rPr>
            </w:rPrChange>
          </w:rPr>
          <w:t>mh</w:t>
        </w:r>
        <w:proofErr w:type="spellEnd"/>
        <w:r w:rsidR="00A04995">
          <w:rPr>
            <w:rFonts w:ascii="Times" w:hAnsi="Times" w:cs="Times"/>
            <w:color w:val="000000" w:themeColor="text1"/>
            <w:sz w:val="24"/>
            <w:szCs w:val="24"/>
          </w:rPr>
          <w:t>,</w:t>
        </w:r>
      </w:ins>
      <w:ins w:id="276" w:author="Munish Kumar" w:date="2022-12-28T17:00:00Z">
        <w:r w:rsidR="00AA164B">
          <w:rPr>
            <w:rFonts w:ascii="Times" w:hAnsi="Times" w:cs="Times"/>
            <w:color w:val="000000" w:themeColor="text1"/>
            <w:sz w:val="24"/>
            <w:szCs w:val="24"/>
          </w:rPr>
          <w:t xml:space="preserve"> </w:t>
        </w:r>
      </w:ins>
      <w:ins w:id="277" w:author="Munish Kumar" w:date="2022-12-29T10:17:00Z">
        <w:r w:rsidR="00092592">
          <w:rPr>
            <w:rFonts w:ascii="Times" w:hAnsi="Times" w:cs="Times"/>
            <w:color w:val="000000" w:themeColor="text1"/>
            <w:sz w:val="24"/>
            <w:szCs w:val="24"/>
          </w:rPr>
          <w:t xml:space="preserve">which is used to evaluate the </w:t>
        </w:r>
      </w:ins>
      <w:ins w:id="278" w:author="Munish Kumar" w:date="2022-12-29T10:18:00Z">
        <w:r w:rsidR="00092592">
          <w:rPr>
            <w:rFonts w:ascii="Times" w:hAnsi="Times" w:cs="Times"/>
            <w:color w:val="000000" w:themeColor="text1"/>
            <w:sz w:val="24"/>
            <w:szCs w:val="24"/>
          </w:rPr>
          <w:t>reservoir quality index (RQI</w:t>
        </w:r>
      </w:ins>
      <w:ins w:id="279" w:author="Munish Kumar" w:date="2022-12-29T10:20:00Z">
        <w:r w:rsidR="00092592">
          <w:rPr>
            <w:rFonts w:ascii="Times" w:hAnsi="Times" w:cs="Times"/>
            <w:color w:val="000000" w:themeColor="text1"/>
            <w:sz w:val="24"/>
            <w:szCs w:val="24"/>
          </w:rPr>
          <w:t xml:space="preserve">,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m</w:t>
        </w:r>
      </w:ins>
      <w:ins w:id="280" w:author="Munish Kumar" w:date="2022-12-29T10:18:00Z">
        <w:r w:rsidR="00092592">
          <w:rPr>
            <w:rFonts w:ascii="Times" w:hAnsi="Times" w:cs="Times"/>
            <w:color w:val="000000" w:themeColor="text1"/>
            <w:sz w:val="24"/>
            <w:szCs w:val="24"/>
          </w:rPr>
          <w:t xml:space="preserve">), </w:t>
        </w:r>
      </w:ins>
      <w:ins w:id="281" w:author="Munish Kumar" w:date="2022-12-28T17:00:00Z">
        <w:r w:rsidR="00AA164B">
          <w:rPr>
            <w:rFonts w:ascii="Times" w:hAnsi="Times" w:cs="Times"/>
            <w:color w:val="000000" w:themeColor="text1"/>
            <w:sz w:val="24"/>
            <w:szCs w:val="24"/>
          </w:rPr>
          <w:t xml:space="preserve">and </w:t>
        </w:r>
      </w:ins>
      <w:ins w:id="282" w:author="Munish Kumar" w:date="2022-12-28T17:01:00Z">
        <w:r w:rsidR="00AA164B">
          <w:rPr>
            <w:rFonts w:ascii="Times" w:hAnsi="Times" w:cs="Times"/>
            <w:color w:val="000000" w:themeColor="text1"/>
            <w:sz w:val="24"/>
            <w:szCs w:val="24"/>
          </w:rPr>
          <w:t>pore volume to grain volume ratio (</w:t>
        </w:r>
      </w:ins>
      <w:ins w:id="283" w:author="Munish Kumar" w:date="2022-12-29T10:20:00Z">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normalized porosity index</w:t>
        </w:r>
        <w:r w:rsidR="00092592" w:rsidRPr="00092592">
          <w:rPr>
            <w:rFonts w:ascii="Times" w:hAnsi="Times" w:cs="Times"/>
            <w:color w:val="000000" w:themeColor="text1"/>
            <w:sz w:val="24"/>
            <w:szCs w:val="24"/>
          </w:rPr>
          <w:t xml:space="preserve"> </w:t>
        </w:r>
      </w:ins>
      <w:ins w:id="284" w:author="Munish Kumar" w:date="2022-12-28T17:01:00Z">
        <w:r w:rsidR="00AA164B">
          <w:rPr>
            <w:rFonts w:ascii="Times" w:hAnsi="Times" w:cs="Times"/>
            <w:color w:val="000000" w:themeColor="text1"/>
            <w:sz w:val="24"/>
            <w:szCs w:val="24"/>
          </w:rPr>
          <w:t xml:space="preserve">or </w:t>
        </w:r>
        <w:r w:rsidR="00AA164B" w:rsidRPr="00AA164B">
          <w:rPr>
            <w:rFonts w:ascii="Symbol" w:hAnsi="Symbol" w:cs="Times"/>
            <w:color w:val="000000" w:themeColor="text1"/>
            <w:sz w:val="24"/>
            <w:szCs w:val="24"/>
            <w:rPrChange w:id="285" w:author="Munish Kumar" w:date="2022-12-28T17:01:00Z">
              <w:rPr>
                <w:rFonts w:ascii="Times" w:hAnsi="Times" w:cs="Times"/>
                <w:color w:val="000000" w:themeColor="text1"/>
                <w:sz w:val="24"/>
                <w:szCs w:val="24"/>
              </w:rPr>
            </w:rPrChange>
          </w:rPr>
          <w:t>f</w:t>
        </w:r>
        <w:r w:rsidR="00AA164B" w:rsidRPr="00AA164B">
          <w:rPr>
            <w:rFonts w:ascii="Times" w:hAnsi="Times" w:cs="Times"/>
            <w:color w:val="000000" w:themeColor="text1"/>
            <w:sz w:val="24"/>
            <w:szCs w:val="24"/>
            <w:vertAlign w:val="subscript"/>
            <w:rPrChange w:id="286" w:author="Munish Kumar" w:date="2022-12-28T17:01:00Z">
              <w:rPr>
                <w:rFonts w:ascii="Times" w:hAnsi="Times" w:cs="Times"/>
                <w:color w:val="000000" w:themeColor="text1"/>
                <w:sz w:val="24"/>
                <w:szCs w:val="24"/>
              </w:rPr>
            </w:rPrChange>
          </w:rPr>
          <w:t>z</w:t>
        </w:r>
        <w:r w:rsidR="00AA164B">
          <w:rPr>
            <w:rFonts w:ascii="Times" w:hAnsi="Times" w:cs="Times"/>
            <w:color w:val="000000" w:themeColor="text1"/>
            <w:sz w:val="24"/>
            <w:szCs w:val="24"/>
          </w:rPr>
          <w:t>)</w:t>
        </w:r>
      </w:ins>
      <w:ins w:id="287" w:author="Munish Kumar" w:date="2022-12-28T17:03:00Z">
        <w:r w:rsidR="00421CCC">
          <w:rPr>
            <w:rFonts w:ascii="Times" w:hAnsi="Times" w:cs="Times"/>
            <w:color w:val="000000" w:themeColor="text1"/>
            <w:sz w:val="24"/>
            <w:szCs w:val="24"/>
          </w:rPr>
          <w:t>,</w:t>
        </w:r>
      </w:ins>
      <w:ins w:id="288" w:author="Munish Kumar" w:date="2022-12-28T16:47:00Z">
        <w:r w:rsidR="00A04995">
          <w:rPr>
            <w:rFonts w:ascii="Times" w:hAnsi="Times" w:cs="Times"/>
            <w:color w:val="000000" w:themeColor="text1"/>
            <w:sz w:val="24"/>
            <w:szCs w:val="24"/>
          </w:rPr>
          <w:t xml:space="preserve"> defined as:</w:t>
        </w:r>
      </w:ins>
    </w:p>
    <w:p w14:paraId="77D0B342" w14:textId="5F955354" w:rsidR="00A04995" w:rsidRDefault="00A04995" w:rsidP="0089668F">
      <w:pPr>
        <w:jc w:val="both"/>
        <w:rPr>
          <w:ins w:id="289" w:author="Munish Kumar" w:date="2022-12-28T16:47:00Z"/>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0" w:author="Munish Kumar" w:date="2022-12-28T16:51:00Z">
          <w:tblPr>
            <w:tblStyle w:val="TableGrid"/>
            <w:tblW w:w="0" w:type="auto"/>
            <w:tblLook w:val="04A0" w:firstRow="1" w:lastRow="0" w:firstColumn="1" w:lastColumn="0" w:noHBand="0" w:noVBand="1"/>
          </w:tblPr>
        </w:tblPrChange>
      </w:tblPr>
      <w:tblGrid>
        <w:gridCol w:w="1353"/>
        <w:gridCol w:w="6770"/>
        <w:gridCol w:w="903"/>
        <w:tblGridChange w:id="291">
          <w:tblGrid>
            <w:gridCol w:w="5"/>
            <w:gridCol w:w="1348"/>
            <w:gridCol w:w="1657"/>
            <w:gridCol w:w="3005"/>
            <w:gridCol w:w="2108"/>
            <w:gridCol w:w="898"/>
            <w:gridCol w:w="5"/>
          </w:tblGrid>
        </w:tblGridChange>
      </w:tblGrid>
      <w:tr w:rsidR="00A04995" w14:paraId="49E8DB7D" w14:textId="77777777" w:rsidTr="00AA164B">
        <w:trPr>
          <w:ins w:id="292" w:author="Munish Kumar" w:date="2022-12-28T16:50:00Z"/>
          <w:trPrChange w:id="293" w:author="Munish Kumar" w:date="2022-12-28T16:51:00Z">
            <w:trPr>
              <w:gridBefore w:val="1"/>
              <w:gridAfter w:val="0"/>
            </w:trPr>
          </w:trPrChange>
        </w:trPr>
        <w:tc>
          <w:tcPr>
            <w:tcW w:w="750" w:type="pct"/>
            <w:tcPrChange w:id="294" w:author="Munish Kumar" w:date="2022-12-28T16:51:00Z">
              <w:tcPr>
                <w:tcW w:w="3005" w:type="dxa"/>
                <w:gridSpan w:val="2"/>
              </w:tcPr>
            </w:tcPrChange>
          </w:tcPr>
          <w:p w14:paraId="0E20DC40" w14:textId="77777777" w:rsidR="00A04995" w:rsidRDefault="00A04995" w:rsidP="0089668F">
            <w:pPr>
              <w:jc w:val="both"/>
              <w:rPr>
                <w:ins w:id="295" w:author="Munish Kumar" w:date="2022-12-28T16:50:00Z"/>
                <w:rFonts w:ascii="Times" w:hAnsi="Times" w:cs="Times"/>
                <w:color w:val="000000" w:themeColor="text1"/>
                <w:sz w:val="24"/>
                <w:szCs w:val="24"/>
              </w:rPr>
            </w:pPr>
          </w:p>
        </w:tc>
        <w:tc>
          <w:tcPr>
            <w:tcW w:w="3750" w:type="pct"/>
            <w:tcPrChange w:id="296" w:author="Munish Kumar" w:date="2022-12-28T16:51:00Z">
              <w:tcPr>
                <w:tcW w:w="3005" w:type="dxa"/>
              </w:tcPr>
            </w:tcPrChange>
          </w:tcPr>
          <w:p w14:paraId="1DAE4F01" w14:textId="0C555738" w:rsidR="00A04995" w:rsidRDefault="00AA164B" w:rsidP="0089668F">
            <w:pPr>
              <w:jc w:val="both"/>
              <w:rPr>
                <w:ins w:id="297" w:author="Munish Kumar" w:date="2022-12-28T16:50:00Z"/>
                <w:rFonts w:ascii="Times" w:hAnsi="Times" w:cs="Times"/>
                <w:color w:val="000000" w:themeColor="text1"/>
                <w:sz w:val="24"/>
                <w:szCs w:val="24"/>
              </w:rPr>
            </w:pPr>
            <m:oMathPara>
              <m:oMath>
                <m:sSub>
                  <m:sSubPr>
                    <m:ctrlPr>
                      <w:ins w:id="298" w:author="Munish Kumar" w:date="2022-12-28T16:58:00Z">
                        <w:rPr>
                          <w:rFonts w:ascii="Cambria Math" w:hAnsi="Cambria Math" w:cs="Times"/>
                          <w:color w:val="000000" w:themeColor="text1"/>
                          <w:sz w:val="24"/>
                          <w:szCs w:val="24"/>
                          <w:vertAlign w:val="subscript"/>
                        </w:rPr>
                      </w:ins>
                    </m:ctrlPr>
                  </m:sSubPr>
                  <m:e>
                    <m:r>
                      <w:ins w:id="299" w:author="Munish Kumar" w:date="2022-12-28T16:58:00Z">
                        <w:rPr>
                          <w:rFonts w:ascii="Cambria Math" w:hAnsi="Cambria Math" w:cs="Times"/>
                          <w:color w:val="000000" w:themeColor="text1"/>
                          <w:sz w:val="24"/>
                          <w:szCs w:val="24"/>
                          <w:vertAlign w:val="subscript"/>
                        </w:rPr>
                        <m:t>R</m:t>
                      </w:ins>
                    </m:r>
                  </m:e>
                  <m:sub>
                    <m:r>
                      <w:ins w:id="300" w:author="Munish Kumar" w:date="2022-12-28T16:58:00Z">
                        <m:rPr>
                          <m:sty m:val="p"/>
                        </m:rPr>
                        <w:rPr>
                          <w:rFonts w:ascii="Cambria Math" w:hAnsi="Cambria Math" w:cs="Times"/>
                          <w:color w:val="000000" w:themeColor="text1"/>
                          <w:sz w:val="24"/>
                          <w:szCs w:val="24"/>
                          <w:vertAlign w:val="subscript"/>
                        </w:rPr>
                        <m:t>mh</m:t>
                      </w:ins>
                    </m:r>
                  </m:sub>
                </m:sSub>
                <m:r>
                  <w:ins w:id="301" w:author="Munish Kumar" w:date="2022-12-28T16:57:00Z">
                    <w:rPr>
                      <w:rFonts w:ascii="Cambria Math" w:hAnsi="Cambria Math" w:cs="Times"/>
                      <w:color w:val="000000" w:themeColor="text1"/>
                      <w:sz w:val="24"/>
                      <w:szCs w:val="24"/>
                    </w:rPr>
                    <m:t>=</m:t>
                  </w:ins>
                </m:r>
                <m:rad>
                  <m:radPr>
                    <m:degHide m:val="1"/>
                    <m:ctrlPr>
                      <w:ins w:id="302" w:author="Munish Kumar" w:date="2022-12-28T16:58:00Z">
                        <w:rPr>
                          <w:rFonts w:ascii="Cambria Math" w:hAnsi="Cambria Math" w:cs="Times"/>
                          <w:i/>
                          <w:color w:val="000000" w:themeColor="text1"/>
                          <w:sz w:val="24"/>
                          <w:szCs w:val="24"/>
                        </w:rPr>
                      </w:ins>
                    </m:ctrlPr>
                  </m:radPr>
                  <m:deg/>
                  <m:e>
                    <m:f>
                      <m:fPr>
                        <m:ctrlPr>
                          <w:ins w:id="303" w:author="Munish Kumar" w:date="2022-12-28T16:58:00Z">
                            <w:rPr>
                              <w:rFonts w:ascii="Cambria Math" w:hAnsi="Cambria Math" w:cs="Times"/>
                              <w:i/>
                              <w:color w:val="000000" w:themeColor="text1"/>
                              <w:sz w:val="24"/>
                              <w:szCs w:val="24"/>
                            </w:rPr>
                          </w:ins>
                        </m:ctrlPr>
                      </m:fPr>
                      <m:num>
                        <m:r>
                          <w:ins w:id="304" w:author="Munish Kumar" w:date="2022-12-28T16:58:00Z">
                            <w:rPr>
                              <w:rFonts w:ascii="Cambria Math" w:hAnsi="Cambria Math" w:cs="Times"/>
                              <w:color w:val="000000" w:themeColor="text1"/>
                              <w:sz w:val="24"/>
                              <w:szCs w:val="24"/>
                            </w:rPr>
                            <m:t>k</m:t>
                          </w:ins>
                        </m:r>
                      </m:num>
                      <m:den>
                        <m:r>
                          <w:ins w:id="305" w:author="Munish Kumar" w:date="2022-12-28T16:59:00Z">
                            <w:rPr>
                              <w:rFonts w:ascii="Cambria Math" w:hAnsi="Cambria Math" w:cs="Times"/>
                              <w:color w:val="000000" w:themeColor="text1"/>
                              <w:sz w:val="24"/>
                              <w:szCs w:val="24"/>
                            </w:rPr>
                            <m:t>∅</m:t>
                          </w:ins>
                        </m:r>
                      </m:den>
                    </m:f>
                  </m:e>
                </m:rad>
              </m:oMath>
            </m:oMathPara>
          </w:p>
        </w:tc>
        <w:tc>
          <w:tcPr>
            <w:tcW w:w="500" w:type="pct"/>
            <w:vAlign w:val="center"/>
            <w:tcPrChange w:id="306" w:author="Munish Kumar" w:date="2022-12-28T16:51:00Z">
              <w:tcPr>
                <w:tcW w:w="3006" w:type="dxa"/>
                <w:gridSpan w:val="2"/>
              </w:tcPr>
            </w:tcPrChange>
          </w:tcPr>
          <w:p w14:paraId="4319A557" w14:textId="179BB2A6" w:rsidR="00A04995" w:rsidRPr="00AA164B" w:rsidRDefault="00A04995" w:rsidP="00AA164B">
            <w:pPr>
              <w:pStyle w:val="ListParagraph"/>
              <w:numPr>
                <w:ilvl w:val="0"/>
                <w:numId w:val="12"/>
              </w:numPr>
              <w:jc w:val="both"/>
              <w:rPr>
                <w:ins w:id="307" w:author="Munish Kumar" w:date="2022-12-28T16:50:00Z"/>
                <w:rFonts w:ascii="Times" w:hAnsi="Times" w:cs="Times"/>
                <w:color w:val="000000" w:themeColor="text1"/>
                <w:sz w:val="24"/>
                <w:szCs w:val="24"/>
                <w:rPrChange w:id="308" w:author="Munish Kumar" w:date="2022-12-28T16:57:00Z">
                  <w:rPr>
                    <w:ins w:id="309" w:author="Munish Kumar" w:date="2022-12-28T16:50:00Z"/>
                  </w:rPr>
                </w:rPrChange>
              </w:rPr>
              <w:pPrChange w:id="310" w:author="Munish Kumar" w:date="2022-12-28T16:57:00Z">
                <w:pPr>
                  <w:jc w:val="both"/>
                </w:pPr>
              </w:pPrChange>
            </w:pPr>
          </w:p>
        </w:tc>
      </w:tr>
      <w:tr w:rsidR="00092592" w14:paraId="0B6A4E16" w14:textId="77777777" w:rsidTr="00AA164B">
        <w:trPr>
          <w:ins w:id="311" w:author="Munish Kumar" w:date="2022-12-29T10:18:00Z"/>
        </w:trPr>
        <w:tc>
          <w:tcPr>
            <w:tcW w:w="750" w:type="pct"/>
          </w:tcPr>
          <w:p w14:paraId="5B5B664D" w14:textId="77777777" w:rsidR="00092592" w:rsidRDefault="00092592" w:rsidP="00092592">
            <w:pPr>
              <w:jc w:val="both"/>
              <w:rPr>
                <w:ins w:id="312" w:author="Munish Kumar" w:date="2022-12-29T10:18:00Z"/>
                <w:rFonts w:ascii="Times" w:hAnsi="Times" w:cs="Times"/>
                <w:color w:val="000000" w:themeColor="text1"/>
                <w:sz w:val="24"/>
                <w:szCs w:val="24"/>
              </w:rPr>
            </w:pPr>
          </w:p>
        </w:tc>
        <w:tc>
          <w:tcPr>
            <w:tcW w:w="3750" w:type="pct"/>
          </w:tcPr>
          <w:p w14:paraId="5C708045" w14:textId="6AA38563" w:rsidR="00092592" w:rsidRPr="000E7ACA" w:rsidRDefault="00092592" w:rsidP="00092592">
            <w:pPr>
              <w:jc w:val="both"/>
              <w:rPr>
                <w:ins w:id="313" w:author="Munish Kumar" w:date="2022-12-29T10:18:00Z"/>
                <w:rFonts w:ascii="Times" w:hAnsi="Times" w:cs="Times"/>
                <w:color w:val="000000" w:themeColor="text1"/>
                <w:sz w:val="24"/>
                <w:szCs w:val="24"/>
                <w:vertAlign w:val="subscript"/>
              </w:rPr>
            </w:pPr>
            <m:oMathPara>
              <m:oMath>
                <m:r>
                  <w:ins w:id="314" w:author="Munish Kumar" w:date="2022-12-29T10:18:00Z">
                    <w:rPr>
                      <w:rFonts w:ascii="Cambria Math" w:hAnsi="Cambria Math" w:cs="Times"/>
                      <w:color w:val="000000" w:themeColor="text1"/>
                      <w:sz w:val="24"/>
                      <w:szCs w:val="24"/>
                      <w:vertAlign w:val="subscript"/>
                    </w:rPr>
                    <m:t>RQI</m:t>
                  </w:ins>
                </m:r>
                <m:r>
                  <w:ins w:id="315" w:author="Munish Kumar" w:date="2022-12-29T10:18:00Z">
                    <w:rPr>
                      <w:rFonts w:ascii="Cambria Math" w:hAnsi="Cambria Math" w:cs="Times"/>
                      <w:color w:val="000000" w:themeColor="text1"/>
                      <w:sz w:val="24"/>
                      <w:szCs w:val="24"/>
                    </w:rPr>
                    <m:t>=</m:t>
                  </w:ins>
                </m:r>
                <m:r>
                  <w:ins w:id="316" w:author="Munish Kumar" w:date="2022-12-29T10:18:00Z">
                    <w:rPr>
                      <w:rFonts w:ascii="Cambria Math" w:hAnsi="Cambria Math" w:cs="Times"/>
                      <w:color w:val="000000" w:themeColor="text1"/>
                      <w:sz w:val="24"/>
                      <w:szCs w:val="24"/>
                    </w:rPr>
                    <m:t>0.0314</m:t>
                  </w:ins>
                </m:r>
                <m:sSub>
                  <m:sSubPr>
                    <m:ctrlPr>
                      <w:ins w:id="317" w:author="Munish Kumar" w:date="2022-12-29T10:18:00Z">
                        <w:rPr>
                          <w:rFonts w:ascii="Cambria Math" w:hAnsi="Cambria Math" w:cs="Times"/>
                          <w:i/>
                          <w:color w:val="000000" w:themeColor="text1"/>
                          <w:sz w:val="24"/>
                          <w:szCs w:val="24"/>
                        </w:rPr>
                      </w:ins>
                    </m:ctrlPr>
                  </m:sSubPr>
                  <m:e>
                    <m:r>
                      <w:ins w:id="318" w:author="Munish Kumar" w:date="2022-12-29T10:18:00Z">
                        <w:rPr>
                          <w:rFonts w:ascii="Cambria Math" w:hAnsi="Cambria Math" w:cs="Times"/>
                          <w:color w:val="000000" w:themeColor="text1"/>
                          <w:sz w:val="24"/>
                          <w:szCs w:val="24"/>
                        </w:rPr>
                        <m:t>R</m:t>
                      </w:ins>
                    </m:r>
                  </m:e>
                  <m:sub>
                    <m:r>
                      <w:ins w:id="319" w:author="Munish Kumar" w:date="2022-12-29T10:18:00Z">
                        <w:rPr>
                          <w:rFonts w:ascii="Cambria Math" w:hAnsi="Cambria Math" w:cs="Times"/>
                          <w:color w:val="000000" w:themeColor="text1"/>
                          <w:sz w:val="24"/>
                          <w:szCs w:val="24"/>
                        </w:rPr>
                        <m:t>mh</m:t>
                      </w:ins>
                    </m:r>
                  </m:sub>
                </m:sSub>
              </m:oMath>
            </m:oMathPara>
          </w:p>
        </w:tc>
        <w:tc>
          <w:tcPr>
            <w:tcW w:w="500" w:type="pct"/>
            <w:vAlign w:val="center"/>
          </w:tcPr>
          <w:p w14:paraId="62F5D146" w14:textId="77777777" w:rsidR="00092592" w:rsidRPr="00092592" w:rsidRDefault="00092592" w:rsidP="00092592">
            <w:pPr>
              <w:pStyle w:val="ListParagraph"/>
              <w:numPr>
                <w:ilvl w:val="0"/>
                <w:numId w:val="12"/>
              </w:numPr>
              <w:jc w:val="both"/>
              <w:rPr>
                <w:ins w:id="320" w:author="Munish Kumar" w:date="2022-12-29T10:18:00Z"/>
                <w:rFonts w:ascii="Times" w:hAnsi="Times" w:cs="Times"/>
                <w:color w:val="000000" w:themeColor="text1"/>
                <w:sz w:val="24"/>
                <w:szCs w:val="24"/>
              </w:rPr>
            </w:pPr>
          </w:p>
        </w:tc>
      </w:tr>
      <w:tr w:rsidR="00092592" w14:paraId="2D3F21D9" w14:textId="77777777" w:rsidTr="00AA164B">
        <w:trPr>
          <w:ins w:id="321" w:author="Munish Kumar" w:date="2022-12-28T17:01:00Z"/>
        </w:trPr>
        <w:tc>
          <w:tcPr>
            <w:tcW w:w="750" w:type="pct"/>
          </w:tcPr>
          <w:p w14:paraId="23810C76" w14:textId="77777777" w:rsidR="00092592" w:rsidRDefault="00092592" w:rsidP="00092592">
            <w:pPr>
              <w:jc w:val="both"/>
              <w:rPr>
                <w:ins w:id="322" w:author="Munish Kumar" w:date="2022-12-28T17:01:00Z"/>
                <w:rFonts w:ascii="Times" w:hAnsi="Times" w:cs="Times"/>
                <w:color w:val="000000" w:themeColor="text1"/>
                <w:sz w:val="24"/>
                <w:szCs w:val="24"/>
              </w:rPr>
            </w:pPr>
          </w:p>
        </w:tc>
        <w:tc>
          <w:tcPr>
            <w:tcW w:w="3750" w:type="pct"/>
          </w:tcPr>
          <w:p w14:paraId="28C7C28A" w14:textId="148857C3" w:rsidR="00092592" w:rsidRPr="000E7ACA" w:rsidRDefault="00092592" w:rsidP="00092592">
            <w:pPr>
              <w:jc w:val="both"/>
              <w:rPr>
                <w:ins w:id="323" w:author="Munish Kumar" w:date="2022-12-28T17:01:00Z"/>
                <w:rFonts w:ascii="Times" w:hAnsi="Times" w:cs="Times"/>
                <w:color w:val="000000" w:themeColor="text1"/>
                <w:sz w:val="24"/>
                <w:szCs w:val="24"/>
                <w:vertAlign w:val="subscript"/>
              </w:rPr>
            </w:pPr>
            <m:oMathPara>
              <m:oMath>
                <m:sSub>
                  <m:sSubPr>
                    <m:ctrlPr>
                      <w:ins w:id="324" w:author="Munish Kumar" w:date="2022-12-28T17:01:00Z">
                        <w:rPr>
                          <w:rFonts w:ascii="Cambria Math" w:hAnsi="Cambria Math" w:cs="Times"/>
                          <w:color w:val="000000" w:themeColor="text1"/>
                          <w:sz w:val="24"/>
                          <w:szCs w:val="24"/>
                          <w:vertAlign w:val="subscript"/>
                        </w:rPr>
                      </w:ins>
                    </m:ctrlPr>
                  </m:sSubPr>
                  <m:e>
                    <m:r>
                      <w:ins w:id="325" w:author="Munish Kumar" w:date="2022-12-28T17:02:00Z">
                        <w:rPr>
                          <w:rFonts w:ascii="Cambria Math" w:hAnsi="Cambria Math" w:cs="Times"/>
                          <w:color w:val="000000" w:themeColor="text1"/>
                          <w:sz w:val="24"/>
                          <w:szCs w:val="24"/>
                          <w:vertAlign w:val="subscript"/>
                        </w:rPr>
                        <m:t>∅</m:t>
                      </w:ins>
                    </m:r>
                  </m:e>
                  <m:sub>
                    <m:r>
                      <w:ins w:id="326" w:author="Munish Kumar" w:date="2022-12-28T17:02:00Z">
                        <w:rPr>
                          <w:rFonts w:ascii="Cambria Math" w:hAnsi="Cambria Math" w:cs="Times"/>
                          <w:color w:val="000000" w:themeColor="text1"/>
                          <w:sz w:val="24"/>
                          <w:szCs w:val="24"/>
                          <w:vertAlign w:val="subscript"/>
                        </w:rPr>
                        <m:t>z</m:t>
                      </w:ins>
                    </m:r>
                  </m:sub>
                </m:sSub>
                <m:r>
                  <w:ins w:id="327" w:author="Munish Kumar" w:date="2022-12-28T17:01:00Z">
                    <w:rPr>
                      <w:rFonts w:ascii="Cambria Math" w:hAnsi="Cambria Math" w:cs="Times"/>
                      <w:color w:val="000000" w:themeColor="text1"/>
                      <w:sz w:val="24"/>
                      <w:szCs w:val="24"/>
                    </w:rPr>
                    <m:t>=</m:t>
                  </w:ins>
                </m:r>
                <m:r>
                  <w:ins w:id="328" w:author="Munish Kumar" w:date="2022-12-28T17:02:00Z">
                    <w:rPr>
                      <w:rFonts w:ascii="Cambria Math" w:hAnsi="Cambria Math" w:cs="Times"/>
                      <w:color w:val="000000" w:themeColor="text1"/>
                      <w:sz w:val="24"/>
                      <w:szCs w:val="24"/>
                    </w:rPr>
                    <m:t xml:space="preserve"> </m:t>
                  </w:ins>
                </m:r>
                <m:f>
                  <m:fPr>
                    <m:ctrlPr>
                      <w:ins w:id="329" w:author="Munish Kumar" w:date="2022-12-28T17:02:00Z">
                        <w:rPr>
                          <w:rFonts w:ascii="Cambria Math" w:hAnsi="Cambria Math" w:cs="Times"/>
                          <w:i/>
                          <w:color w:val="000000" w:themeColor="text1"/>
                          <w:sz w:val="24"/>
                          <w:szCs w:val="24"/>
                        </w:rPr>
                      </w:ins>
                    </m:ctrlPr>
                  </m:fPr>
                  <m:num>
                    <m:r>
                      <w:ins w:id="330" w:author="Munish Kumar" w:date="2022-12-28T17:02:00Z">
                        <w:rPr>
                          <w:rFonts w:ascii="Cambria Math" w:hAnsi="Cambria Math" w:cs="Times"/>
                          <w:color w:val="000000" w:themeColor="text1"/>
                          <w:sz w:val="24"/>
                          <w:szCs w:val="24"/>
                        </w:rPr>
                        <m:t>∅</m:t>
                      </w:ins>
                    </m:r>
                  </m:num>
                  <m:den>
                    <m:r>
                      <w:ins w:id="331" w:author="Munish Kumar" w:date="2022-12-28T17:02:00Z">
                        <w:rPr>
                          <w:rFonts w:ascii="Cambria Math" w:hAnsi="Cambria Math" w:cs="Times"/>
                          <w:color w:val="000000" w:themeColor="text1"/>
                          <w:sz w:val="24"/>
                          <w:szCs w:val="24"/>
                        </w:rPr>
                        <m:t>1-∅</m:t>
                      </w:ins>
                    </m:r>
                  </m:den>
                </m:f>
              </m:oMath>
            </m:oMathPara>
          </w:p>
        </w:tc>
        <w:tc>
          <w:tcPr>
            <w:tcW w:w="500" w:type="pct"/>
            <w:vAlign w:val="center"/>
          </w:tcPr>
          <w:p w14:paraId="127F0067" w14:textId="77777777" w:rsidR="00092592" w:rsidRPr="00AA164B" w:rsidRDefault="00092592" w:rsidP="00092592">
            <w:pPr>
              <w:pStyle w:val="ListParagraph"/>
              <w:numPr>
                <w:ilvl w:val="0"/>
                <w:numId w:val="12"/>
              </w:numPr>
              <w:jc w:val="both"/>
              <w:rPr>
                <w:ins w:id="332" w:author="Munish Kumar" w:date="2022-12-28T17:01:00Z"/>
                <w:rFonts w:ascii="Times" w:hAnsi="Times" w:cs="Times"/>
                <w:color w:val="000000" w:themeColor="text1"/>
                <w:sz w:val="24"/>
                <w:szCs w:val="24"/>
              </w:rPr>
            </w:pPr>
          </w:p>
        </w:tc>
      </w:tr>
      <w:tr w:rsidR="00092592" w14:paraId="0B34394D" w14:textId="77777777" w:rsidTr="00AA164B">
        <w:trPr>
          <w:ins w:id="333" w:author="Munish Kumar" w:date="2022-12-29T10:18:00Z"/>
        </w:trPr>
        <w:tc>
          <w:tcPr>
            <w:tcW w:w="750" w:type="pct"/>
          </w:tcPr>
          <w:p w14:paraId="30F5906D" w14:textId="77777777" w:rsidR="00092592" w:rsidRDefault="00092592" w:rsidP="00092592">
            <w:pPr>
              <w:jc w:val="both"/>
              <w:rPr>
                <w:ins w:id="334" w:author="Munish Kumar" w:date="2022-12-29T10:18:00Z"/>
                <w:rFonts w:ascii="Times" w:hAnsi="Times" w:cs="Times"/>
                <w:color w:val="000000" w:themeColor="text1"/>
                <w:sz w:val="24"/>
                <w:szCs w:val="24"/>
              </w:rPr>
            </w:pPr>
          </w:p>
        </w:tc>
        <w:tc>
          <w:tcPr>
            <w:tcW w:w="3750" w:type="pct"/>
          </w:tcPr>
          <w:p w14:paraId="57B26044" w14:textId="7E97B4ED" w:rsidR="00092592" w:rsidRPr="000E7ACA" w:rsidRDefault="00092592" w:rsidP="00092592">
            <w:pPr>
              <w:jc w:val="both"/>
              <w:rPr>
                <w:ins w:id="335" w:author="Munish Kumar" w:date="2022-12-29T10:18:00Z"/>
                <w:rFonts w:ascii="Times" w:hAnsi="Times" w:cs="Times"/>
                <w:color w:val="000000" w:themeColor="text1"/>
                <w:sz w:val="24"/>
                <w:szCs w:val="24"/>
                <w:vertAlign w:val="subscript"/>
              </w:rPr>
            </w:pPr>
            <m:oMathPara>
              <m:oMath>
                <m:r>
                  <w:ins w:id="336" w:author="Munish Kumar" w:date="2022-12-29T10:19:00Z">
                    <w:rPr>
                      <w:rFonts w:ascii="Cambria Math" w:hAnsi="Cambria Math" w:cs="Times"/>
                      <w:color w:val="000000" w:themeColor="text1"/>
                      <w:sz w:val="24"/>
                      <w:szCs w:val="24"/>
                      <w:vertAlign w:val="subscript"/>
                    </w:rPr>
                    <m:t>FZI</m:t>
                  </w:ins>
                </m:r>
                <m:r>
                  <w:ins w:id="337" w:author="Munish Kumar" w:date="2022-12-29T10:18:00Z">
                    <w:rPr>
                      <w:rFonts w:ascii="Cambria Math" w:hAnsi="Cambria Math" w:cs="Times"/>
                      <w:color w:val="000000" w:themeColor="text1"/>
                      <w:sz w:val="24"/>
                      <w:szCs w:val="24"/>
                    </w:rPr>
                    <m:t>=</m:t>
                  </w:ins>
                </m:r>
                <m:f>
                  <m:fPr>
                    <m:ctrlPr>
                      <w:ins w:id="338" w:author="Munish Kumar" w:date="2022-12-29T10:19:00Z">
                        <w:rPr>
                          <w:rFonts w:ascii="Cambria Math" w:hAnsi="Cambria Math" w:cs="Times"/>
                          <w:i/>
                          <w:color w:val="000000" w:themeColor="text1"/>
                          <w:sz w:val="24"/>
                          <w:szCs w:val="24"/>
                        </w:rPr>
                      </w:ins>
                    </m:ctrlPr>
                  </m:fPr>
                  <m:num>
                    <m:r>
                      <w:ins w:id="339" w:author="Munish Kumar" w:date="2022-12-29T10:19:00Z">
                        <w:rPr>
                          <w:rFonts w:ascii="Cambria Math" w:hAnsi="Cambria Math" w:cs="Times"/>
                          <w:color w:val="000000" w:themeColor="text1"/>
                          <w:sz w:val="24"/>
                          <w:szCs w:val="24"/>
                        </w:rPr>
                        <m:t>RQI</m:t>
                      </w:ins>
                    </m:r>
                  </m:num>
                  <m:den>
                    <m:sSub>
                      <m:sSubPr>
                        <m:ctrlPr>
                          <w:ins w:id="340" w:author="Munish Kumar" w:date="2022-12-29T10:19:00Z">
                            <w:rPr>
                              <w:rFonts w:ascii="Cambria Math" w:hAnsi="Cambria Math" w:cs="Times"/>
                              <w:color w:val="000000" w:themeColor="text1"/>
                              <w:sz w:val="24"/>
                              <w:szCs w:val="24"/>
                              <w:vertAlign w:val="subscript"/>
                            </w:rPr>
                          </w:ins>
                        </m:ctrlPr>
                      </m:sSubPr>
                      <m:e>
                        <m:r>
                          <w:ins w:id="341" w:author="Munish Kumar" w:date="2022-12-29T10:19:00Z">
                            <w:rPr>
                              <w:rFonts w:ascii="Cambria Math" w:hAnsi="Cambria Math" w:cs="Times"/>
                              <w:color w:val="000000" w:themeColor="text1"/>
                              <w:sz w:val="24"/>
                              <w:szCs w:val="24"/>
                              <w:vertAlign w:val="subscript"/>
                            </w:rPr>
                            <m:t>∅</m:t>
                          </w:ins>
                        </m:r>
                      </m:e>
                      <m:sub>
                        <m:r>
                          <w:ins w:id="342" w:author="Munish Kumar" w:date="2022-12-29T10:19:00Z">
                            <w:rPr>
                              <w:rFonts w:ascii="Cambria Math" w:hAnsi="Cambria Math" w:cs="Times"/>
                              <w:color w:val="000000" w:themeColor="text1"/>
                              <w:sz w:val="24"/>
                              <w:szCs w:val="24"/>
                              <w:vertAlign w:val="subscript"/>
                            </w:rPr>
                            <m:t>z</m:t>
                          </w:ins>
                        </m:r>
                      </m:sub>
                    </m:sSub>
                  </m:den>
                </m:f>
              </m:oMath>
            </m:oMathPara>
          </w:p>
        </w:tc>
        <w:tc>
          <w:tcPr>
            <w:tcW w:w="500" w:type="pct"/>
            <w:vAlign w:val="center"/>
          </w:tcPr>
          <w:p w14:paraId="7123F328" w14:textId="77777777" w:rsidR="00092592" w:rsidRPr="00AA164B" w:rsidRDefault="00092592" w:rsidP="00092592">
            <w:pPr>
              <w:pStyle w:val="ListParagraph"/>
              <w:numPr>
                <w:ilvl w:val="0"/>
                <w:numId w:val="12"/>
              </w:numPr>
              <w:jc w:val="both"/>
              <w:rPr>
                <w:ins w:id="343" w:author="Munish Kumar" w:date="2022-12-29T10:18:00Z"/>
                <w:rFonts w:ascii="Times" w:hAnsi="Times" w:cs="Times"/>
                <w:color w:val="000000" w:themeColor="text1"/>
                <w:sz w:val="24"/>
                <w:szCs w:val="24"/>
              </w:rPr>
            </w:pPr>
          </w:p>
        </w:tc>
      </w:tr>
    </w:tbl>
    <w:p w14:paraId="7EAAAF1A" w14:textId="77777777" w:rsidR="00A04995" w:rsidRDefault="00A04995" w:rsidP="0089668F">
      <w:pPr>
        <w:jc w:val="both"/>
        <w:rPr>
          <w:ins w:id="344" w:author="Munish Kumar" w:date="2022-12-28T16:47:00Z"/>
          <w:rFonts w:ascii="Times" w:hAnsi="Times" w:cs="Times"/>
          <w:color w:val="000000" w:themeColor="text1"/>
          <w:sz w:val="24"/>
          <w:szCs w:val="24"/>
        </w:rPr>
      </w:pPr>
    </w:p>
    <w:p w14:paraId="59B0859F" w14:textId="72AE15DD" w:rsidR="00F0048C" w:rsidRPr="00F0048C" w:rsidRDefault="00421CCC" w:rsidP="00F0048C">
      <w:pPr>
        <w:jc w:val="both"/>
        <w:rPr>
          <w:ins w:id="345" w:author="Munish Kumar" w:date="2022-12-29T10:42:00Z"/>
          <w:rFonts w:ascii="Times" w:hAnsi="Times" w:cs="Times"/>
          <w:color w:val="000000" w:themeColor="text1"/>
          <w:sz w:val="24"/>
          <w:szCs w:val="24"/>
        </w:rPr>
      </w:pPr>
      <w:ins w:id="346" w:author="Munish Kumar" w:date="2022-12-28T17:03:00Z">
        <w:r>
          <w:rPr>
            <w:rFonts w:ascii="Times" w:hAnsi="Times" w:cs="Times"/>
            <w:color w:val="000000" w:themeColor="text1"/>
            <w:sz w:val="24"/>
            <w:szCs w:val="24"/>
          </w:rPr>
          <w:t>w</w:t>
        </w:r>
      </w:ins>
      <w:ins w:id="347" w:author="Munish Kumar" w:date="2022-12-28T16:59:00Z">
        <w:r w:rsidR="00AA164B">
          <w:rPr>
            <w:rFonts w:ascii="Times" w:hAnsi="Times" w:cs="Times"/>
            <w:color w:val="000000" w:themeColor="text1"/>
            <w:sz w:val="24"/>
            <w:szCs w:val="24"/>
          </w:rPr>
          <w:t>here k is permeability (</w:t>
        </w:r>
        <w:proofErr w:type="spellStart"/>
        <w:r w:rsidR="00AA164B">
          <w:rPr>
            <w:rFonts w:ascii="Times" w:hAnsi="Times" w:cs="Times"/>
            <w:color w:val="000000" w:themeColor="text1"/>
            <w:sz w:val="24"/>
            <w:szCs w:val="24"/>
          </w:rPr>
          <w:t>mD</w:t>
        </w:r>
        <w:proofErr w:type="spellEnd"/>
        <w:r w:rsidR="00AA164B">
          <w:rPr>
            <w:rFonts w:ascii="Times" w:hAnsi="Times" w:cs="Times"/>
            <w:color w:val="000000" w:themeColor="text1"/>
            <w:sz w:val="24"/>
            <w:szCs w:val="24"/>
          </w:rPr>
          <w:t xml:space="preserve">) and </w:t>
        </w:r>
        <w:r w:rsidR="00AA164B" w:rsidRPr="00AA164B">
          <w:rPr>
            <w:rFonts w:ascii="Symbol" w:hAnsi="Symbol" w:cs="Times"/>
            <w:color w:val="000000" w:themeColor="text1"/>
            <w:sz w:val="24"/>
            <w:szCs w:val="24"/>
            <w:rPrChange w:id="348" w:author="Munish Kumar" w:date="2022-12-28T16:59:00Z">
              <w:rPr>
                <w:rFonts w:ascii="Times" w:hAnsi="Times" w:cs="Times"/>
                <w:color w:val="000000" w:themeColor="text1"/>
                <w:sz w:val="24"/>
                <w:szCs w:val="24"/>
              </w:rPr>
            </w:rPrChange>
          </w:rPr>
          <w:t>f</w:t>
        </w:r>
        <w:r w:rsidR="00AA164B">
          <w:rPr>
            <w:rFonts w:ascii="Times" w:hAnsi="Times" w:cs="Times"/>
            <w:color w:val="000000" w:themeColor="text1"/>
            <w:sz w:val="24"/>
            <w:szCs w:val="24"/>
          </w:rPr>
          <w:t xml:space="preserve"> is porosity (V/V)</w:t>
        </w:r>
      </w:ins>
      <w:ins w:id="349" w:author="Munish Kumar" w:date="2022-12-28T17:03:00Z">
        <w:r w:rsidR="00AA164B">
          <w:rPr>
            <w:rFonts w:ascii="Times" w:hAnsi="Times" w:cs="Times"/>
            <w:color w:val="000000" w:themeColor="text1"/>
            <w:sz w:val="24"/>
            <w:szCs w:val="24"/>
          </w:rPr>
          <w:t xml:space="preserve">. </w:t>
        </w:r>
      </w:ins>
      <w:ins w:id="350" w:author="Munish Kumar" w:date="2022-12-29T10:42:00Z">
        <w:r w:rsidR="00F0048C">
          <w:rPr>
            <w:rFonts w:ascii="Times" w:hAnsi="Times" w:cs="Times"/>
            <w:color w:val="000000" w:themeColor="text1"/>
            <w:sz w:val="24"/>
            <w:szCs w:val="24"/>
          </w:rPr>
          <w:t>For rocks with similar RQI, a</w:t>
        </w:r>
      </w:ins>
      <w:ins w:id="351" w:author="Munish Kumar" w:date="2022-12-29T10:32:00Z">
        <w:r w:rsidR="00223180">
          <w:rPr>
            <w:rFonts w:ascii="Times" w:hAnsi="Times" w:cs="Times"/>
            <w:color w:val="000000" w:themeColor="text1"/>
            <w:sz w:val="24"/>
            <w:szCs w:val="24"/>
          </w:rPr>
          <w:t xml:space="preserve"> graph of </w:t>
        </w:r>
      </w:ins>
      <w:ins w:id="352" w:author="Munish Kumar" w:date="2022-12-29T10:33:00Z">
        <w:r w:rsidR="00223180">
          <w:rPr>
            <w:rFonts w:ascii="Times" w:hAnsi="Times" w:cs="Times"/>
            <w:color w:val="000000" w:themeColor="text1"/>
            <w:sz w:val="24"/>
            <w:szCs w:val="24"/>
          </w:rPr>
          <w:t xml:space="preserve">(log) </w:t>
        </w:r>
      </w:ins>
      <w:ins w:id="353" w:author="Munish Kumar" w:date="2022-12-29T10:42:00Z">
        <w:r w:rsidR="00F0048C">
          <w:rPr>
            <w:rFonts w:ascii="Times" w:hAnsi="Times" w:cs="Times"/>
            <w:color w:val="000000" w:themeColor="text1"/>
            <w:sz w:val="24"/>
            <w:szCs w:val="24"/>
          </w:rPr>
          <w:t>FZI</w:t>
        </w:r>
      </w:ins>
      <w:ins w:id="354" w:author="Munish Kumar" w:date="2022-12-29T10:32:00Z">
        <w:r w:rsidR="00223180">
          <w:rPr>
            <w:rFonts w:ascii="Times" w:hAnsi="Times" w:cs="Times"/>
            <w:color w:val="000000" w:themeColor="text1"/>
            <w:sz w:val="24"/>
            <w:szCs w:val="24"/>
          </w:rPr>
          <w:t xml:space="preserve"> vs </w:t>
        </w:r>
      </w:ins>
      <w:ins w:id="355" w:author="Munish Kumar" w:date="2022-12-29T10:33:00Z">
        <w:r w:rsidR="00223180">
          <w:rPr>
            <w:rFonts w:ascii="Times" w:hAnsi="Times" w:cs="Times"/>
            <w:color w:val="000000" w:themeColor="text1"/>
            <w:sz w:val="24"/>
            <w:szCs w:val="24"/>
          </w:rPr>
          <w:t xml:space="preserve">(log) </w:t>
        </w:r>
      </w:ins>
      <w:ins w:id="356" w:author="Munish Kumar" w:date="2022-12-29T10:41:00Z">
        <w:r w:rsidR="00F0048C" w:rsidRPr="00F0048C">
          <w:rPr>
            <w:rFonts w:ascii="Symbol" w:hAnsi="Symbol" w:cs="Times"/>
            <w:color w:val="000000" w:themeColor="text1"/>
            <w:sz w:val="24"/>
            <w:szCs w:val="24"/>
            <w:rPrChange w:id="357" w:author="Munish Kumar" w:date="2022-12-29T10:41:00Z">
              <w:rPr>
                <w:rFonts w:ascii="Times" w:hAnsi="Times" w:cs="Times"/>
                <w:color w:val="000000" w:themeColor="text1"/>
                <w:sz w:val="24"/>
                <w:szCs w:val="24"/>
              </w:rPr>
            </w:rPrChange>
          </w:rPr>
          <w:t>f</w:t>
        </w:r>
        <w:r w:rsidR="00F0048C" w:rsidRPr="00F0048C">
          <w:rPr>
            <w:rFonts w:ascii="Times" w:hAnsi="Times" w:cs="Times"/>
            <w:color w:val="000000" w:themeColor="text1"/>
            <w:sz w:val="24"/>
            <w:szCs w:val="24"/>
            <w:vertAlign w:val="subscript"/>
            <w:rPrChange w:id="358" w:author="Munish Kumar" w:date="2022-12-29T10:41:00Z">
              <w:rPr>
                <w:rFonts w:ascii="Times" w:hAnsi="Times" w:cs="Times"/>
                <w:color w:val="000000" w:themeColor="text1"/>
                <w:sz w:val="24"/>
                <w:szCs w:val="24"/>
              </w:rPr>
            </w:rPrChange>
          </w:rPr>
          <w:t>z</w:t>
        </w:r>
      </w:ins>
      <w:ins w:id="359" w:author="Munish Kumar" w:date="2022-12-29T10:34:00Z">
        <w:r w:rsidR="00223180">
          <w:rPr>
            <w:rFonts w:ascii="Times" w:hAnsi="Times" w:cs="Times"/>
            <w:color w:val="000000" w:themeColor="text1"/>
            <w:sz w:val="24"/>
            <w:szCs w:val="24"/>
          </w:rPr>
          <w:t xml:space="preserve"> </w:t>
        </w:r>
      </w:ins>
      <w:ins w:id="360" w:author="Munish Kumar" w:date="2022-12-29T10:35:00Z">
        <w:r w:rsidR="00223180" w:rsidRPr="00AA164B">
          <w:rPr>
            <w:rFonts w:ascii="Times" w:hAnsi="Times" w:cs="Times"/>
            <w:color w:val="000000" w:themeColor="text1"/>
            <w:sz w:val="24"/>
            <w:szCs w:val="24"/>
          </w:rPr>
          <w:t>will fall on a straight line with a slope of -1</w:t>
        </w:r>
      </w:ins>
      <w:ins w:id="361" w:author="Munish Kumar" w:date="2022-12-29T10:42:00Z">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ins>
      <w:ins w:id="362" w:author="Munish Kumar" w:date="2022-12-29T10:43:00Z">
        <w:r w:rsidR="00F0048C">
          <w:rPr>
            <w:rFonts w:ascii="Times" w:hAnsi="Times" w:cs="Times"/>
            <w:color w:val="000000" w:themeColor="text1"/>
            <w:sz w:val="24"/>
            <w:szCs w:val="24"/>
          </w:rPr>
          <w:t>RQI</w:t>
        </w:r>
      </w:ins>
      <w:ins w:id="363" w:author="Munish Kumar" w:date="2022-12-29T10:42:00Z">
        <w:r w:rsidR="00F0048C" w:rsidRPr="00F0048C">
          <w:rPr>
            <w:rFonts w:ascii="Times" w:hAnsi="Times" w:cs="Times"/>
            <w:color w:val="000000" w:themeColor="text1"/>
            <w:sz w:val="24"/>
            <w:szCs w:val="24"/>
          </w:rPr>
          <w:t xml:space="preserve"> values will cluster around, but not on this line. Rock samples with</w:t>
        </w:r>
      </w:ins>
      <w:ins w:id="364" w:author="Munish Kumar" w:date="2022-12-29T10:43:00Z">
        <w:r w:rsidR="00F0048C">
          <w:rPr>
            <w:rFonts w:ascii="Times" w:hAnsi="Times" w:cs="Times"/>
            <w:color w:val="000000" w:themeColor="text1"/>
            <w:sz w:val="24"/>
            <w:szCs w:val="24"/>
          </w:rPr>
          <w:t xml:space="preserve"> </w:t>
        </w:r>
      </w:ins>
      <w:ins w:id="365" w:author="Munish Kumar" w:date="2022-12-29T10:42:00Z">
        <w:r w:rsidR="00F0048C" w:rsidRPr="00F0048C">
          <w:rPr>
            <w:rFonts w:ascii="Times" w:hAnsi="Times" w:cs="Times"/>
            <w:color w:val="000000" w:themeColor="text1"/>
            <w:sz w:val="24"/>
            <w:szCs w:val="24"/>
          </w:rPr>
          <w:t xml:space="preserve">significantly different </w:t>
        </w:r>
      </w:ins>
      <w:ins w:id="366" w:author="Munish Kumar" w:date="2022-12-29T10:43:00Z">
        <w:r w:rsidR="00F0048C">
          <w:rPr>
            <w:rFonts w:ascii="Times" w:hAnsi="Times" w:cs="Times"/>
            <w:color w:val="000000" w:themeColor="text1"/>
            <w:sz w:val="24"/>
            <w:szCs w:val="24"/>
          </w:rPr>
          <w:t>RQI</w:t>
        </w:r>
      </w:ins>
      <w:ins w:id="367" w:author="Munish Kumar" w:date="2022-12-29T10:42:00Z">
        <w:r w:rsidR="00F0048C" w:rsidRPr="00F0048C">
          <w:rPr>
            <w:rFonts w:ascii="Times" w:hAnsi="Times" w:cs="Times"/>
            <w:color w:val="000000" w:themeColor="text1"/>
            <w:sz w:val="24"/>
            <w:szCs w:val="24"/>
          </w:rPr>
          <w:t xml:space="preserve"> values will fall on other parallel lines with even slope but different</w:t>
        </w:r>
      </w:ins>
    </w:p>
    <w:p w14:paraId="38237EAA" w14:textId="427901F8" w:rsidR="00A04995" w:rsidRDefault="00F0048C" w:rsidP="0089668F">
      <w:pPr>
        <w:jc w:val="both"/>
        <w:rPr>
          <w:ins w:id="368" w:author="Munish Kumar" w:date="2022-12-28T16:47:00Z"/>
          <w:rFonts w:ascii="Times" w:hAnsi="Times" w:cs="Times"/>
          <w:color w:val="000000" w:themeColor="text1"/>
          <w:sz w:val="24"/>
          <w:szCs w:val="24"/>
        </w:rPr>
      </w:pPr>
      <w:ins w:id="369" w:author="Munish Kumar" w:date="2022-12-29T10:42:00Z">
        <w:r w:rsidRPr="00F0048C">
          <w:rPr>
            <w:rFonts w:ascii="Times" w:hAnsi="Times" w:cs="Times"/>
            <w:color w:val="000000" w:themeColor="text1"/>
            <w:sz w:val="24"/>
            <w:szCs w:val="24"/>
          </w:rPr>
          <w:t xml:space="preserve">intercepts. The intercept of these lines at </w:t>
        </w:r>
      </w:ins>
      <w:ins w:id="370" w:author="Munish Kumar" w:date="2022-12-29T10:44:00Z">
        <w:r w:rsidRPr="00291B19">
          <w:rPr>
            <w:rFonts w:ascii="Symbol" w:hAnsi="Symbol" w:cs="Times"/>
            <w:color w:val="000000" w:themeColor="text1"/>
            <w:sz w:val="24"/>
            <w:szCs w:val="24"/>
          </w:rPr>
          <w:t>f</w:t>
        </w:r>
        <w:r w:rsidRPr="00291B19">
          <w:rPr>
            <w:rFonts w:ascii="Times" w:hAnsi="Times" w:cs="Times"/>
            <w:color w:val="000000" w:themeColor="text1"/>
            <w:sz w:val="24"/>
            <w:szCs w:val="24"/>
            <w:vertAlign w:val="subscript"/>
          </w:rPr>
          <w:t>z</w:t>
        </w:r>
        <w:r w:rsidRPr="00F0048C">
          <w:rPr>
            <w:rFonts w:ascii="Times" w:hAnsi="Times" w:cs="Times"/>
            <w:color w:val="000000" w:themeColor="text1"/>
            <w:sz w:val="24"/>
            <w:szCs w:val="24"/>
          </w:rPr>
          <w:t xml:space="preserve"> </w:t>
        </w:r>
      </w:ins>
      <w:ins w:id="371" w:author="Munish Kumar" w:date="2022-12-29T10:42:00Z">
        <w:r w:rsidRPr="00F0048C">
          <w:rPr>
            <w:rFonts w:ascii="Times" w:hAnsi="Times" w:cs="Times"/>
            <w:color w:val="000000" w:themeColor="text1"/>
            <w:sz w:val="24"/>
            <w:szCs w:val="24"/>
          </w:rPr>
          <w:t>= 1 defines the mean pore throat size of</w:t>
        </w:r>
      </w:ins>
      <w:ins w:id="372" w:author="Munish Kumar" w:date="2022-12-29T10:43:00Z">
        <w:r>
          <w:rPr>
            <w:rFonts w:ascii="Times" w:hAnsi="Times" w:cs="Times"/>
            <w:color w:val="000000" w:themeColor="text1"/>
            <w:sz w:val="24"/>
            <w:szCs w:val="24"/>
          </w:rPr>
          <w:t xml:space="preserve"> </w:t>
        </w:r>
      </w:ins>
      <w:ins w:id="373" w:author="Munish Kumar" w:date="2022-12-29T10:42:00Z">
        <w:r w:rsidRPr="00F0048C">
          <w:rPr>
            <w:rFonts w:ascii="Times" w:hAnsi="Times" w:cs="Times"/>
            <w:color w:val="000000" w:themeColor="text1"/>
            <w:sz w:val="24"/>
            <w:szCs w:val="24"/>
          </w:rPr>
          <w:t>each linear group of sample points.</w:t>
        </w:r>
      </w:ins>
      <w:ins w:id="374" w:author="Munish Kumar" w:date="2022-12-29T10:45:00Z">
        <w:r>
          <w:rPr>
            <w:rFonts w:ascii="Times" w:hAnsi="Times" w:cs="Times"/>
            <w:color w:val="000000" w:themeColor="text1"/>
            <w:sz w:val="24"/>
            <w:szCs w:val="24"/>
          </w:rPr>
          <w:t xml:space="preserve"> </w:t>
        </w:r>
      </w:ins>
      <w:ins w:id="375" w:author="Munish Kumar" w:date="2022-12-28T17:03:00Z">
        <w:r w:rsidR="00421CCC">
          <w:rPr>
            <w:rFonts w:ascii="Times" w:hAnsi="Times" w:cs="Times"/>
            <w:color w:val="000000" w:themeColor="text1"/>
            <w:sz w:val="24"/>
            <w:szCs w:val="24"/>
          </w:rPr>
          <w:t>Numerous authors h</w:t>
        </w:r>
      </w:ins>
      <w:ins w:id="376" w:author="Munish Kumar" w:date="2022-12-28T17:04:00Z">
        <w:r w:rsidR="00421CCC">
          <w:rPr>
            <w:rFonts w:ascii="Times" w:hAnsi="Times" w:cs="Times"/>
            <w:color w:val="000000" w:themeColor="text1"/>
            <w:sz w:val="24"/>
            <w:szCs w:val="24"/>
          </w:rPr>
          <w:t xml:space="preserve">ave derived combinations of these 2 properties to </w:t>
        </w:r>
        <w:r w:rsidR="008B5445">
          <w:rPr>
            <w:rFonts w:ascii="Times" w:hAnsi="Times" w:cs="Times"/>
            <w:color w:val="000000" w:themeColor="text1"/>
            <w:sz w:val="24"/>
            <w:szCs w:val="24"/>
          </w:rPr>
          <w:t xml:space="preserve">generate </w:t>
        </w:r>
      </w:ins>
      <w:ins w:id="377" w:author="Munish Kumar" w:date="2022-12-28T17:05:00Z">
        <w:r w:rsidR="008B5445">
          <w:rPr>
            <w:rFonts w:ascii="Times" w:hAnsi="Times" w:cs="Times"/>
            <w:color w:val="000000" w:themeColor="text1"/>
            <w:sz w:val="24"/>
            <w:szCs w:val="24"/>
          </w:rPr>
          <w:t xml:space="preserve">variations of </w:t>
        </w:r>
      </w:ins>
      <w:ins w:id="378" w:author="Munish Kumar" w:date="2022-12-28T17:04:00Z">
        <w:r w:rsidR="008B5445">
          <w:rPr>
            <w:rFonts w:ascii="Times" w:hAnsi="Times" w:cs="Times"/>
            <w:sz w:val="24"/>
            <w:szCs w:val="24"/>
          </w:rPr>
          <w:t>FZI</w:t>
        </w:r>
      </w:ins>
      <w:ins w:id="379" w:author="Munish Kumar" w:date="2022-12-28T17:05:00Z">
        <w:r w:rsidR="008B5445">
          <w:rPr>
            <w:rFonts w:ascii="Times" w:hAnsi="Times" w:cs="Times"/>
            <w:sz w:val="24"/>
            <w:szCs w:val="24"/>
          </w:rPr>
          <w:t xml:space="preserve"> (</w:t>
        </w:r>
        <w:proofErr w:type="gramStart"/>
        <w:r w:rsidR="008B5445">
          <w:rPr>
            <w:rFonts w:ascii="Times" w:hAnsi="Times" w:cs="Times"/>
            <w:sz w:val="24"/>
            <w:szCs w:val="24"/>
          </w:rPr>
          <w:t>e.g.</w:t>
        </w:r>
        <w:proofErr w:type="gramEnd"/>
        <w:r w:rsidR="008B5445">
          <w:rPr>
            <w:rFonts w:ascii="Times" w:hAnsi="Times" w:cs="Times"/>
            <w:sz w:val="24"/>
            <w:szCs w:val="24"/>
          </w:rPr>
          <w:t xml:space="preserve"> </w:t>
        </w:r>
      </w:ins>
      <w:ins w:id="380" w:author="Munish Kumar" w:date="2022-12-28T17:04:00Z">
        <w:r w:rsidR="008B5445">
          <w:rPr>
            <w:rFonts w:ascii="Times" w:hAnsi="Times" w:cs="Times"/>
            <w:sz w:val="24"/>
            <w:szCs w:val="24"/>
          </w:rPr>
          <w:t>FZI*, FZIM and MFZI</w:t>
        </w:r>
      </w:ins>
      <w:ins w:id="381" w:author="Munish Kumar" w:date="2022-12-28T17:05:00Z">
        <w:r w:rsidR="008B5445">
          <w:rPr>
            <w:rFonts w:ascii="Times" w:hAnsi="Times" w:cs="Times"/>
            <w:sz w:val="24"/>
            <w:szCs w:val="24"/>
          </w:rPr>
          <w:t xml:space="preserve">) </w:t>
        </w:r>
      </w:ins>
      <w:ins w:id="382" w:author="Munish Kumar" w:date="2022-12-29T10:44:00Z">
        <w:r>
          <w:rPr>
            <w:rFonts w:ascii="Times" w:hAnsi="Times" w:cs="Times"/>
            <w:sz w:val="24"/>
            <w:szCs w:val="24"/>
          </w:rPr>
          <w:t xml:space="preserve">either </w:t>
        </w:r>
      </w:ins>
      <w:ins w:id="383" w:author="Munish Kumar" w:date="2022-12-28T17:05:00Z">
        <w:r w:rsidR="008B5445">
          <w:rPr>
            <w:rFonts w:ascii="Times" w:hAnsi="Times" w:cs="Times"/>
            <w:sz w:val="24"/>
            <w:szCs w:val="24"/>
          </w:rPr>
          <w:t xml:space="preserve">from core data </w:t>
        </w:r>
      </w:ins>
      <w:moveToRangeStart w:id="384" w:author="Munish Kumar" w:date="2022-12-28T17:07:00Z" w:name="move123139652"/>
      <w:moveTo w:id="385" w:author="Munish Kumar" w:date="2022-12-28T17:07:00Z">
        <w:del w:id="386" w:author="Munish Kumar" w:date="2022-12-29T10:44:00Z">
          <w:r w:rsidR="008B5445" w:rsidRPr="00346DDE" w:rsidDel="00F0048C">
            <w:rPr>
              <w:sz w:val="24"/>
              <w:szCs w:val="24"/>
              <w:shd w:val="clear" w:color="auto" w:fill="FFFFFF"/>
            </w:rPr>
            <w:delText>Soleymanzadeh et. al. (2019)</w:delText>
          </w:r>
        </w:del>
      </w:moveTo>
      <w:moveToRangeEnd w:id="384"/>
      <w:ins w:id="387" w:author="Munish Kumar" w:date="2022-12-28T17:05:00Z">
        <w:r w:rsidR="008B5445">
          <w:rPr>
            <w:rFonts w:ascii="Times" w:hAnsi="Times" w:cs="Times"/>
            <w:sz w:val="24"/>
            <w:szCs w:val="24"/>
          </w:rPr>
          <w:t xml:space="preserve">or applied data from </w:t>
        </w:r>
        <w:r w:rsidR="008B5445">
          <w:rPr>
            <w:sz w:val="24"/>
            <w:szCs w:val="24"/>
          </w:rPr>
          <w:t xml:space="preserve">well-logs </w:t>
        </w:r>
      </w:ins>
      <w:ins w:id="388" w:author="Munish Kumar" w:date="2022-12-28T17:06:00Z">
        <w:r w:rsidR="008B5445">
          <w:rPr>
            <w:sz w:val="24"/>
            <w:szCs w:val="24"/>
          </w:rPr>
          <w:t xml:space="preserve">to generate </w:t>
        </w:r>
        <w:r w:rsidR="008B5445" w:rsidRPr="008B5445">
          <w:rPr>
            <w:sz w:val="24"/>
            <w:szCs w:val="24"/>
          </w:rPr>
          <w:t>Resistivity Zone Index (RZI)</w:t>
        </w:r>
      </w:ins>
      <w:ins w:id="389" w:author="Munish Kumar" w:date="2022-12-28T17:07:00Z">
        <w:r w:rsidR="008B5445">
          <w:rPr>
            <w:sz w:val="24"/>
            <w:szCs w:val="24"/>
          </w:rPr>
          <w:t xml:space="preserve"> (</w:t>
        </w:r>
      </w:ins>
      <w:ins w:id="390" w:author="Munish Kumar" w:date="2022-12-29T10:45:00Z">
        <w:r>
          <w:rPr>
            <w:rFonts w:ascii="Times" w:hAnsi="Times" w:cs="Times"/>
            <w:sz w:val="24"/>
            <w:szCs w:val="24"/>
          </w:rPr>
          <w:t xml:space="preserve">see Appendix </w:t>
        </w:r>
      </w:ins>
      <w:ins w:id="391" w:author="Munish Kumar" w:date="2022-12-29T11:00:00Z">
        <w:r w:rsidR="00C3632B">
          <w:rPr>
            <w:rFonts w:ascii="Times" w:hAnsi="Times" w:cs="Times"/>
            <w:sz w:val="24"/>
            <w:szCs w:val="24"/>
          </w:rPr>
          <w:t xml:space="preserve">1 for </w:t>
        </w:r>
        <w:commentRangeStart w:id="392"/>
        <w:r w:rsidR="00C3632B">
          <w:rPr>
            <w:rFonts w:ascii="Times" w:hAnsi="Times" w:cs="Times"/>
            <w:sz w:val="24"/>
            <w:szCs w:val="24"/>
          </w:rPr>
          <w:t>details</w:t>
        </w:r>
      </w:ins>
      <w:commentRangeEnd w:id="392"/>
      <w:ins w:id="393" w:author="Munish Kumar" w:date="2022-12-29T12:00:00Z">
        <w:r w:rsidR="00854696">
          <w:rPr>
            <w:rStyle w:val="CommentReference"/>
          </w:rPr>
          <w:commentReference w:id="392"/>
        </w:r>
      </w:ins>
      <w:ins w:id="394" w:author="Munish Kumar" w:date="2022-12-29T10:45:00Z">
        <w:r>
          <w:rPr>
            <w:rFonts w:ascii="Times" w:hAnsi="Times" w:cs="Times"/>
            <w:sz w:val="24"/>
            <w:szCs w:val="24"/>
          </w:rPr>
          <w:t>)</w:t>
        </w:r>
        <w:r>
          <w:rPr>
            <w:rFonts w:ascii="Times" w:hAnsi="Times" w:cs="Times"/>
            <w:sz w:val="24"/>
            <w:szCs w:val="24"/>
          </w:rPr>
          <w:t>.</w:t>
        </w:r>
      </w:ins>
      <w:moveToRangeStart w:id="395" w:author="Munish Kumar" w:date="2022-12-28T17:07:00Z" w:name="move123139671"/>
      <w:moveTo w:id="396" w:author="Munish Kumar" w:date="2022-12-28T17:07:00Z">
        <w:del w:id="397" w:author="Munish Kumar" w:date="2022-12-29T10:45:00Z">
          <w:r w:rsidR="008B5445" w:rsidRPr="00346DDE" w:rsidDel="00F0048C">
            <w:rPr>
              <w:sz w:val="24"/>
              <w:szCs w:val="24"/>
            </w:rPr>
            <w:delText>Shahat et. al. (2021)</w:delText>
          </w:r>
        </w:del>
      </w:moveTo>
      <w:moveToRangeEnd w:id="395"/>
    </w:p>
    <w:p w14:paraId="611B2E70" w14:textId="382E46F4" w:rsidR="00AA164B" w:rsidRDefault="00AA164B" w:rsidP="0089668F">
      <w:pPr>
        <w:jc w:val="both"/>
        <w:rPr>
          <w:ins w:id="398" w:author="Munish Kumar" w:date="2022-12-29T11:04:00Z"/>
          <w:rFonts w:ascii="Times" w:hAnsi="Times" w:cs="Times"/>
          <w:color w:val="000000" w:themeColor="text1"/>
          <w:sz w:val="24"/>
          <w:szCs w:val="24"/>
        </w:rPr>
      </w:pPr>
    </w:p>
    <w:p w14:paraId="4837AC5A" w14:textId="03BAEE91" w:rsidR="00C3632B" w:rsidRPr="00CB1830" w:rsidRDefault="000B7384" w:rsidP="007F56CC">
      <w:pPr>
        <w:pStyle w:val="Heading1"/>
        <w:rPr>
          <w:ins w:id="399" w:author="Munish Kumar" w:date="2022-12-29T11:04:00Z"/>
        </w:rPr>
      </w:pPr>
      <w:ins w:id="400" w:author="Munish Kumar" w:date="2022-12-30T09:05:00Z">
        <w:r>
          <w:lastRenderedPageBreak/>
          <w:t xml:space="preserve">Using </w:t>
        </w:r>
      </w:ins>
      <w:ins w:id="401" w:author="Munish Kumar" w:date="2022-12-29T11:05:00Z">
        <w:r w:rsidR="00C3632B">
          <w:t>Machine Learning</w:t>
        </w:r>
      </w:ins>
      <w:ins w:id="402" w:author="Munish Kumar" w:date="2022-12-30T09:05:00Z">
        <w:r>
          <w:t xml:space="preserve"> for RT applications</w:t>
        </w:r>
      </w:ins>
    </w:p>
    <w:p w14:paraId="3B9D4166" w14:textId="02DB5B0D" w:rsidR="0051544C" w:rsidRPr="00474505" w:rsidDel="00E51C11" w:rsidRDefault="00C3632B" w:rsidP="007735DD">
      <w:pPr>
        <w:jc w:val="both"/>
        <w:rPr>
          <w:del w:id="403" w:author="Munish Kumar" w:date="2022-12-28T16:35:00Z"/>
          <w:rFonts w:ascii="Times" w:hAnsi="Times" w:cs="Times"/>
          <w:color w:val="000000" w:themeColor="text1"/>
          <w:sz w:val="24"/>
          <w:szCs w:val="24"/>
        </w:rPr>
      </w:pPr>
      <w:ins w:id="404" w:author="Munish Kumar" w:date="2022-12-29T11:00:00Z">
        <w:r>
          <w:rPr>
            <w:rFonts w:ascii="Times" w:hAnsi="Times" w:cs="Times"/>
            <w:color w:val="000000" w:themeColor="text1"/>
            <w:sz w:val="24"/>
            <w:szCs w:val="24"/>
          </w:rPr>
          <w:t xml:space="preserve">While </w:t>
        </w:r>
        <w:r>
          <w:rPr>
            <w:rFonts w:eastAsiaTheme="minorEastAsia"/>
            <w:sz w:val="24"/>
            <w:szCs w:val="24"/>
            <w:lang w:val="en-SG" w:eastAsia="zh-CN"/>
          </w:rPr>
          <w:t>RT</w:t>
        </w:r>
        <w:r>
          <w:rPr>
            <w:rFonts w:eastAsiaTheme="minorEastAsia"/>
            <w:sz w:val="24"/>
            <w:szCs w:val="24"/>
            <w:lang w:val="en-SG" w:eastAsia="zh-CN"/>
          </w:rPr>
          <w:t xml:space="preserve"> is one way in which reservoir rocks are classified, the advent of fast</w:t>
        </w:r>
      </w:ins>
      <w:ins w:id="405" w:author="Munish Kumar" w:date="2022-12-30T10:48:00Z">
        <w:r w:rsidR="00792813">
          <w:rPr>
            <w:rFonts w:eastAsiaTheme="minorEastAsia"/>
            <w:sz w:val="24"/>
            <w:szCs w:val="24"/>
            <w:lang w:val="en-SG" w:eastAsia="zh-CN"/>
          </w:rPr>
          <w:t>er</w:t>
        </w:r>
      </w:ins>
      <w:ins w:id="406" w:author="Munish Kumar" w:date="2022-12-29T11:00:00Z">
        <w:r>
          <w:rPr>
            <w:rFonts w:eastAsiaTheme="minorEastAsia"/>
            <w:sz w:val="24"/>
            <w:szCs w:val="24"/>
            <w:lang w:val="en-SG" w:eastAsia="zh-CN"/>
          </w:rPr>
          <w:t xml:space="preserve"> comput</w:t>
        </w:r>
      </w:ins>
      <w:ins w:id="407" w:author="Munish Kumar" w:date="2022-12-29T11:01:00Z">
        <w:r>
          <w:rPr>
            <w:rFonts w:eastAsiaTheme="minorEastAsia"/>
            <w:sz w:val="24"/>
            <w:szCs w:val="24"/>
            <w:lang w:val="en-SG" w:eastAsia="zh-CN"/>
          </w:rPr>
          <w:t xml:space="preserve">ing </w:t>
        </w:r>
      </w:ins>
      <w:del w:id="408" w:author="Munish Kumar" w:date="2022-12-29T11:01:00Z">
        <w:r w:rsidR="0089668F" w:rsidRPr="00474505" w:rsidDel="00C3632B">
          <w:rPr>
            <w:rFonts w:ascii="Times" w:hAnsi="Times" w:cs="Times"/>
            <w:color w:val="000000" w:themeColor="text1"/>
            <w:sz w:val="24"/>
            <w:szCs w:val="24"/>
          </w:rPr>
          <w:delText xml:space="preserve">Rock Typing studies typically consist of the application of indices like FZI or FZI* onto data that uses additional data alongside core data like well logs data. </w:delText>
        </w:r>
      </w:del>
      <w:del w:id="409" w:author="Munish Kumar" w:date="2022-12-28T16:35:00Z">
        <w:r w:rsidR="0089668F" w:rsidRPr="00474505" w:rsidDel="00E51C11">
          <w:rPr>
            <w:rFonts w:ascii="Times" w:hAnsi="Times" w:cs="Times"/>
            <w:color w:val="000000" w:themeColor="text1"/>
            <w:sz w:val="24"/>
            <w:szCs w:val="24"/>
          </w:rPr>
          <w:delText xml:space="preserve">Drilling wells in sedimentary basins is the main method of obtaining oil and gas after processing. Prior the production phase of oil and gas, rock samples are extracted from various areas of the well the determine permeability and porosity, which are flow capacity of rock and storage capacity. </w:delText>
        </w:r>
        <w:r w:rsidR="0051544C" w:rsidRPr="00474505" w:rsidDel="00E51C11">
          <w:rPr>
            <w:rFonts w:ascii="Times" w:hAnsi="Times" w:cs="Times"/>
            <w:color w:val="000000" w:themeColor="text1"/>
            <w:sz w:val="24"/>
            <w:szCs w:val="24"/>
          </w:rPr>
          <w:delText xml:space="preserve">Rock typing is used to determined areas with medium to high porosity and permeability to optimize drilling efforts by generalizing rock types of the rock samples for the whole well.  </w:delText>
        </w:r>
      </w:del>
    </w:p>
    <w:p w14:paraId="1E752811" w14:textId="0EE3AF81" w:rsidR="009E610D" w:rsidRPr="00474505" w:rsidDel="00E51C11" w:rsidRDefault="009E610D" w:rsidP="007735DD">
      <w:pPr>
        <w:jc w:val="both"/>
        <w:rPr>
          <w:del w:id="410" w:author="Munish Kumar" w:date="2022-12-28T16:35:00Z"/>
          <w:rFonts w:ascii="Times" w:hAnsi="Times" w:cs="Times"/>
          <w:color w:val="000000" w:themeColor="text1"/>
          <w:sz w:val="24"/>
          <w:szCs w:val="24"/>
        </w:rPr>
      </w:pPr>
    </w:p>
    <w:p w14:paraId="74CE53AD" w14:textId="49FD8293" w:rsidR="009E610D" w:rsidDel="00CC3804" w:rsidRDefault="009E610D" w:rsidP="00A3439C">
      <w:pPr>
        <w:spacing w:after="160" w:line="259" w:lineRule="auto"/>
        <w:jc w:val="both"/>
        <w:rPr>
          <w:del w:id="411" w:author="Munish Kumar" w:date="2022-12-29T11:16:00Z"/>
          <w:rFonts w:ascii="Times" w:hAnsi="Times" w:cs="Times"/>
          <w:color w:val="000000" w:themeColor="text1"/>
          <w:sz w:val="24"/>
          <w:szCs w:val="24"/>
        </w:rPr>
      </w:pPr>
      <w:del w:id="412" w:author="Munish Kumar" w:date="2022-12-29T11:01:00Z">
        <w:r w:rsidRPr="00474505" w:rsidDel="00C3632B">
          <w:rPr>
            <w:rFonts w:ascii="Times" w:hAnsi="Times" w:cs="Times"/>
            <w:color w:val="000000" w:themeColor="text1"/>
            <w:sz w:val="24"/>
            <w:szCs w:val="24"/>
          </w:rPr>
          <w:delText>Rock typing studies mostly uses rock typing indices on many different variations of data for rock typing.</w:delText>
        </w:r>
      </w:del>
      <w:ins w:id="413" w:author="Munish Kumar" w:date="2022-12-29T11:01:00Z">
        <w:r w:rsidR="00C3632B">
          <w:rPr>
            <w:rFonts w:ascii="Times" w:hAnsi="Times" w:cs="Times"/>
            <w:color w:val="000000" w:themeColor="text1"/>
            <w:sz w:val="24"/>
            <w:szCs w:val="24"/>
          </w:rPr>
          <w:t xml:space="preserve">coupled with </w:t>
        </w:r>
      </w:ins>
      <w:ins w:id="414" w:author="Munish Kumar" w:date="2022-12-30T10:48:00Z">
        <w:r w:rsidR="00792813">
          <w:rPr>
            <w:rFonts w:ascii="Times" w:hAnsi="Times" w:cs="Times"/>
            <w:color w:val="000000" w:themeColor="text1"/>
            <w:sz w:val="24"/>
            <w:szCs w:val="24"/>
          </w:rPr>
          <w:t>advances in</w:t>
        </w:r>
      </w:ins>
      <w:ins w:id="415" w:author="Munish Kumar" w:date="2022-12-29T11:01:00Z">
        <w:r w:rsidR="00C3632B">
          <w:rPr>
            <w:rFonts w:ascii="Times" w:hAnsi="Times" w:cs="Times"/>
            <w:color w:val="000000" w:themeColor="text1"/>
            <w:sz w:val="24"/>
            <w:szCs w:val="24"/>
          </w:rPr>
          <w:t xml:space="preserve"> memory has encouraged geoscientist to attempt new </w:t>
        </w:r>
      </w:ins>
      <w:ins w:id="416" w:author="Munish Kumar" w:date="2022-12-29T11:18:00Z">
        <w:r w:rsidR="00CC3804">
          <w:rPr>
            <w:rFonts w:ascii="Times" w:hAnsi="Times" w:cs="Times"/>
            <w:color w:val="000000" w:themeColor="text1"/>
            <w:sz w:val="24"/>
            <w:szCs w:val="24"/>
          </w:rPr>
          <w:t>data driven means</w:t>
        </w:r>
      </w:ins>
      <w:ins w:id="417" w:author="Munish Kumar" w:date="2022-12-29T11:01:00Z">
        <w:r w:rsidR="00C3632B">
          <w:rPr>
            <w:rFonts w:ascii="Times" w:hAnsi="Times" w:cs="Times"/>
            <w:color w:val="000000" w:themeColor="text1"/>
            <w:sz w:val="24"/>
            <w:szCs w:val="24"/>
          </w:rPr>
          <w:t xml:space="preserve"> </w:t>
        </w:r>
      </w:ins>
      <w:ins w:id="418" w:author="Munish Kumar" w:date="2022-12-29T11:18:00Z">
        <w:r w:rsidR="00CC3804">
          <w:rPr>
            <w:rFonts w:ascii="Times" w:hAnsi="Times" w:cs="Times"/>
            <w:color w:val="000000" w:themeColor="text1"/>
            <w:sz w:val="24"/>
            <w:szCs w:val="24"/>
          </w:rPr>
          <w:t>to attempt</w:t>
        </w:r>
      </w:ins>
      <w:ins w:id="419" w:author="Munish Kumar" w:date="2022-12-29T11:01:00Z">
        <w:r w:rsidR="00C3632B">
          <w:rPr>
            <w:rFonts w:ascii="Times" w:hAnsi="Times" w:cs="Times"/>
            <w:color w:val="000000" w:themeColor="text1"/>
            <w:sz w:val="24"/>
            <w:szCs w:val="24"/>
          </w:rPr>
          <w:t xml:space="preserve"> rock classification. Some of the </w:t>
        </w:r>
      </w:ins>
      <w:ins w:id="420" w:author="Munish Kumar" w:date="2022-12-29T11:02:00Z">
        <w:r w:rsidR="00C3632B">
          <w:rPr>
            <w:rFonts w:ascii="Times" w:hAnsi="Times" w:cs="Times"/>
            <w:color w:val="000000" w:themeColor="text1"/>
            <w:sz w:val="24"/>
            <w:szCs w:val="24"/>
          </w:rPr>
          <w:t>newer rock typing work now utilizes</w:t>
        </w:r>
      </w:ins>
      <w:del w:id="421" w:author="Munish Kumar" w:date="2022-12-29T11:02:00Z">
        <w:r w:rsidRPr="00474505" w:rsidDel="00C3632B">
          <w:rPr>
            <w:rFonts w:ascii="Times" w:hAnsi="Times" w:cs="Times"/>
            <w:color w:val="000000" w:themeColor="text1"/>
            <w:sz w:val="24"/>
            <w:szCs w:val="24"/>
          </w:rPr>
          <w:delText xml:space="preserve"> There are studies that usage of</w:delText>
        </w:r>
      </w:del>
      <w:r w:rsidRPr="00474505">
        <w:rPr>
          <w:rFonts w:ascii="Times" w:hAnsi="Times" w:cs="Times"/>
          <w:color w:val="000000" w:themeColor="text1"/>
          <w:sz w:val="24"/>
          <w:szCs w:val="24"/>
        </w:rPr>
        <w:t xml:space="preserve"> machine learning </w:t>
      </w:r>
      <w:ins w:id="422" w:author="Munish Kumar" w:date="2022-12-29T11:25:00Z">
        <w:r w:rsidR="006A22B7">
          <w:rPr>
            <w:rFonts w:ascii="Times" w:hAnsi="Times" w:cs="Times"/>
            <w:color w:val="000000" w:themeColor="text1"/>
            <w:sz w:val="24"/>
            <w:szCs w:val="24"/>
          </w:rPr>
          <w:t xml:space="preserve">(ML) </w:t>
        </w:r>
      </w:ins>
      <w:del w:id="423" w:author="Munish Kumar" w:date="2022-12-29T11:02:00Z">
        <w:r w:rsidRPr="00474505" w:rsidDel="00C3632B">
          <w:rPr>
            <w:rFonts w:ascii="Times" w:hAnsi="Times" w:cs="Times"/>
            <w:color w:val="000000" w:themeColor="text1"/>
            <w:sz w:val="24"/>
            <w:szCs w:val="24"/>
          </w:rPr>
          <w:delText xml:space="preserve">is included in their methodology to </w:delText>
        </w:r>
      </w:del>
      <w:ins w:id="424" w:author="Munish Kumar" w:date="2022-12-29T11:02:00Z">
        <w:r w:rsidR="00C3632B">
          <w:rPr>
            <w:rFonts w:ascii="Times" w:hAnsi="Times" w:cs="Times"/>
            <w:color w:val="000000" w:themeColor="text1"/>
            <w:sz w:val="24"/>
            <w:szCs w:val="24"/>
          </w:rPr>
          <w:t xml:space="preserve">to </w:t>
        </w:r>
      </w:ins>
      <w:r w:rsidRPr="00474505">
        <w:rPr>
          <w:rFonts w:ascii="Times" w:hAnsi="Times" w:cs="Times"/>
          <w:color w:val="000000" w:themeColor="text1"/>
          <w:sz w:val="24"/>
          <w:szCs w:val="24"/>
        </w:rPr>
        <w:t xml:space="preserve">complement </w:t>
      </w:r>
      <w:ins w:id="425" w:author="Munish Kumar" w:date="2022-12-29T11:02:00Z">
        <w:r w:rsidR="00C3632B">
          <w:rPr>
            <w:rFonts w:ascii="Times" w:hAnsi="Times" w:cs="Times"/>
            <w:color w:val="000000" w:themeColor="text1"/>
            <w:sz w:val="24"/>
            <w:szCs w:val="24"/>
          </w:rPr>
          <w:t xml:space="preserve">or even supplant </w:t>
        </w:r>
      </w:ins>
      <w:del w:id="426" w:author="Munish Kumar" w:date="2022-12-29T11:02:00Z">
        <w:r w:rsidRPr="00474505" w:rsidDel="00C3632B">
          <w:rPr>
            <w:rFonts w:ascii="Times" w:hAnsi="Times" w:cs="Times"/>
            <w:color w:val="000000" w:themeColor="text1"/>
            <w:sz w:val="24"/>
            <w:szCs w:val="24"/>
          </w:rPr>
          <w:delText>the indices to rock type</w:delText>
        </w:r>
      </w:del>
      <w:ins w:id="427" w:author="Munish Kumar" w:date="2022-12-29T11:02:00Z">
        <w:r w:rsidR="00C3632B">
          <w:rPr>
            <w:rFonts w:ascii="Times" w:hAnsi="Times" w:cs="Times"/>
            <w:color w:val="000000" w:themeColor="text1"/>
            <w:sz w:val="24"/>
            <w:szCs w:val="24"/>
          </w:rPr>
          <w:t>existing methods</w:t>
        </w:r>
      </w:ins>
      <w:ins w:id="428" w:author="Munish Kumar" w:date="2022-12-29T11:18:00Z">
        <w:r w:rsidR="00CC3804">
          <w:rPr>
            <w:rFonts w:ascii="Times" w:hAnsi="Times" w:cs="Times"/>
            <w:color w:val="000000" w:themeColor="text1"/>
            <w:sz w:val="24"/>
            <w:szCs w:val="24"/>
          </w:rPr>
          <w:t xml:space="preserve"> as the expectation is that such methods would prove more accurate at anomaly detection and </w:t>
        </w:r>
      </w:ins>
      <w:ins w:id="429" w:author="Munish Kumar" w:date="2022-12-29T11:19:00Z">
        <w:r w:rsidR="00CC3804">
          <w:rPr>
            <w:rFonts w:ascii="Times" w:hAnsi="Times" w:cs="Times"/>
            <w:color w:val="000000" w:themeColor="text1"/>
            <w:sz w:val="24"/>
            <w:szCs w:val="24"/>
          </w:rPr>
          <w:t>correlative evaluation</w:t>
        </w:r>
      </w:ins>
      <w:ins w:id="430" w:author="Munish Kumar" w:date="2022-12-29T11:18:00Z">
        <w:r w:rsidR="00CC3804">
          <w:rPr>
            <w:rFonts w:ascii="Times" w:hAnsi="Times" w:cs="Times"/>
            <w:color w:val="000000" w:themeColor="text1"/>
            <w:sz w:val="24"/>
            <w:szCs w:val="24"/>
          </w:rPr>
          <w:t xml:space="preserve"> </w:t>
        </w:r>
      </w:ins>
      <w:r w:rsidRPr="00474505">
        <w:rPr>
          <w:rFonts w:ascii="Times" w:hAnsi="Times" w:cs="Times"/>
          <w:color w:val="000000" w:themeColor="text1"/>
          <w:sz w:val="24"/>
          <w:szCs w:val="24"/>
        </w:rPr>
        <w:t xml:space="preserve">. </w:t>
      </w:r>
      <w:del w:id="431" w:author="Munish Kumar" w:date="2022-12-29T11:02:00Z">
        <w:r w:rsidRPr="00474505" w:rsidDel="00C3632B">
          <w:rPr>
            <w:rFonts w:ascii="Times" w:hAnsi="Times" w:cs="Times"/>
            <w:color w:val="000000" w:themeColor="text1"/>
            <w:sz w:val="24"/>
            <w:szCs w:val="24"/>
          </w:rPr>
          <w:delText>Some studies even use machine learning solely without the indices. However, a limitation on the studies</w:delText>
        </w:r>
      </w:del>
      <w:ins w:id="432" w:author="Munish Kumar" w:date="2022-12-29T11:02:00Z">
        <w:r w:rsidR="00C3632B">
          <w:rPr>
            <w:rFonts w:ascii="Times" w:hAnsi="Times" w:cs="Times"/>
            <w:color w:val="000000" w:themeColor="text1"/>
            <w:sz w:val="24"/>
            <w:szCs w:val="24"/>
          </w:rPr>
          <w:t>Most of th</w:t>
        </w:r>
      </w:ins>
      <w:ins w:id="433" w:author="Munish Kumar" w:date="2022-12-29T11:03:00Z">
        <w:r w:rsidR="00C3632B">
          <w:rPr>
            <w:rFonts w:ascii="Times" w:hAnsi="Times" w:cs="Times"/>
            <w:color w:val="000000" w:themeColor="text1"/>
            <w:sz w:val="24"/>
            <w:szCs w:val="24"/>
          </w:rPr>
          <w:t>e work has however been via the utilization of</w:t>
        </w:r>
      </w:ins>
      <w:del w:id="434" w:author="Munish Kumar" w:date="2022-12-29T11:03:00Z">
        <w:r w:rsidRPr="00474505" w:rsidDel="00C3632B">
          <w:rPr>
            <w:rFonts w:ascii="Times" w:hAnsi="Times" w:cs="Times"/>
            <w:color w:val="000000" w:themeColor="text1"/>
            <w:sz w:val="24"/>
            <w:szCs w:val="24"/>
          </w:rPr>
          <w:delText xml:space="preserve"> is that it mostly uses</w:delText>
        </w:r>
      </w:del>
      <w:r w:rsidRPr="00474505">
        <w:rPr>
          <w:rFonts w:ascii="Times" w:hAnsi="Times" w:cs="Times"/>
          <w:color w:val="000000" w:themeColor="text1"/>
          <w:sz w:val="24"/>
          <w:szCs w:val="24"/>
        </w:rPr>
        <w:t xml:space="preserve"> supervised machine </w:t>
      </w:r>
      <w:del w:id="435" w:author="Munish Kumar" w:date="2022-12-29T11:15:00Z">
        <w:r w:rsidRPr="00474505" w:rsidDel="00CC3804">
          <w:rPr>
            <w:rFonts w:ascii="Times" w:hAnsi="Times" w:cs="Times"/>
            <w:color w:val="000000" w:themeColor="text1"/>
            <w:sz w:val="24"/>
            <w:szCs w:val="24"/>
          </w:rPr>
          <w:delText>learning</w:delText>
        </w:r>
      </w:del>
      <w:ins w:id="436" w:author="Munish Kumar" w:date="2022-12-29T11:15:00Z">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ins>
      <w:ins w:id="437" w:author="Munish Kumar" w:date="2022-12-29T11:19:00Z">
        <w:r w:rsidR="006A22B7">
          <w:rPr>
            <w:rFonts w:ascii="Times" w:hAnsi="Times" w:cs="Times"/>
            <w:color w:val="000000" w:themeColor="text1"/>
            <w:sz w:val="24"/>
            <w:szCs w:val="24"/>
          </w:rPr>
          <w:t>which</w:t>
        </w:r>
      </w:ins>
      <w:ins w:id="438" w:author="Munish Kumar" w:date="2022-12-29T11:03:00Z">
        <w:r w:rsidR="00C3632B">
          <w:rPr>
            <w:rFonts w:ascii="Times" w:hAnsi="Times" w:cs="Times"/>
            <w:color w:val="000000" w:themeColor="text1"/>
            <w:sz w:val="24"/>
            <w:szCs w:val="24"/>
          </w:rPr>
          <w:t xml:space="preserve"> requires expert knowledge to firstly </w:t>
        </w:r>
      </w:ins>
      <w:ins w:id="439" w:author="Munish Kumar" w:date="2022-12-29T11:19:00Z">
        <w:r w:rsidR="006A22B7">
          <w:rPr>
            <w:rFonts w:ascii="Times" w:hAnsi="Times" w:cs="Times"/>
            <w:color w:val="000000" w:themeColor="text1"/>
            <w:sz w:val="24"/>
            <w:szCs w:val="24"/>
          </w:rPr>
          <w:t>prepare</w:t>
        </w:r>
      </w:ins>
      <w:ins w:id="440" w:author="Munish Kumar" w:date="2022-12-29T11:03:00Z">
        <w:r w:rsidR="00C3632B">
          <w:rPr>
            <w:rFonts w:ascii="Times" w:hAnsi="Times" w:cs="Times"/>
            <w:color w:val="000000" w:themeColor="text1"/>
            <w:sz w:val="24"/>
            <w:szCs w:val="24"/>
          </w:rPr>
          <w:t xml:space="preserve"> the training sets into fundamental rock types that can be later </w:t>
        </w:r>
      </w:ins>
      <w:ins w:id="441" w:author="Munish Kumar" w:date="2022-12-29T11:19:00Z">
        <w:r w:rsidR="006A22B7">
          <w:rPr>
            <w:rFonts w:ascii="Times" w:hAnsi="Times" w:cs="Times"/>
            <w:color w:val="000000" w:themeColor="text1"/>
            <w:sz w:val="24"/>
            <w:szCs w:val="24"/>
          </w:rPr>
          <w:t>be applied to the testing data sets</w:t>
        </w:r>
      </w:ins>
      <w:ins w:id="442" w:author="Munish Kumar" w:date="2022-12-29T11:04:00Z">
        <w:r w:rsidR="00C3632B">
          <w:rPr>
            <w:rFonts w:ascii="Times" w:hAnsi="Times" w:cs="Times"/>
            <w:color w:val="000000" w:themeColor="text1"/>
            <w:sz w:val="24"/>
            <w:szCs w:val="24"/>
          </w:rPr>
          <w:t>. What has been less researched</w:t>
        </w:r>
      </w:ins>
      <w:ins w:id="443" w:author="Munish Kumar" w:date="2022-12-29T11:15:00Z">
        <w:r w:rsidR="00CC3804">
          <w:rPr>
            <w:rFonts w:ascii="Times" w:hAnsi="Times" w:cs="Times"/>
            <w:color w:val="000000" w:themeColor="text1"/>
            <w:sz w:val="24"/>
            <w:szCs w:val="24"/>
          </w:rPr>
          <w:t xml:space="preserve"> is</w:t>
        </w:r>
      </w:ins>
      <w:ins w:id="444" w:author="Munish Kumar" w:date="2022-12-29T11:04:00Z">
        <w:r w:rsidR="00C3632B">
          <w:rPr>
            <w:rFonts w:ascii="Times" w:hAnsi="Times" w:cs="Times"/>
            <w:color w:val="000000" w:themeColor="text1"/>
            <w:sz w:val="24"/>
            <w:szCs w:val="24"/>
          </w:rPr>
          <w:t xml:space="preserve"> </w:t>
        </w:r>
      </w:ins>
      <w:ins w:id="445" w:author="Munish Kumar" w:date="2022-12-29T11:06:00Z">
        <w:r w:rsidR="00C3632B">
          <w:rPr>
            <w:rFonts w:ascii="Times" w:hAnsi="Times" w:cs="Times"/>
            <w:color w:val="000000" w:themeColor="text1"/>
            <w:sz w:val="24"/>
            <w:szCs w:val="24"/>
          </w:rPr>
          <w:t xml:space="preserve">how unsupervised machine </w:t>
        </w:r>
      </w:ins>
      <w:ins w:id="446" w:author="Munish Kumar" w:date="2022-12-29T11:15:00Z">
        <w:r w:rsidR="00CC3804">
          <w:rPr>
            <w:rFonts w:ascii="Times" w:hAnsi="Times" w:cs="Times"/>
            <w:color w:val="000000" w:themeColor="text1"/>
            <w:sz w:val="24"/>
            <w:szCs w:val="24"/>
          </w:rPr>
          <w:t>learning algorithms</w:t>
        </w:r>
      </w:ins>
      <w:ins w:id="447" w:author="Munish Kumar" w:date="2022-12-29T11:06:00Z">
        <w:r w:rsidR="00C3632B">
          <w:rPr>
            <w:rFonts w:ascii="Times" w:hAnsi="Times" w:cs="Times"/>
            <w:color w:val="000000" w:themeColor="text1"/>
            <w:sz w:val="24"/>
            <w:szCs w:val="24"/>
          </w:rPr>
          <w:t xml:space="preserve"> would perform in </w:t>
        </w:r>
      </w:ins>
      <w:ins w:id="448" w:author="Munish Kumar" w:date="2022-12-29T11:19:00Z">
        <w:r w:rsidR="006A22B7">
          <w:rPr>
            <w:rFonts w:ascii="Times" w:hAnsi="Times" w:cs="Times"/>
            <w:color w:val="000000" w:themeColor="text1"/>
            <w:sz w:val="24"/>
            <w:szCs w:val="24"/>
          </w:rPr>
          <w:t xml:space="preserve">similar </w:t>
        </w:r>
      </w:ins>
      <w:ins w:id="449" w:author="Munish Kumar" w:date="2022-12-29T11:06:00Z">
        <w:r w:rsidR="00C3632B">
          <w:rPr>
            <w:rFonts w:ascii="Times" w:hAnsi="Times" w:cs="Times"/>
            <w:color w:val="000000" w:themeColor="text1"/>
            <w:sz w:val="24"/>
            <w:szCs w:val="24"/>
          </w:rPr>
          <w:t>rock classification tasks.</w:t>
        </w:r>
      </w:ins>
      <w:del w:id="450" w:author="Munish Kumar" w:date="2022-12-29T11:03:00Z">
        <w:r w:rsidRPr="00474505" w:rsidDel="00C3632B">
          <w:rPr>
            <w:rFonts w:ascii="Times" w:hAnsi="Times" w:cs="Times"/>
            <w:color w:val="000000" w:themeColor="text1"/>
            <w:sz w:val="24"/>
            <w:szCs w:val="24"/>
          </w:rPr>
          <w:delText xml:space="preserve"> and a mixture of data which can be expensive to acquire</w:delText>
        </w:r>
      </w:del>
      <w:del w:id="451" w:author="Munish Kumar" w:date="2022-12-29T11:04:00Z">
        <w:r w:rsidRPr="00474505" w:rsidDel="00C3632B">
          <w:rPr>
            <w:rFonts w:ascii="Times" w:hAnsi="Times" w:cs="Times"/>
            <w:color w:val="000000" w:themeColor="text1"/>
            <w:sz w:val="24"/>
            <w:szCs w:val="24"/>
          </w:rPr>
          <w:delText xml:space="preserve">. </w:delText>
        </w:r>
      </w:del>
    </w:p>
    <w:p w14:paraId="2804A613" w14:textId="65D3A316" w:rsidR="00CC3804" w:rsidRDefault="006A22B7" w:rsidP="00C3632B">
      <w:pPr>
        <w:jc w:val="both"/>
        <w:rPr>
          <w:ins w:id="452" w:author="Munish Kumar" w:date="2022-12-29T11:16:00Z"/>
          <w:rFonts w:ascii="Times" w:hAnsi="Times" w:cs="Times"/>
          <w:color w:val="000000" w:themeColor="text1"/>
          <w:sz w:val="24"/>
          <w:szCs w:val="24"/>
        </w:rPr>
      </w:pPr>
      <w:ins w:id="453" w:author="Munish Kumar" w:date="2022-12-29T11:19:00Z">
        <w:r>
          <w:rPr>
            <w:rFonts w:ascii="Times" w:hAnsi="Times" w:cs="Times"/>
            <w:color w:val="000000" w:themeColor="text1"/>
            <w:sz w:val="24"/>
            <w:szCs w:val="24"/>
          </w:rPr>
          <w:t xml:space="preserve"> </w:t>
        </w:r>
      </w:ins>
    </w:p>
    <w:p w14:paraId="5316B8C1" w14:textId="77777777" w:rsidR="00CC3804" w:rsidRPr="00474505" w:rsidRDefault="00CC3804" w:rsidP="00C3632B">
      <w:pPr>
        <w:jc w:val="both"/>
        <w:rPr>
          <w:ins w:id="454" w:author="Munish Kumar" w:date="2022-12-29T11:16:00Z"/>
          <w:rFonts w:ascii="Times" w:hAnsi="Times" w:cs="Times"/>
          <w:color w:val="000000" w:themeColor="text1"/>
          <w:sz w:val="24"/>
          <w:szCs w:val="24"/>
        </w:rPr>
      </w:pPr>
    </w:p>
    <w:p w14:paraId="39FF23B5" w14:textId="3ED7FD05" w:rsidR="009E610D" w:rsidRPr="00474505" w:rsidDel="00CC3804" w:rsidRDefault="009E610D" w:rsidP="007735DD">
      <w:pPr>
        <w:jc w:val="both"/>
        <w:rPr>
          <w:del w:id="455" w:author="Munish Kumar" w:date="2022-12-29T11:16:00Z"/>
          <w:rFonts w:ascii="Times" w:hAnsi="Times" w:cs="Times"/>
          <w:color w:val="000000" w:themeColor="text1"/>
          <w:sz w:val="24"/>
          <w:szCs w:val="24"/>
        </w:rPr>
      </w:pPr>
    </w:p>
    <w:p w14:paraId="4E722343" w14:textId="4E414AC9" w:rsidR="0089668F" w:rsidRPr="00474505" w:rsidDel="00CC3804" w:rsidRDefault="009E610D" w:rsidP="0089668F">
      <w:pPr>
        <w:jc w:val="both"/>
        <w:rPr>
          <w:del w:id="456" w:author="Munish Kumar" w:date="2022-12-29T11:15:00Z"/>
          <w:rFonts w:ascii="Times" w:hAnsi="Times" w:cs="Times"/>
          <w:color w:val="000000" w:themeColor="text1"/>
          <w:sz w:val="24"/>
          <w:szCs w:val="24"/>
        </w:rPr>
      </w:pPr>
      <w:del w:id="457" w:author="Munish Kumar" w:date="2022-12-29T11:15:00Z">
        <w:r w:rsidRPr="00474505" w:rsidDel="00CC3804">
          <w:rPr>
            <w:rFonts w:ascii="Times" w:hAnsi="Times" w:cs="Times"/>
            <w:color w:val="000000" w:themeColor="text1"/>
            <w:sz w:val="24"/>
            <w:szCs w:val="24"/>
          </w:rPr>
          <w:delText xml:space="preserve">The comparison of multiple unsupervised machine learning methods for rock typing against the traditional method of rock typing on core is something that has not been researched extensively and hence there is value for research. </w:delText>
        </w:r>
      </w:del>
    </w:p>
    <w:p w14:paraId="6C5984DF" w14:textId="2F6D4593" w:rsidR="00474505" w:rsidRPr="00474505" w:rsidDel="00C3632B" w:rsidRDefault="00474505" w:rsidP="0089668F">
      <w:pPr>
        <w:jc w:val="both"/>
        <w:rPr>
          <w:del w:id="458" w:author="Munish Kumar" w:date="2022-12-29T11:04:00Z"/>
          <w:rFonts w:ascii="Times" w:hAnsi="Times" w:cs="Times"/>
          <w:color w:val="000000" w:themeColor="text1"/>
          <w:sz w:val="24"/>
          <w:szCs w:val="24"/>
        </w:rPr>
      </w:pPr>
    </w:p>
    <w:p w14:paraId="4EC3A99A" w14:textId="6AF73F7A" w:rsidR="00E51C11" w:rsidDel="00C3632B" w:rsidRDefault="00474505" w:rsidP="00B06BDE">
      <w:pPr>
        <w:spacing w:before="120"/>
        <w:jc w:val="both"/>
        <w:rPr>
          <w:del w:id="459" w:author="Munish Kumar" w:date="2022-12-29T11:04:00Z"/>
          <w:rFonts w:ascii="Times" w:hAnsi="Times" w:cs="Times"/>
          <w:sz w:val="24"/>
          <w:szCs w:val="24"/>
        </w:rPr>
      </w:pPr>
      <w:del w:id="460" w:author="Munish Kumar" w:date="2022-12-29T11:04:00Z">
        <w:r w:rsidDel="00C3632B">
          <w:rPr>
            <w:rFonts w:ascii="Times" w:hAnsi="Times" w:cs="Times"/>
            <w:sz w:val="24"/>
            <w:szCs w:val="24"/>
          </w:rPr>
          <w:delText>The literatures on rock typing historically focuses on 3 kinds, traditional rock typing, rock</w:delText>
        </w:r>
        <w:r w:rsidR="00774E72" w:rsidDel="00C3632B">
          <w:rPr>
            <w:rFonts w:ascii="Times" w:hAnsi="Times" w:cs="Times"/>
            <w:sz w:val="24"/>
            <w:szCs w:val="24"/>
          </w:rPr>
          <w:delText xml:space="preserve"> </w:delText>
        </w:r>
        <w:r w:rsidDel="00C3632B">
          <w:rPr>
            <w:rFonts w:ascii="Times" w:hAnsi="Times" w:cs="Times"/>
            <w:sz w:val="24"/>
            <w:szCs w:val="24"/>
          </w:rPr>
          <w:delText>typing utilizing machine learning</w:delText>
        </w:r>
        <w:r w:rsidR="00774E72" w:rsidDel="00C3632B">
          <w:rPr>
            <w:rFonts w:ascii="Times" w:hAnsi="Times" w:cs="Times"/>
            <w:sz w:val="24"/>
            <w:szCs w:val="24"/>
          </w:rPr>
          <w:delText xml:space="preserve"> combined with indices </w:delText>
        </w:r>
        <w:r w:rsidDel="00C3632B">
          <w:rPr>
            <w:rFonts w:ascii="Times" w:hAnsi="Times" w:cs="Times"/>
            <w:sz w:val="24"/>
            <w:szCs w:val="24"/>
          </w:rPr>
          <w:delText xml:space="preserve">and </w:delText>
        </w:r>
        <w:r w:rsidR="00A371A3" w:rsidDel="00C3632B">
          <w:rPr>
            <w:rFonts w:ascii="Times" w:hAnsi="Times" w:cs="Times"/>
            <w:sz w:val="24"/>
            <w:szCs w:val="24"/>
          </w:rPr>
          <w:delText>rock typing solely with machine learning.</w:delText>
        </w:r>
        <w:r w:rsidR="00B06BDE" w:rsidDel="00C3632B">
          <w:rPr>
            <w:rFonts w:ascii="Times" w:hAnsi="Times" w:cs="Times"/>
            <w:sz w:val="24"/>
            <w:szCs w:val="24"/>
          </w:rPr>
          <w:delText xml:space="preserve"> Rock typing indices are formulas that experts have come up with to </w:delText>
        </w:r>
        <w:r w:rsidR="00A3439C" w:rsidDel="00C3632B">
          <w:rPr>
            <w:rFonts w:ascii="Times" w:hAnsi="Times" w:cs="Times"/>
            <w:sz w:val="24"/>
            <w:szCs w:val="24"/>
          </w:rPr>
          <w:delText xml:space="preserve">perform rock typing on various data like the core, well logs, and others like the SCAL data. In the Table below we can see some common indices and indices that are touched upon in literatures studied. </w:delText>
        </w:r>
      </w:del>
    </w:p>
    <w:p w14:paraId="64F8ECAC" w14:textId="112E3BAD" w:rsidR="00A3439C" w:rsidDel="00C3632B" w:rsidRDefault="00A3439C" w:rsidP="007735DD">
      <w:pPr>
        <w:spacing w:before="120"/>
        <w:jc w:val="both"/>
        <w:rPr>
          <w:del w:id="461" w:author="Munish Kumar" w:date="2022-12-29T11:04:00Z"/>
          <w:rFonts w:ascii="Times" w:hAnsi="Times" w:cs="Times"/>
          <w:sz w:val="24"/>
          <w:szCs w:val="24"/>
        </w:rPr>
      </w:pPr>
      <w:del w:id="462" w:author="Munish Kumar" w:date="2022-12-29T11:04:00Z">
        <w:r w:rsidRPr="00A3439C" w:rsidDel="00C3632B">
          <w:rPr>
            <w:rFonts w:ascii="Times" w:hAnsi="Times" w:cs="Times"/>
            <w:b/>
            <w:bCs/>
            <w:sz w:val="24"/>
            <w:szCs w:val="24"/>
            <w:u w:val="single"/>
          </w:rPr>
          <w:delText xml:space="preserve">[Table of equations] </w:delText>
        </w:r>
        <w:r w:rsidR="00357515" w:rsidDel="00C3632B">
          <w:rPr>
            <w:rFonts w:ascii="Times" w:hAnsi="Times" w:cs="Times"/>
            <w:b/>
            <w:bCs/>
            <w:sz w:val="24"/>
            <w:szCs w:val="24"/>
            <w:u w:val="single"/>
          </w:rPr>
          <w:delText>#In appendix</w:delText>
        </w:r>
      </w:del>
    </w:p>
    <w:p w14:paraId="64B20780" w14:textId="569E3722" w:rsidR="00A3439C" w:rsidDel="00CC3804" w:rsidRDefault="00A3439C" w:rsidP="00A3439C">
      <w:pPr>
        <w:spacing w:after="160" w:line="259" w:lineRule="auto"/>
        <w:rPr>
          <w:del w:id="463" w:author="Munish Kumar" w:date="2022-12-29T11:16:00Z"/>
          <w:rFonts w:ascii="Times" w:hAnsi="Times" w:cs="Times"/>
          <w:sz w:val="24"/>
          <w:szCs w:val="24"/>
        </w:rPr>
      </w:pPr>
    </w:p>
    <w:p w14:paraId="03DB4F5E" w14:textId="7C2D37AB" w:rsidR="00474505" w:rsidDel="00F0048C" w:rsidRDefault="00A3439C" w:rsidP="00A3439C">
      <w:pPr>
        <w:spacing w:after="160" w:line="259" w:lineRule="auto"/>
        <w:jc w:val="both"/>
        <w:rPr>
          <w:del w:id="464" w:author="Munish Kumar" w:date="2022-12-29T10:40:00Z"/>
          <w:sz w:val="24"/>
          <w:szCs w:val="24"/>
          <w:shd w:val="clear" w:color="auto" w:fill="FFFFFF"/>
        </w:rPr>
      </w:pPr>
      <w:del w:id="465" w:author="Munish Kumar" w:date="2022-12-29T11:04:00Z">
        <w:r w:rsidDel="00C3632B">
          <w:rPr>
            <w:rFonts w:ascii="Times" w:hAnsi="Times" w:cs="Times"/>
            <w:sz w:val="24"/>
            <w:szCs w:val="24"/>
          </w:rPr>
          <w:delText xml:space="preserve">The literatures on rock typing using indices are the more common literatures of rock typing. </w:delText>
        </w:r>
      </w:del>
      <w:del w:id="466" w:author="Munish Kumar" w:date="2022-12-28T17:07:00Z">
        <w:r w:rsidR="00B06BDE" w:rsidRPr="00B06BDE" w:rsidDel="008B5445">
          <w:rPr>
            <w:rFonts w:ascii="Times" w:hAnsi="Times" w:cs="Times"/>
            <w:sz w:val="24"/>
            <w:szCs w:val="24"/>
          </w:rPr>
          <w:delText>Faramarzi-Palanga and Mirzaei-Paiaman (2021)</w:delText>
        </w:r>
        <w:r w:rsidR="00B06BDE" w:rsidDel="008B5445">
          <w:rPr>
            <w:rFonts w:ascii="Times" w:hAnsi="Times" w:cs="Times"/>
            <w:sz w:val="24"/>
            <w:szCs w:val="24"/>
          </w:rPr>
          <w:delText xml:space="preserve"> </w:delText>
        </w:r>
      </w:del>
      <w:del w:id="467" w:author="Munish Kumar" w:date="2022-12-29T11:04:00Z">
        <w:r w:rsidR="00B06BDE" w:rsidDel="00C3632B">
          <w:rPr>
            <w:rFonts w:ascii="Times" w:hAnsi="Times" w:cs="Times"/>
            <w:sz w:val="24"/>
            <w:szCs w:val="24"/>
          </w:rPr>
          <w:delText xml:space="preserve">used </w:delText>
        </w:r>
      </w:del>
      <w:del w:id="468" w:author="Munish Kumar" w:date="2022-12-28T17:04:00Z">
        <w:r w:rsidR="00B06BDE" w:rsidDel="008B5445">
          <w:rPr>
            <w:rFonts w:ascii="Times" w:hAnsi="Times" w:cs="Times"/>
            <w:sz w:val="24"/>
            <w:szCs w:val="24"/>
          </w:rPr>
          <w:delText xml:space="preserve">FZI, FZI*, FZIM and MFZI indices </w:delText>
        </w:r>
      </w:del>
      <w:del w:id="469" w:author="Munish Kumar" w:date="2022-12-29T10:40:00Z">
        <w:r w:rsidR="00B06BDE" w:rsidDel="00F0048C">
          <w:rPr>
            <w:rFonts w:ascii="Times" w:hAnsi="Times" w:cs="Times"/>
            <w:sz w:val="24"/>
            <w:szCs w:val="24"/>
          </w:rPr>
          <w:delText xml:space="preserve">on Special Core Analysis (SCAL) data to find flow. </w:delText>
        </w:r>
      </w:del>
      <w:moveFromRangeStart w:id="470" w:author="Munish Kumar" w:date="2022-12-28T17:07:00Z" w:name="move123139671"/>
      <w:moveFrom w:id="471" w:author="Munish Kumar" w:date="2022-12-28T17:07:00Z">
        <w:del w:id="472" w:author="Munish Kumar" w:date="2022-12-29T10:40:00Z">
          <w:r w:rsidR="00B06BDE" w:rsidRPr="00346DDE" w:rsidDel="00F0048C">
            <w:rPr>
              <w:sz w:val="24"/>
              <w:szCs w:val="24"/>
            </w:rPr>
            <w:delText>Shahat et. al. (2021)</w:delText>
          </w:r>
          <w:r w:rsidR="00B06BDE" w:rsidDel="00F0048C">
            <w:rPr>
              <w:sz w:val="24"/>
              <w:szCs w:val="24"/>
            </w:rPr>
            <w:delText xml:space="preserve"> </w:delText>
          </w:r>
        </w:del>
      </w:moveFrom>
      <w:moveFromRangeEnd w:id="470"/>
      <w:del w:id="473" w:author="Munish Kumar" w:date="2022-12-29T10:40:00Z">
        <w:r w:rsidR="00B06BDE" w:rsidDel="00F0048C">
          <w:rPr>
            <w:sz w:val="24"/>
            <w:szCs w:val="24"/>
          </w:rPr>
          <w:delText>proposed a new approach using</w:delText>
        </w:r>
      </w:del>
      <w:del w:id="474" w:author="Munish Kumar" w:date="2022-12-28T17:05:00Z">
        <w:r w:rsidR="00B06BDE" w:rsidDel="008B5445">
          <w:rPr>
            <w:sz w:val="24"/>
            <w:szCs w:val="24"/>
          </w:rPr>
          <w:delText xml:space="preserve"> well-logs data</w:delText>
        </w:r>
      </w:del>
      <w:del w:id="475" w:author="Munish Kumar" w:date="2022-12-29T10:40:00Z">
        <w:r w:rsidR="00B06BDE" w:rsidDel="00F0048C">
          <w:rPr>
            <w:sz w:val="24"/>
            <w:szCs w:val="24"/>
          </w:rPr>
          <w:delText>, the</w:delText>
        </w:r>
      </w:del>
      <w:del w:id="476" w:author="Munish Kumar" w:date="2022-12-28T17:06:00Z">
        <w:r w:rsidR="00B06BDE" w:rsidDel="008B5445">
          <w:rPr>
            <w:sz w:val="24"/>
            <w:szCs w:val="24"/>
          </w:rPr>
          <w:delText xml:space="preserve"> Resistivity Zone Index (RZI)</w:delText>
        </w:r>
      </w:del>
      <w:del w:id="477" w:author="Munish Kumar" w:date="2022-12-29T10:40:00Z">
        <w:r w:rsidR="00B06BDE" w:rsidDel="00F0048C">
          <w:rPr>
            <w:sz w:val="24"/>
            <w:szCs w:val="24"/>
          </w:rPr>
          <w:delText xml:space="preserve">. </w:delText>
        </w:r>
      </w:del>
      <w:moveFromRangeStart w:id="478" w:author="Munish Kumar" w:date="2022-12-28T17:07:00Z" w:name="move123139652"/>
      <w:moveFrom w:id="479" w:author="Munish Kumar" w:date="2022-12-28T17:07:00Z">
        <w:del w:id="480" w:author="Munish Kumar" w:date="2022-12-29T10:40:00Z">
          <w:r w:rsidR="00B06BDE" w:rsidRPr="00346DDE" w:rsidDel="00F0048C">
            <w:rPr>
              <w:sz w:val="24"/>
              <w:szCs w:val="24"/>
              <w:shd w:val="clear" w:color="auto" w:fill="FFFFFF"/>
            </w:rPr>
            <w:delText>Soleymanzadeh et. al. (2019)</w:delText>
          </w:r>
          <w:r w:rsidR="00B06BDE" w:rsidDel="00F0048C">
            <w:rPr>
              <w:sz w:val="24"/>
              <w:szCs w:val="24"/>
              <w:shd w:val="clear" w:color="auto" w:fill="FFFFFF"/>
            </w:rPr>
            <w:delText xml:space="preserve"> </w:delText>
          </w:r>
        </w:del>
      </w:moveFrom>
      <w:moveFromRangeEnd w:id="478"/>
      <w:del w:id="481" w:author="Munish Kumar" w:date="2022-12-29T10:40:00Z">
        <w:r w:rsidR="00B06BDE" w:rsidDel="00F0048C">
          <w:rPr>
            <w:sz w:val="24"/>
            <w:szCs w:val="24"/>
            <w:shd w:val="clear" w:color="auto" w:fill="FFFFFF"/>
          </w:rPr>
          <w:delText xml:space="preserve">explores variations of rock typing under variating pressure using the FZI, FZI* and Winland method. </w:delText>
        </w:r>
      </w:del>
    </w:p>
    <w:p w14:paraId="0E019EF3" w14:textId="70F0C6DA" w:rsidR="00A3439C" w:rsidDel="00FA1F7B" w:rsidRDefault="00A3439C" w:rsidP="00FA1F7B">
      <w:pPr>
        <w:spacing w:after="160" w:line="259" w:lineRule="auto"/>
        <w:jc w:val="both"/>
        <w:rPr>
          <w:del w:id="482" w:author="Munish Kumar" w:date="2022-12-29T11:39:00Z"/>
          <w:sz w:val="24"/>
          <w:szCs w:val="24"/>
        </w:rPr>
      </w:pPr>
      <w:del w:id="483" w:author="Munish Kumar" w:date="2022-12-29T11:16:00Z">
        <w:r w:rsidDel="00CC3804">
          <w:rPr>
            <w:rFonts w:ascii="Times" w:hAnsi="Times" w:cs="Times"/>
            <w:sz w:val="24"/>
            <w:szCs w:val="24"/>
          </w:rPr>
          <w:delText xml:space="preserve">In recent years, machine learning used to complement indices for rock typing have been on the rise, using both supervised and unsupervised machine learning algorithms. </w:delText>
        </w:r>
        <w:r w:rsidRPr="000545CD" w:rsidDel="00CC3804">
          <w:rPr>
            <w:sz w:val="24"/>
            <w:szCs w:val="24"/>
          </w:rPr>
          <w:delText>In the oil and gas industry, machine learning research is more focused on anomaly detection, production, energy efficiency, risk, and failure detection.</w:delText>
        </w:r>
        <w:r w:rsidDel="00CC3804">
          <w:rPr>
            <w:sz w:val="24"/>
            <w:szCs w:val="24"/>
          </w:rPr>
          <w:delText xml:space="preserve"> There are fewer studies on machine learning for rock typing on core data</w:delText>
        </w:r>
        <w:r w:rsidR="00A108D2" w:rsidDel="00CC3804">
          <w:rPr>
            <w:sz w:val="24"/>
            <w:szCs w:val="24"/>
          </w:rPr>
          <w:delText xml:space="preserve"> comparatively to the traditional methods. </w:delText>
        </w:r>
      </w:del>
      <w:proofErr w:type="spellStart"/>
      <w:r w:rsidR="00A108D2" w:rsidRPr="000545CD">
        <w:rPr>
          <w:sz w:val="24"/>
          <w:szCs w:val="24"/>
          <w:shd w:val="clear" w:color="auto" w:fill="FFFFFF"/>
        </w:rPr>
        <w:t>Mohammadian</w:t>
      </w:r>
      <w:proofErr w:type="spellEnd"/>
      <w:r w:rsidR="00A108D2" w:rsidRPr="000545CD">
        <w:rPr>
          <w:sz w:val="24"/>
          <w:szCs w:val="24"/>
        </w:rPr>
        <w:t xml:space="preserve"> </w:t>
      </w:r>
      <w:ins w:id="484" w:author="Munish Kumar" w:date="2022-12-29T11:29:00Z">
        <w:r w:rsidR="00C670C8">
          <w:rPr>
            <w:sz w:val="24"/>
            <w:szCs w:val="24"/>
          </w:rPr>
          <w:t xml:space="preserve">et al </w:t>
        </w:r>
      </w:ins>
      <w:customXmlInsRangeStart w:id="485" w:author="Munish Kumar" w:date="2022-12-29T11:40:00Z"/>
      <w:sdt>
        <w:sdtPr>
          <w:rPr>
            <w:sz w:val="24"/>
            <w:szCs w:val="24"/>
          </w:rPr>
          <w:id w:val="960389314"/>
          <w:citation/>
        </w:sdtPr>
        <w:sdtContent>
          <w:customXmlInsRangeEnd w:id="485"/>
          <w:ins w:id="486" w:author="Munish Kumar" w:date="2022-12-29T11:40:00Z">
            <w:r w:rsidR="004C1F10">
              <w:rPr>
                <w:sz w:val="24"/>
                <w:szCs w:val="24"/>
              </w:rPr>
              <w:fldChar w:fldCharType="begin"/>
            </w:r>
            <w:r w:rsidR="004C1F10">
              <w:rPr>
                <w:sz w:val="24"/>
                <w:szCs w:val="24"/>
              </w:rPr>
              <w:instrText xml:space="preserve"> CITATION Moh22 \l 1033 </w:instrText>
            </w:r>
            <w:r w:rsidR="004C1F10">
              <w:rPr>
                <w:sz w:val="24"/>
                <w:szCs w:val="24"/>
              </w:rPr>
              <w:fldChar w:fldCharType="separate"/>
            </w:r>
            <w:r w:rsidR="004C1F10" w:rsidRPr="00291B19">
              <w:rPr>
                <w:noProof/>
                <w:sz w:val="24"/>
                <w:szCs w:val="24"/>
              </w:rPr>
              <w:t>(Mohammadian, Kheirollahi, Ostadhassan, &amp; Sabet, 2022)</w:t>
            </w:r>
            <w:r w:rsidR="004C1F10">
              <w:rPr>
                <w:sz w:val="24"/>
                <w:szCs w:val="24"/>
              </w:rPr>
              <w:fldChar w:fldCharType="end"/>
            </w:r>
          </w:ins>
          <w:customXmlInsRangeStart w:id="487" w:author="Munish Kumar" w:date="2022-12-29T11:40:00Z"/>
        </w:sdtContent>
      </w:sdt>
      <w:customXmlInsRangeEnd w:id="487"/>
      <w:ins w:id="488" w:author="Munish Kumar" w:date="2022-12-29T11:40:00Z">
        <w:r w:rsidR="004C1F10" w:rsidRPr="000545CD" w:rsidDel="00C670C8">
          <w:rPr>
            <w:sz w:val="24"/>
            <w:szCs w:val="24"/>
          </w:rPr>
          <w:t xml:space="preserve"> </w:t>
        </w:r>
      </w:ins>
      <w:del w:id="489" w:author="Munish Kumar" w:date="2022-12-29T11:29:00Z">
        <w:r w:rsidR="00A108D2" w:rsidRPr="000545CD" w:rsidDel="00C670C8">
          <w:rPr>
            <w:sz w:val="24"/>
            <w:szCs w:val="24"/>
          </w:rPr>
          <w:delText>et. al. (2022),</w:delText>
        </w:r>
        <w:r w:rsidR="00A108D2" w:rsidDel="00C670C8">
          <w:rPr>
            <w:sz w:val="24"/>
            <w:szCs w:val="24"/>
          </w:rPr>
          <w:delText xml:space="preserve"> </w:delText>
        </w:r>
      </w:del>
      <w:r w:rsidR="00A108D2">
        <w:rPr>
          <w:sz w:val="24"/>
          <w:szCs w:val="24"/>
        </w:rPr>
        <w:t xml:space="preserve">approached </w:t>
      </w:r>
      <w:ins w:id="490" w:author="Munish Kumar" w:date="2022-12-29T11:23:00Z">
        <w:r w:rsidR="006A22B7">
          <w:rPr>
            <w:sz w:val="24"/>
            <w:szCs w:val="24"/>
          </w:rPr>
          <w:t xml:space="preserve">the task of </w:t>
        </w:r>
      </w:ins>
      <w:r w:rsidR="00A108D2">
        <w:rPr>
          <w:sz w:val="24"/>
          <w:szCs w:val="24"/>
        </w:rPr>
        <w:t xml:space="preserve">rock typing </w:t>
      </w:r>
      <w:del w:id="491" w:author="Munish Kumar" w:date="2022-12-29T11:20:00Z">
        <w:r w:rsidR="00A108D2" w:rsidDel="006A22B7">
          <w:rPr>
            <w:sz w:val="24"/>
            <w:szCs w:val="24"/>
          </w:rPr>
          <w:delText xml:space="preserve">FZIM* index </w:delText>
        </w:r>
      </w:del>
      <w:del w:id="492" w:author="Munish Kumar" w:date="2022-12-29T11:23:00Z">
        <w:r w:rsidR="00A108D2" w:rsidDel="006A22B7">
          <w:rPr>
            <w:sz w:val="24"/>
            <w:szCs w:val="24"/>
          </w:rPr>
          <w:delText>with</w:delText>
        </w:r>
      </w:del>
      <w:ins w:id="493" w:author="Munish Kumar" w:date="2022-12-29T11:23:00Z">
        <w:r w:rsidR="006A22B7">
          <w:rPr>
            <w:sz w:val="24"/>
            <w:szCs w:val="24"/>
          </w:rPr>
          <w:t>using both</w:t>
        </w:r>
      </w:ins>
      <w:r w:rsidR="00A108D2">
        <w:rPr>
          <w:sz w:val="24"/>
          <w:szCs w:val="24"/>
        </w:rPr>
        <w:t xml:space="preserve"> supervised and unsupervised algorithms</w:t>
      </w:r>
      <w:del w:id="494" w:author="Munish Kumar" w:date="2022-12-29T11:23:00Z">
        <w:r w:rsidR="00A108D2" w:rsidDel="006A22B7">
          <w:rPr>
            <w:sz w:val="24"/>
            <w:szCs w:val="24"/>
          </w:rPr>
          <w:delText xml:space="preserve"> on core data</w:delText>
        </w:r>
      </w:del>
      <w:del w:id="495" w:author="Munish Kumar" w:date="2022-12-29T11:20:00Z">
        <w:r w:rsidR="00A108D2" w:rsidDel="006A22B7">
          <w:rPr>
            <w:sz w:val="24"/>
            <w:szCs w:val="24"/>
          </w:rPr>
          <w:delText xml:space="preserve"> where performance was measured against the FZI and FZI* methods</w:delText>
        </w:r>
      </w:del>
      <w:r w:rsidR="00A108D2">
        <w:rPr>
          <w:sz w:val="24"/>
          <w:szCs w:val="24"/>
        </w:rPr>
        <w:t xml:space="preserve">. </w:t>
      </w:r>
      <w:ins w:id="496" w:author="Munish Kumar" w:date="2022-12-29T11:20:00Z">
        <w:r w:rsidR="006A22B7">
          <w:rPr>
            <w:sz w:val="24"/>
            <w:szCs w:val="24"/>
          </w:rPr>
          <w:t xml:space="preserve">He </w:t>
        </w:r>
      </w:ins>
      <w:ins w:id="497" w:author="Munish Kumar" w:date="2022-12-29T11:23:00Z">
        <w:r w:rsidR="006A22B7">
          <w:rPr>
            <w:sz w:val="24"/>
            <w:szCs w:val="24"/>
          </w:rPr>
          <w:t>started</w:t>
        </w:r>
      </w:ins>
      <w:ins w:id="498" w:author="Munish Kumar" w:date="2022-12-29T11:21:00Z">
        <w:r w:rsidR="006A22B7">
          <w:rPr>
            <w:sz w:val="24"/>
            <w:szCs w:val="24"/>
          </w:rPr>
          <w:t xml:space="preserve"> </w:t>
        </w:r>
      </w:ins>
      <w:ins w:id="499" w:author="Munish Kumar" w:date="2022-12-29T11:23:00Z">
        <w:r w:rsidR="006A22B7">
          <w:rPr>
            <w:sz w:val="24"/>
            <w:szCs w:val="24"/>
          </w:rPr>
          <w:t>with a</w:t>
        </w:r>
      </w:ins>
      <w:ins w:id="500" w:author="Munish Kumar" w:date="2022-12-29T11:21:00Z">
        <w:r w:rsidR="006A22B7">
          <w:rPr>
            <w:sz w:val="24"/>
            <w:szCs w:val="24"/>
          </w:rPr>
          <w:t xml:space="preserve"> data set of 128 </w:t>
        </w:r>
      </w:ins>
      <w:ins w:id="501" w:author="Munish Kumar" w:date="2022-12-29T11:23:00Z">
        <w:r w:rsidR="006A22B7">
          <w:rPr>
            <w:sz w:val="24"/>
            <w:szCs w:val="24"/>
          </w:rPr>
          <w:t xml:space="preserve">carbonate core </w:t>
        </w:r>
      </w:ins>
      <w:ins w:id="502" w:author="Munish Kumar" w:date="2022-12-29T11:21:00Z">
        <w:r w:rsidR="006A22B7">
          <w:rPr>
            <w:sz w:val="24"/>
            <w:szCs w:val="24"/>
          </w:rPr>
          <w:t xml:space="preserve">samples, and </w:t>
        </w:r>
      </w:ins>
      <w:ins w:id="503" w:author="Munish Kumar" w:date="2022-12-29T11:23:00Z">
        <w:r w:rsidR="006A22B7">
          <w:rPr>
            <w:sz w:val="24"/>
            <w:szCs w:val="24"/>
          </w:rPr>
          <w:t xml:space="preserve">firstly applied </w:t>
        </w:r>
      </w:ins>
      <w:commentRangeStart w:id="504"/>
      <w:ins w:id="505" w:author="Munish Kumar" w:date="2022-12-29T11:21:00Z">
        <w:r w:rsidR="006A22B7" w:rsidRPr="006A22B7">
          <w:rPr>
            <w:sz w:val="24"/>
            <w:szCs w:val="24"/>
          </w:rPr>
          <w:t>supervised</w:t>
        </w:r>
      </w:ins>
      <w:commentRangeEnd w:id="504"/>
      <w:ins w:id="506" w:author="Munish Kumar" w:date="2022-12-29T11:22:00Z">
        <w:r w:rsidR="006A22B7">
          <w:rPr>
            <w:rStyle w:val="CommentReference"/>
          </w:rPr>
          <w:commentReference w:id="504"/>
        </w:r>
      </w:ins>
      <w:ins w:id="507" w:author="Munish Kumar" w:date="2022-12-29T11:21:00Z">
        <w:r w:rsidR="006A22B7" w:rsidRPr="006A22B7">
          <w:rPr>
            <w:sz w:val="24"/>
            <w:szCs w:val="24"/>
          </w:rPr>
          <w:t xml:space="preserve"> machine learning </w:t>
        </w:r>
      </w:ins>
      <w:ins w:id="508" w:author="Munish Kumar" w:date="2022-12-29T11:23:00Z">
        <w:r w:rsidR="006A22B7">
          <w:rPr>
            <w:sz w:val="24"/>
            <w:szCs w:val="24"/>
          </w:rPr>
          <w:t>(</w:t>
        </w:r>
      </w:ins>
      <w:ins w:id="509" w:author="Munish Kumar" w:date="2022-12-29T11:21:00Z">
        <w:r w:rsidR="006A22B7" w:rsidRPr="006A22B7">
          <w:rPr>
            <w:sz w:val="24"/>
            <w:szCs w:val="24"/>
          </w:rPr>
          <w:t xml:space="preserve">Extreme Gradient Boosting </w:t>
        </w:r>
      </w:ins>
      <w:ins w:id="510" w:author="Munish Kumar" w:date="2022-12-29T11:23:00Z">
        <w:r w:rsidR="006A22B7">
          <w:rPr>
            <w:sz w:val="24"/>
            <w:szCs w:val="24"/>
          </w:rPr>
          <w:t xml:space="preserve">or </w:t>
        </w:r>
      </w:ins>
      <w:ins w:id="511" w:author="Munish Kumar" w:date="2022-12-29T11:21:00Z">
        <w:r w:rsidR="006A22B7" w:rsidRPr="006A22B7">
          <w:rPr>
            <w:sz w:val="24"/>
            <w:szCs w:val="24"/>
          </w:rPr>
          <w:t>XGB</w:t>
        </w:r>
      </w:ins>
      <w:ins w:id="512" w:author="Munish Kumar" w:date="2022-12-29T11:23:00Z">
        <w:r w:rsidR="006A22B7">
          <w:rPr>
            <w:sz w:val="24"/>
            <w:szCs w:val="24"/>
          </w:rPr>
          <w:t>)</w:t>
        </w:r>
      </w:ins>
      <w:ins w:id="513" w:author="Munish Kumar" w:date="2022-12-29T11:21:00Z">
        <w:r w:rsidR="006A22B7">
          <w:rPr>
            <w:sz w:val="24"/>
            <w:szCs w:val="24"/>
          </w:rPr>
          <w:t xml:space="preserve"> to generate an </w:t>
        </w:r>
      </w:ins>
      <w:ins w:id="514" w:author="Munish Kumar" w:date="2022-12-29T11:23:00Z">
        <w:r w:rsidR="006A22B7">
          <w:rPr>
            <w:sz w:val="24"/>
            <w:szCs w:val="24"/>
          </w:rPr>
          <w:t>output</w:t>
        </w:r>
      </w:ins>
      <w:ins w:id="515" w:author="Munish Kumar" w:date="2022-12-29T11:21:00Z">
        <w:r w:rsidR="006A22B7">
          <w:rPr>
            <w:sz w:val="24"/>
            <w:szCs w:val="24"/>
          </w:rPr>
          <w:t xml:space="preserve"> in the form of a </w:t>
        </w:r>
      </w:ins>
      <w:ins w:id="516" w:author="Munish Kumar" w:date="2022-12-29T11:22:00Z">
        <w:r w:rsidR="006A22B7">
          <w:rPr>
            <w:sz w:val="24"/>
            <w:szCs w:val="24"/>
          </w:rPr>
          <w:t xml:space="preserve">FZIM*. </w:t>
        </w:r>
      </w:ins>
      <w:ins w:id="517" w:author="Munish Kumar" w:date="2022-12-29T11:24:00Z">
        <w:r w:rsidR="006A22B7">
          <w:rPr>
            <w:sz w:val="24"/>
            <w:szCs w:val="24"/>
          </w:rPr>
          <w:t xml:space="preserve">The second step of this process involved using the FZIM* output as input into a K-Means algorithm, </w:t>
        </w:r>
      </w:ins>
      <w:ins w:id="518" w:author="Munish Kumar" w:date="2022-12-29T11:28:00Z">
        <w:r w:rsidR="006A22B7">
          <w:rPr>
            <w:sz w:val="24"/>
            <w:szCs w:val="24"/>
          </w:rPr>
          <w:t xml:space="preserve">ultimately </w:t>
        </w:r>
      </w:ins>
      <w:ins w:id="519" w:author="Munish Kumar" w:date="2022-12-29T11:24:00Z">
        <w:r w:rsidR="006A22B7">
          <w:rPr>
            <w:sz w:val="24"/>
            <w:szCs w:val="24"/>
          </w:rPr>
          <w:t xml:space="preserve">resulting in 4 unique RT. </w:t>
        </w:r>
      </w:ins>
      <w:ins w:id="520" w:author="Munish Kumar" w:date="2022-12-29T11:25:00Z">
        <w:r w:rsidR="006A22B7">
          <w:rPr>
            <w:sz w:val="24"/>
            <w:szCs w:val="24"/>
          </w:rPr>
          <w:t xml:space="preserve">A few things to note about this work is that his initial data set was small, </w:t>
        </w:r>
      </w:ins>
      <w:ins w:id="521" w:author="Munish Kumar" w:date="2022-12-29T11:26:00Z">
        <w:r w:rsidR="006A22B7">
          <w:rPr>
            <w:sz w:val="24"/>
            <w:szCs w:val="24"/>
          </w:rPr>
          <w:t xml:space="preserve">he </w:t>
        </w:r>
      </w:ins>
      <w:ins w:id="522" w:author="Munish Kumar" w:date="2022-12-29T11:29:00Z">
        <w:r w:rsidR="00C670C8">
          <w:rPr>
            <w:sz w:val="24"/>
            <w:szCs w:val="24"/>
          </w:rPr>
          <w:t>utilized</w:t>
        </w:r>
      </w:ins>
      <w:ins w:id="523" w:author="Munish Kumar" w:date="2022-12-29T11:26:00Z">
        <w:r w:rsidR="006A22B7">
          <w:rPr>
            <w:sz w:val="24"/>
            <w:szCs w:val="24"/>
          </w:rPr>
          <w:t xml:space="preserve"> </w:t>
        </w:r>
      </w:ins>
      <w:ins w:id="524" w:author="Munish Kumar" w:date="2022-12-29T11:27:00Z">
        <w:r w:rsidR="006A22B7">
          <w:rPr>
            <w:sz w:val="24"/>
            <w:szCs w:val="24"/>
          </w:rPr>
          <w:t xml:space="preserve">other input variables besides porosity and permeability, like connate water saturation and data from MICP, </w:t>
        </w:r>
      </w:ins>
      <w:ins w:id="525" w:author="Munish Kumar" w:date="2022-12-29T11:25:00Z">
        <w:r w:rsidR="006A22B7">
          <w:rPr>
            <w:sz w:val="24"/>
            <w:szCs w:val="24"/>
          </w:rPr>
          <w:t>and he required multiple ML methods</w:t>
        </w:r>
      </w:ins>
      <w:ins w:id="526" w:author="Munish Kumar" w:date="2022-12-29T11:26:00Z">
        <w:r w:rsidR="006A22B7">
          <w:rPr>
            <w:sz w:val="24"/>
            <w:szCs w:val="24"/>
          </w:rPr>
          <w:t xml:space="preserve"> to perform the classification. </w:t>
        </w:r>
      </w:ins>
      <w:del w:id="527" w:author="Munish Kumar" w:date="2022-12-29T11:55:00Z">
        <w:r w:rsidR="00A108D2" w:rsidRPr="000545CD" w:rsidDel="00FA1F7B">
          <w:rPr>
            <w:sz w:val="24"/>
            <w:szCs w:val="24"/>
          </w:rPr>
          <w:delText xml:space="preserve">Zakyan et. al. </w:delText>
        </w:r>
      </w:del>
      <w:del w:id="528" w:author="Munish Kumar" w:date="2022-12-29T11:35:00Z">
        <w:r w:rsidR="00A108D2" w:rsidRPr="000545CD" w:rsidDel="00C670C8">
          <w:rPr>
            <w:sz w:val="24"/>
            <w:szCs w:val="24"/>
          </w:rPr>
          <w:delText>(2022)</w:delText>
        </w:r>
        <w:r w:rsidR="00A108D2" w:rsidDel="00C670C8">
          <w:rPr>
            <w:sz w:val="24"/>
            <w:szCs w:val="24"/>
          </w:rPr>
          <w:delText xml:space="preserve">, </w:delText>
        </w:r>
      </w:del>
      <w:del w:id="529" w:author="Munish Kumar" w:date="2022-12-29T11:55:00Z">
        <w:r w:rsidR="00A108D2" w:rsidDel="00FA1F7B">
          <w:rPr>
            <w:sz w:val="24"/>
            <w:szCs w:val="24"/>
          </w:rPr>
          <w:delText xml:space="preserve">proposed method </w:delText>
        </w:r>
      </w:del>
      <w:del w:id="530" w:author="Munish Kumar" w:date="2022-12-29T11:35:00Z">
        <w:r w:rsidR="00A108D2" w:rsidDel="00C670C8">
          <w:rPr>
            <w:sz w:val="24"/>
            <w:szCs w:val="24"/>
          </w:rPr>
          <w:delText>of rock typing</w:delText>
        </w:r>
      </w:del>
      <w:del w:id="531" w:author="Munish Kumar" w:date="2022-12-29T11:55:00Z">
        <w:r w:rsidR="00A108D2" w:rsidDel="00FA1F7B">
          <w:rPr>
            <w:sz w:val="24"/>
            <w:szCs w:val="24"/>
          </w:rPr>
          <w:delText xml:space="preserve"> log data with artificial neural network as an enhanced clay typing </w:delText>
        </w:r>
        <w:commentRangeStart w:id="532"/>
        <w:r w:rsidR="00A108D2" w:rsidDel="00FA1F7B">
          <w:rPr>
            <w:sz w:val="24"/>
            <w:szCs w:val="24"/>
          </w:rPr>
          <w:delText>methodology</w:delText>
        </w:r>
      </w:del>
      <w:commentRangeEnd w:id="532"/>
      <w:r w:rsidR="00FA1F7B">
        <w:rPr>
          <w:rStyle w:val="CommentReference"/>
        </w:rPr>
        <w:commentReference w:id="532"/>
      </w:r>
      <w:del w:id="533" w:author="Munish Kumar" w:date="2022-12-29T11:55:00Z">
        <w:r w:rsidR="00A108D2" w:rsidDel="00FA1F7B">
          <w:rPr>
            <w:sz w:val="24"/>
            <w:szCs w:val="24"/>
          </w:rPr>
          <w:delText xml:space="preserve">. </w:delText>
        </w:r>
      </w:del>
      <w:del w:id="534" w:author="Munish Kumar" w:date="2022-12-29T11:45:00Z">
        <w:r w:rsidR="00A108D2" w:rsidDel="004C1F10">
          <w:rPr>
            <w:sz w:val="24"/>
            <w:szCs w:val="24"/>
          </w:rPr>
          <w:delText xml:space="preserve">The limitation however is that </w:delText>
        </w:r>
        <w:r w:rsidR="00425473" w:rsidDel="004C1F10">
          <w:rPr>
            <w:sz w:val="24"/>
            <w:szCs w:val="24"/>
          </w:rPr>
          <w:delText xml:space="preserve">the </w:delText>
        </w:r>
        <w:r w:rsidR="00A108D2" w:rsidDel="004C1F10">
          <w:rPr>
            <w:sz w:val="24"/>
            <w:szCs w:val="24"/>
          </w:rPr>
          <w:delText xml:space="preserve">methodology is only for log data. </w:delText>
        </w:r>
      </w:del>
    </w:p>
    <w:p w14:paraId="5E83A3F6" w14:textId="2FFA12B4" w:rsidR="00A108D2" w:rsidRDefault="00ED2BE7" w:rsidP="00FA1F7B">
      <w:pPr>
        <w:spacing w:after="160" w:line="259" w:lineRule="auto"/>
        <w:jc w:val="both"/>
        <w:rPr>
          <w:rFonts w:ascii="Times" w:hAnsi="Times" w:cs="Times"/>
          <w:sz w:val="24"/>
          <w:szCs w:val="24"/>
        </w:rPr>
      </w:pPr>
      <w:del w:id="535" w:author="Munish Kumar" w:date="2022-12-29T11:36:00Z">
        <w:r w:rsidDel="00C670C8">
          <w:rPr>
            <w:rFonts w:ascii="Times" w:hAnsi="Times" w:cs="Times"/>
            <w:sz w:val="24"/>
            <w:szCs w:val="24"/>
          </w:rPr>
          <w:delText xml:space="preserve">Rock typing with only machine learning is also something studied in the recent years. </w:delText>
        </w:r>
      </w:del>
      <w:r w:rsidRPr="000545CD">
        <w:rPr>
          <w:sz w:val="24"/>
          <w:szCs w:val="24"/>
        </w:rPr>
        <w:t>Mohamed et. al.</w:t>
      </w:r>
      <w:ins w:id="536" w:author="Munish Kumar" w:date="2022-12-29T11:45:00Z">
        <w:r w:rsidR="004C1F10">
          <w:rPr>
            <w:sz w:val="24"/>
            <w:szCs w:val="24"/>
          </w:rPr>
          <w:t xml:space="preserve"> </w:t>
        </w:r>
      </w:ins>
      <w:customXmlInsRangeStart w:id="537" w:author="Munish Kumar" w:date="2022-12-29T11:47:00Z"/>
      <w:sdt>
        <w:sdtPr>
          <w:rPr>
            <w:sz w:val="24"/>
            <w:szCs w:val="24"/>
          </w:rPr>
          <w:id w:val="34701918"/>
          <w:citation/>
        </w:sdtPr>
        <w:sdtContent>
          <w:customXmlInsRangeEnd w:id="537"/>
          <w:ins w:id="538" w:author="Munish Kumar" w:date="2022-12-29T11:47:00Z">
            <w:r w:rsidR="004C1F10">
              <w:rPr>
                <w:sz w:val="24"/>
                <w:szCs w:val="24"/>
              </w:rPr>
              <w:fldChar w:fldCharType="begin"/>
            </w:r>
            <w:r w:rsidR="004C1F10">
              <w:rPr>
                <w:sz w:val="24"/>
                <w:szCs w:val="24"/>
              </w:rPr>
              <w:instrText xml:space="preserve"> CITATION Moh19 \l 1033 </w:instrText>
            </w:r>
          </w:ins>
          <w:r w:rsidR="004C1F10">
            <w:rPr>
              <w:sz w:val="24"/>
              <w:szCs w:val="24"/>
            </w:rPr>
            <w:fldChar w:fldCharType="separate"/>
          </w:r>
          <w:ins w:id="539" w:author="Munish Kumar" w:date="2022-12-29T11:47:00Z">
            <w:r w:rsidR="004C1F10" w:rsidRPr="004C1F10">
              <w:rPr>
                <w:noProof/>
                <w:sz w:val="24"/>
                <w:szCs w:val="24"/>
                <w:rPrChange w:id="540" w:author="Munish Kumar" w:date="2022-12-29T11:47:00Z">
                  <w:rPr/>
                </w:rPrChange>
              </w:rPr>
              <w:t>(Mohamed, Mohamed, Mazher, &amp; Pieprzica , 2019)</w:t>
            </w:r>
            <w:r w:rsidR="004C1F10">
              <w:rPr>
                <w:sz w:val="24"/>
                <w:szCs w:val="24"/>
              </w:rPr>
              <w:fldChar w:fldCharType="end"/>
            </w:r>
          </w:ins>
          <w:customXmlInsRangeStart w:id="541" w:author="Munish Kumar" w:date="2022-12-29T11:47:00Z"/>
        </w:sdtContent>
      </w:sdt>
      <w:customXmlInsRangeEnd w:id="541"/>
      <w:ins w:id="542" w:author="Munish Kumar" w:date="2022-12-29T11:47:00Z">
        <w:r w:rsidR="004C1F10">
          <w:rPr>
            <w:sz w:val="24"/>
            <w:szCs w:val="24"/>
          </w:rPr>
          <w:t xml:space="preserve"> </w:t>
        </w:r>
      </w:ins>
      <w:ins w:id="543" w:author="Munish Kumar" w:date="2022-12-29T11:45:00Z">
        <w:r w:rsidR="004C1F10">
          <w:rPr>
            <w:sz w:val="24"/>
            <w:szCs w:val="24"/>
          </w:rPr>
          <w:t>similarly</w:t>
        </w:r>
      </w:ins>
      <w:del w:id="544" w:author="Munish Kumar" w:date="2022-12-29T11:43:00Z">
        <w:r w:rsidRPr="000545CD" w:rsidDel="004C1F10">
          <w:rPr>
            <w:sz w:val="24"/>
            <w:szCs w:val="24"/>
          </w:rPr>
          <w:delText xml:space="preserve"> (2019)</w:delText>
        </w:r>
      </w:del>
      <w:del w:id="545" w:author="Munish Kumar" w:date="2022-12-29T11:48:00Z">
        <w:r w:rsidRPr="000545CD" w:rsidDel="004C1F10">
          <w:rPr>
            <w:sz w:val="24"/>
            <w:szCs w:val="24"/>
          </w:rPr>
          <w:delText>,</w:delText>
        </w:r>
      </w:del>
      <w:r>
        <w:rPr>
          <w:sz w:val="24"/>
          <w:szCs w:val="24"/>
        </w:rPr>
        <w:t xml:space="preserve"> performed rock typing using unsupervised and supervised </w:t>
      </w:r>
      <w:del w:id="546" w:author="Munish Kumar" w:date="2022-12-29T11:54:00Z">
        <w:r w:rsidDel="00FA1F7B">
          <w:rPr>
            <w:sz w:val="24"/>
            <w:szCs w:val="24"/>
          </w:rPr>
          <w:delText>machine learning</w:delText>
        </w:r>
      </w:del>
      <w:ins w:id="547" w:author="Munish Kumar" w:date="2022-12-29T11:54:00Z">
        <w:r w:rsidR="00FA1F7B">
          <w:rPr>
            <w:sz w:val="24"/>
            <w:szCs w:val="24"/>
          </w:rPr>
          <w:t>ML</w:t>
        </w:r>
      </w:ins>
      <w:r>
        <w:rPr>
          <w:sz w:val="24"/>
          <w:szCs w:val="24"/>
        </w:rPr>
        <w:t xml:space="preserve"> algorithms</w:t>
      </w:r>
      <w:ins w:id="548" w:author="Munish Kumar" w:date="2022-12-29T11:54:00Z">
        <w:r w:rsidR="00FA1F7B">
          <w:rPr>
            <w:sz w:val="24"/>
            <w:szCs w:val="24"/>
          </w:rPr>
          <w:t>,</w:t>
        </w:r>
      </w:ins>
      <w:ins w:id="549" w:author="Munish Kumar" w:date="2022-12-29T11:47:00Z">
        <w:r w:rsidR="004C1F10">
          <w:rPr>
            <w:sz w:val="24"/>
            <w:szCs w:val="24"/>
          </w:rPr>
          <w:t xml:space="preserve"> </w:t>
        </w:r>
      </w:ins>
      <w:del w:id="550" w:author="Munish Kumar" w:date="2022-12-29T11:47:00Z">
        <w:r w:rsidDel="004C1F10">
          <w:rPr>
            <w:sz w:val="24"/>
            <w:szCs w:val="24"/>
          </w:rPr>
          <w:delText>. It was performed on the</w:delText>
        </w:r>
      </w:del>
      <w:ins w:id="551" w:author="Munish Kumar" w:date="2022-12-29T11:54:00Z">
        <w:r w:rsidR="00FA1F7B">
          <w:rPr>
            <w:sz w:val="24"/>
            <w:szCs w:val="24"/>
          </w:rPr>
          <w:t>with</w:t>
        </w:r>
      </w:ins>
      <w:ins w:id="552" w:author="Munish Kumar" w:date="2022-12-29T11:48:00Z">
        <w:r w:rsidR="004C1F10">
          <w:rPr>
            <w:sz w:val="24"/>
            <w:szCs w:val="24"/>
          </w:rPr>
          <w:t xml:space="preserve"> supervised ML </w:t>
        </w:r>
      </w:ins>
      <w:ins w:id="553" w:author="Munish Kumar" w:date="2022-12-29T11:55:00Z">
        <w:r w:rsidR="00FA1F7B">
          <w:rPr>
            <w:sz w:val="24"/>
            <w:szCs w:val="24"/>
          </w:rPr>
          <w:t xml:space="preserve">classifiers such as </w:t>
        </w:r>
      </w:ins>
      <w:ins w:id="554" w:author="Munish Kumar" w:date="2022-12-29T11:48:00Z">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ins>
      <w:ins w:id="555" w:author="Munish Kumar" w:date="2022-12-29T11:49:00Z">
        <w:r w:rsidR="004C1F10">
          <w:rPr>
            <w:sz w:val="24"/>
            <w:szCs w:val="24"/>
          </w:rPr>
          <w:t xml:space="preserve"> and</w:t>
        </w:r>
      </w:ins>
      <w:ins w:id="556" w:author="Munish Kumar" w:date="2022-12-29T11:48:00Z">
        <w:r w:rsidR="004C1F10" w:rsidRPr="004C1F10">
          <w:rPr>
            <w:sz w:val="24"/>
            <w:szCs w:val="24"/>
          </w:rPr>
          <w:t xml:space="preserve"> one neural network approach</w:t>
        </w:r>
      </w:ins>
      <w:ins w:id="557" w:author="Munish Kumar" w:date="2022-12-29T11:49:00Z">
        <w:r w:rsidR="004C1F10">
          <w:rPr>
            <w:sz w:val="24"/>
            <w:szCs w:val="24"/>
          </w:rPr>
          <w:t xml:space="preserve">. They </w:t>
        </w:r>
      </w:ins>
      <w:ins w:id="558" w:author="Munish Kumar" w:date="2022-12-29T11:53:00Z">
        <w:r w:rsidR="00FA1F7B">
          <w:rPr>
            <w:sz w:val="24"/>
            <w:szCs w:val="24"/>
          </w:rPr>
          <w:t>only</w:t>
        </w:r>
      </w:ins>
      <w:ins w:id="559" w:author="Munish Kumar" w:date="2022-12-29T11:49:00Z">
        <w:r w:rsidR="004C1F10">
          <w:rPr>
            <w:sz w:val="24"/>
            <w:szCs w:val="24"/>
          </w:rPr>
          <w:t xml:space="preserve"> used</w:t>
        </w:r>
      </w:ins>
      <w:ins w:id="560" w:author="Munish Kumar" w:date="2022-12-29T11:48:00Z">
        <w:r w:rsidR="004C1F10" w:rsidRPr="004C1F10">
          <w:rPr>
            <w:sz w:val="24"/>
            <w:szCs w:val="24"/>
          </w:rPr>
          <w:t xml:space="preserve"> one unsupervised </w:t>
        </w:r>
      </w:ins>
      <w:ins w:id="561" w:author="Munish Kumar" w:date="2022-12-29T11:55:00Z">
        <w:r w:rsidR="00FA1F7B">
          <w:rPr>
            <w:sz w:val="24"/>
            <w:szCs w:val="24"/>
          </w:rPr>
          <w:t>ML</w:t>
        </w:r>
      </w:ins>
      <w:ins w:id="562" w:author="Munish Kumar" w:date="2022-12-29T11:48:00Z">
        <w:r w:rsidR="004C1F10" w:rsidRPr="004C1F10">
          <w:rPr>
            <w:sz w:val="24"/>
            <w:szCs w:val="24"/>
          </w:rPr>
          <w:t xml:space="preserve"> method</w:t>
        </w:r>
      </w:ins>
      <w:ins w:id="563" w:author="Munish Kumar" w:date="2022-12-29T11:49:00Z">
        <w:r w:rsidR="004C1F10">
          <w:rPr>
            <w:sz w:val="24"/>
            <w:szCs w:val="24"/>
          </w:rPr>
          <w:t>,</w:t>
        </w:r>
      </w:ins>
      <w:ins w:id="564" w:author="Munish Kumar" w:date="2022-12-29T11:48:00Z">
        <w:r w:rsidR="004C1F10" w:rsidRPr="004C1F10">
          <w:rPr>
            <w:sz w:val="24"/>
            <w:szCs w:val="24"/>
          </w:rPr>
          <w:t xml:space="preserve"> K-means</w:t>
        </w:r>
      </w:ins>
      <w:ins w:id="565" w:author="Munish Kumar" w:date="2022-12-29T11:49:00Z">
        <w:r w:rsidR="004C1F10">
          <w:rPr>
            <w:sz w:val="24"/>
            <w:szCs w:val="24"/>
          </w:rPr>
          <w:t>.</w:t>
        </w:r>
        <w:r w:rsidR="00FA1F7B">
          <w:rPr>
            <w:sz w:val="24"/>
            <w:szCs w:val="24"/>
          </w:rPr>
          <w:t xml:space="preserve"> Input var</w:t>
        </w:r>
      </w:ins>
      <w:ins w:id="566" w:author="Munish Kumar" w:date="2022-12-29T11:50:00Z">
        <w:r w:rsidR="00FA1F7B">
          <w:rPr>
            <w:sz w:val="24"/>
            <w:szCs w:val="24"/>
          </w:rPr>
          <w:t xml:space="preserve">iables were in the form of log data from 8 wells, but with facies already manually classified prior. </w:t>
        </w:r>
      </w:ins>
      <w:ins w:id="567" w:author="Munish Kumar" w:date="2022-12-29T11:51:00Z">
        <w:r w:rsidR="00FA1F7B">
          <w:rPr>
            <w:sz w:val="24"/>
            <w:szCs w:val="24"/>
          </w:rPr>
          <w:t>They found that there were inherent differences between what was manually classified and what was classified computationally</w:t>
        </w:r>
      </w:ins>
      <w:ins w:id="568" w:author="Munish Kumar" w:date="2022-12-29T11:54:00Z">
        <w:r w:rsidR="00FA1F7B">
          <w:rPr>
            <w:sz w:val="24"/>
            <w:szCs w:val="24"/>
          </w:rPr>
          <w:t xml:space="preserve"> and stated that the unsupervised learning algorithm was the worst performing.</w:t>
        </w:r>
      </w:ins>
      <w:del w:id="569" w:author="Munish Kumar" w:date="2022-12-29T11:48:00Z">
        <w:r w:rsidDel="004C1F10">
          <w:rPr>
            <w:sz w:val="24"/>
            <w:szCs w:val="24"/>
          </w:rPr>
          <w:delText xml:space="preserve"> well-logs data and models selected are the</w:delText>
        </w:r>
      </w:del>
      <w:del w:id="570" w:author="Munish Kumar" w:date="2022-12-29T11:50:00Z">
        <w:r w:rsidDel="00FA1F7B">
          <w:rPr>
            <w:sz w:val="24"/>
            <w:szCs w:val="24"/>
          </w:rPr>
          <w:delText xml:space="preserve"> KNN, SVM, Random Forest, Neural Network and K-Means. </w:delText>
        </w:r>
      </w:del>
      <w:ins w:id="571" w:author="Munish Kumar" w:date="2022-12-29T12:00:00Z">
        <w:r w:rsidR="001D077C">
          <w:rPr>
            <w:sz w:val="24"/>
            <w:szCs w:val="24"/>
          </w:rPr>
          <w:t xml:space="preserve"> </w:t>
        </w:r>
      </w:ins>
      <w:proofErr w:type="spellStart"/>
      <w:ins w:id="572" w:author="Munish Kumar" w:date="2022-12-29T11:56:00Z">
        <w:r w:rsidR="00FA1F7B" w:rsidRPr="000545CD">
          <w:rPr>
            <w:sz w:val="24"/>
            <w:szCs w:val="24"/>
          </w:rPr>
          <w:t>Zakyan</w:t>
        </w:r>
        <w:proofErr w:type="spellEnd"/>
        <w:r w:rsidR="00FA1F7B" w:rsidRPr="000545CD">
          <w:rPr>
            <w:sz w:val="24"/>
            <w:szCs w:val="24"/>
          </w:rPr>
          <w:t xml:space="preserve"> et. al. </w:t>
        </w:r>
      </w:ins>
      <w:customXmlInsRangeStart w:id="573" w:author="Munish Kumar" w:date="2022-12-29T11:56:00Z"/>
      <w:sdt>
        <w:sdtPr>
          <w:rPr>
            <w:sz w:val="24"/>
            <w:szCs w:val="24"/>
          </w:rPr>
          <w:id w:val="1128359922"/>
          <w:citation/>
        </w:sdtPr>
        <w:sdtContent>
          <w:customXmlInsRangeEnd w:id="573"/>
          <w:ins w:id="574"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75" w:author="Munish Kumar" w:date="2022-12-29T11:56:00Z"/>
        </w:sdtContent>
      </w:sdt>
      <w:customXmlInsRangeEnd w:id="575"/>
      <w:ins w:id="576" w:author="Munish Kumar" w:date="2022-12-29T11:56:00Z">
        <w:r w:rsidR="00FA1F7B" w:rsidRPr="000545CD" w:rsidDel="00C670C8">
          <w:rPr>
            <w:sz w:val="24"/>
            <w:szCs w:val="24"/>
          </w:rPr>
          <w:t xml:space="preserve"> </w:t>
        </w:r>
        <w:r w:rsidR="00FA1F7B">
          <w:rPr>
            <w:sz w:val="24"/>
            <w:szCs w:val="24"/>
          </w:rPr>
          <w:t>proposed a method which</w:t>
        </w:r>
        <w:r w:rsidR="00FA1F7B">
          <w:rPr>
            <w:sz w:val="24"/>
            <w:szCs w:val="24"/>
          </w:rPr>
          <w:t xml:space="preserve"> </w:t>
        </w:r>
        <w:r w:rsidR="00FA1F7B">
          <w:rPr>
            <w:sz w:val="24"/>
            <w:szCs w:val="24"/>
          </w:rPr>
          <w:t xml:space="preserve">RT log data with artificial neural network (ANN) as an enhanced clay typing </w:t>
        </w:r>
        <w:commentRangeStart w:id="577"/>
        <w:r w:rsidR="00FA1F7B">
          <w:rPr>
            <w:sz w:val="24"/>
            <w:szCs w:val="24"/>
          </w:rPr>
          <w:t>methodology</w:t>
        </w:r>
      </w:ins>
      <w:commentRangeEnd w:id="577"/>
      <w:ins w:id="578" w:author="Munish Kumar" w:date="2022-12-29T12:00:00Z">
        <w:r w:rsidR="001D077C">
          <w:rPr>
            <w:rStyle w:val="CommentReference"/>
          </w:rPr>
          <w:commentReference w:id="577"/>
        </w:r>
      </w:ins>
      <w:ins w:id="579" w:author="Munish Kumar" w:date="2022-12-29T11:56:00Z">
        <w:r w:rsidR="00FA1F7B">
          <w:rPr>
            <w:sz w:val="24"/>
            <w:szCs w:val="24"/>
          </w:rPr>
          <w:t>.</w:t>
        </w:r>
        <w:r w:rsidR="00FA1F7B">
          <w:rPr>
            <w:sz w:val="24"/>
            <w:szCs w:val="24"/>
          </w:rPr>
          <w:t xml:space="preserve"> In both the work by </w:t>
        </w:r>
      </w:ins>
      <w:customXmlInsRangeStart w:id="580" w:author="Munish Kumar" w:date="2022-12-29T11:56:00Z"/>
      <w:sdt>
        <w:sdtPr>
          <w:rPr>
            <w:sz w:val="24"/>
            <w:szCs w:val="24"/>
          </w:rPr>
          <w:id w:val="227280191"/>
          <w:citation/>
        </w:sdtPr>
        <w:sdtContent>
          <w:customXmlInsRangeEnd w:id="580"/>
          <w:ins w:id="581" w:author="Munish Kumar" w:date="2022-12-29T11:56:00Z">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FA1F7B" w:rsidRPr="00291B19">
              <w:rPr>
                <w:noProof/>
                <w:sz w:val="24"/>
                <w:szCs w:val="24"/>
              </w:rPr>
              <w:t>(Mohamed, Mohamed, Mazher, &amp; Pieprzica , 2019)</w:t>
            </w:r>
            <w:r w:rsidR="00FA1F7B">
              <w:rPr>
                <w:sz w:val="24"/>
                <w:szCs w:val="24"/>
              </w:rPr>
              <w:fldChar w:fldCharType="end"/>
            </w:r>
          </w:ins>
          <w:customXmlInsRangeStart w:id="582" w:author="Munish Kumar" w:date="2022-12-29T11:56:00Z"/>
        </w:sdtContent>
      </w:sdt>
      <w:customXmlInsRangeEnd w:id="582"/>
      <w:ins w:id="583" w:author="Munish Kumar" w:date="2022-12-29T11:56:00Z">
        <w:r w:rsidR="00FA1F7B">
          <w:rPr>
            <w:sz w:val="24"/>
            <w:szCs w:val="24"/>
          </w:rPr>
          <w:t xml:space="preserve"> and </w:t>
        </w:r>
      </w:ins>
      <w:customXmlInsRangeStart w:id="584" w:author="Munish Kumar" w:date="2022-12-29T11:56:00Z"/>
      <w:sdt>
        <w:sdtPr>
          <w:rPr>
            <w:sz w:val="24"/>
            <w:szCs w:val="24"/>
          </w:rPr>
          <w:id w:val="-1586293134"/>
          <w:citation/>
        </w:sdtPr>
        <w:sdtContent>
          <w:customXmlInsRangeEnd w:id="584"/>
          <w:ins w:id="585"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86" w:author="Munish Kumar" w:date="2022-12-29T11:56:00Z"/>
        </w:sdtContent>
      </w:sdt>
      <w:customXmlInsRangeEnd w:id="586"/>
      <w:ins w:id="587" w:author="Munish Kumar" w:date="2022-12-29T11:56:00Z">
        <w:r w:rsidR="00FA1F7B">
          <w:rPr>
            <w:sz w:val="24"/>
            <w:szCs w:val="24"/>
          </w:rPr>
          <w:t>, they data was purely lob based and did not consider core da</w:t>
        </w:r>
      </w:ins>
      <w:ins w:id="588" w:author="Munish Kumar" w:date="2022-12-29T11:57:00Z">
        <w:r w:rsidR="00FA1F7B">
          <w:rPr>
            <w:sz w:val="24"/>
            <w:szCs w:val="24"/>
          </w:rPr>
          <w:t>ta.</w:t>
        </w:r>
      </w:ins>
    </w:p>
    <w:p w14:paraId="5F107F5F" w14:textId="03FA1DCA" w:rsidR="00357515" w:rsidRPr="00474505" w:rsidDel="00FA1F7B" w:rsidRDefault="00A108D2" w:rsidP="009D696C">
      <w:pPr>
        <w:spacing w:after="160" w:line="259" w:lineRule="auto"/>
        <w:jc w:val="both"/>
        <w:rPr>
          <w:del w:id="589" w:author="Munish Kumar" w:date="2022-12-29T11:57:00Z"/>
          <w:rFonts w:ascii="Times" w:hAnsi="Times" w:cs="Times"/>
          <w:sz w:val="24"/>
          <w:szCs w:val="24"/>
        </w:rPr>
      </w:pPr>
      <w:del w:id="590" w:author="Munish Kumar" w:date="2022-12-29T11:57:00Z">
        <w:r w:rsidDel="00FA1F7B">
          <w:rPr>
            <w:rFonts w:ascii="Times" w:hAnsi="Times" w:cs="Times"/>
            <w:sz w:val="24"/>
            <w:szCs w:val="24"/>
          </w:rPr>
          <w:delText>Other than the</w:delText>
        </w:r>
        <w:r w:rsidR="00ED2BE7" w:rsidDel="00FA1F7B">
          <w:rPr>
            <w:rFonts w:ascii="Times" w:hAnsi="Times" w:cs="Times"/>
            <w:sz w:val="24"/>
            <w:szCs w:val="24"/>
          </w:rPr>
          <w:delText xml:space="preserve"> above</w:delText>
        </w:r>
        <w:r w:rsidDel="00FA1F7B">
          <w:rPr>
            <w:rFonts w:ascii="Times" w:hAnsi="Times" w:cs="Times"/>
            <w:sz w:val="24"/>
            <w:szCs w:val="24"/>
          </w:rPr>
          <w:delText xml:space="preserve"> </w:delText>
        </w:r>
        <w:r w:rsidR="00ED2BE7" w:rsidDel="00FA1F7B">
          <w:rPr>
            <w:rFonts w:ascii="Times" w:hAnsi="Times" w:cs="Times"/>
            <w:sz w:val="24"/>
            <w:szCs w:val="24"/>
          </w:rPr>
          <w:delText>literatures</w:delText>
        </w:r>
        <w:r w:rsidDel="00FA1F7B">
          <w:rPr>
            <w:rFonts w:ascii="Times" w:hAnsi="Times" w:cs="Times"/>
            <w:sz w:val="24"/>
            <w:szCs w:val="24"/>
          </w:rPr>
          <w:delText>, to this author’s knowledge, rock typing using solely machine learning on core data is an area that has not been widely research in the oil and gas industry.</w:delText>
        </w:r>
        <w:r w:rsidR="00ED2BE7" w:rsidDel="00FA1F7B">
          <w:rPr>
            <w:rFonts w:ascii="Times" w:hAnsi="Times" w:cs="Times"/>
            <w:sz w:val="24"/>
            <w:szCs w:val="24"/>
          </w:rPr>
          <w:delText xml:space="preserve"> </w:delText>
        </w:r>
      </w:del>
    </w:p>
    <w:p w14:paraId="5AE2B358" w14:textId="09B83B62" w:rsidR="001D111F" w:rsidRPr="00474505" w:rsidDel="000C6B52" w:rsidRDefault="0024384B" w:rsidP="00590FFD">
      <w:pPr>
        <w:spacing w:before="120"/>
        <w:jc w:val="both"/>
        <w:rPr>
          <w:del w:id="591" w:author="Munish Kumar" w:date="2022-12-29T16:01:00Z"/>
          <w:rFonts w:ascii="Times" w:hAnsi="Times" w:cs="Times"/>
          <w:sz w:val="24"/>
          <w:szCs w:val="24"/>
        </w:rPr>
      </w:pPr>
      <w:del w:id="592" w:author="Munish Kumar" w:date="2022-12-29T11:57:00Z">
        <w:r w:rsidRPr="00474505" w:rsidDel="00FA1F7B">
          <w:rPr>
            <w:rFonts w:ascii="Times" w:hAnsi="Times" w:cs="Times"/>
            <w:sz w:val="24"/>
            <w:szCs w:val="24"/>
          </w:rPr>
          <w:delText>This paper will take a different angle by</w:delText>
        </w:r>
      </w:del>
      <w:del w:id="593" w:author="Munish Kumar" w:date="2022-12-29T16:01:00Z">
        <w:r w:rsidRPr="00474505" w:rsidDel="000C6B52">
          <w:rPr>
            <w:rFonts w:ascii="Times" w:hAnsi="Times" w:cs="Times"/>
            <w:sz w:val="24"/>
            <w:szCs w:val="24"/>
          </w:rPr>
          <w:delText xml:space="preserve"> </w:delText>
        </w:r>
      </w:del>
      <w:del w:id="594" w:author="Munish Kumar" w:date="2022-12-29T12:00:00Z">
        <w:r w:rsidRPr="00474505" w:rsidDel="001D077C">
          <w:rPr>
            <w:rFonts w:ascii="Times" w:hAnsi="Times" w:cs="Times"/>
            <w:sz w:val="24"/>
            <w:szCs w:val="24"/>
          </w:rPr>
          <w:delText>compar</w:delText>
        </w:r>
      </w:del>
      <w:del w:id="595" w:author="Munish Kumar" w:date="2022-12-29T11:57:00Z">
        <w:r w:rsidRPr="00474505" w:rsidDel="00FA1F7B">
          <w:rPr>
            <w:rFonts w:ascii="Times" w:hAnsi="Times" w:cs="Times"/>
            <w:sz w:val="24"/>
            <w:szCs w:val="24"/>
          </w:rPr>
          <w:delText>ing</w:delText>
        </w:r>
      </w:del>
      <w:del w:id="596" w:author="Munish Kumar" w:date="2022-12-29T16:01:00Z">
        <w:r w:rsidRPr="00474505" w:rsidDel="000C6B52">
          <w:rPr>
            <w:rFonts w:ascii="Times" w:hAnsi="Times" w:cs="Times"/>
            <w:sz w:val="24"/>
            <w:szCs w:val="24"/>
          </w:rPr>
          <w:delText xml:space="preserve"> the performance of 5 selected unsupervised </w:delText>
        </w:r>
      </w:del>
      <w:del w:id="597" w:author="Munish Kumar" w:date="2022-12-29T11:57:00Z">
        <w:r w:rsidRPr="00474505" w:rsidDel="00FA1F7B">
          <w:rPr>
            <w:rFonts w:ascii="Times" w:hAnsi="Times" w:cs="Times"/>
            <w:sz w:val="24"/>
            <w:szCs w:val="24"/>
          </w:rPr>
          <w:delText xml:space="preserve">machine learning </w:delText>
        </w:r>
      </w:del>
      <w:del w:id="598" w:author="Munish Kumar" w:date="2022-12-29T16:01:00Z">
        <w:r w:rsidRPr="00474505" w:rsidDel="000C6B52">
          <w:rPr>
            <w:rFonts w:ascii="Times" w:hAnsi="Times" w:cs="Times"/>
            <w:sz w:val="24"/>
            <w:szCs w:val="24"/>
          </w:rPr>
          <w:delText xml:space="preserve">algorithms </w:delText>
        </w:r>
      </w:del>
      <w:del w:id="599" w:author="Munish Kumar" w:date="2022-12-29T11:57:00Z">
        <w:r w:rsidRPr="00474505" w:rsidDel="00FA1F7B">
          <w:rPr>
            <w:rFonts w:ascii="Times" w:hAnsi="Times" w:cs="Times"/>
            <w:sz w:val="24"/>
            <w:szCs w:val="24"/>
          </w:rPr>
          <w:delText>used for rock typing against a</w:delText>
        </w:r>
      </w:del>
      <w:del w:id="600" w:author="Munish Kumar" w:date="2022-12-29T16:01:00Z">
        <w:r w:rsidRPr="00474505" w:rsidDel="000C6B52">
          <w:rPr>
            <w:rFonts w:ascii="Times" w:hAnsi="Times" w:cs="Times"/>
            <w:sz w:val="24"/>
            <w:szCs w:val="24"/>
          </w:rPr>
          <w:delText xml:space="preserve"> benchmark </w:delText>
        </w:r>
      </w:del>
      <w:del w:id="601" w:author="Munish Kumar" w:date="2022-12-29T11:58:00Z">
        <w:r w:rsidRPr="00474505" w:rsidDel="00FA1F7B">
          <w:rPr>
            <w:rFonts w:ascii="Times" w:hAnsi="Times" w:cs="Times"/>
            <w:sz w:val="24"/>
            <w:szCs w:val="24"/>
          </w:rPr>
          <w:delText xml:space="preserve">method which is </w:delText>
        </w:r>
      </w:del>
      <w:del w:id="602" w:author="Munish Kumar" w:date="2022-12-29T16:01:00Z">
        <w:r w:rsidRPr="00474505" w:rsidDel="000C6B52">
          <w:rPr>
            <w:rFonts w:ascii="Times" w:hAnsi="Times" w:cs="Times"/>
            <w:sz w:val="24"/>
            <w:szCs w:val="24"/>
          </w:rPr>
          <w:delText xml:space="preserve">a modified </w:delText>
        </w:r>
        <w:commentRangeStart w:id="603"/>
        <w:r w:rsidRPr="00474505" w:rsidDel="000C6B52">
          <w:rPr>
            <w:rFonts w:ascii="Times" w:hAnsi="Times" w:cs="Times"/>
            <w:sz w:val="24"/>
            <w:szCs w:val="24"/>
          </w:rPr>
          <w:delText>traditional</w:delText>
        </w:r>
        <w:commentRangeEnd w:id="603"/>
        <w:r w:rsidR="00854696" w:rsidDel="000C6B52">
          <w:rPr>
            <w:rStyle w:val="CommentReference"/>
          </w:rPr>
          <w:commentReference w:id="603"/>
        </w:r>
        <w:r w:rsidRPr="00474505" w:rsidDel="000C6B52">
          <w:rPr>
            <w:rFonts w:ascii="Times" w:hAnsi="Times" w:cs="Times"/>
            <w:sz w:val="24"/>
            <w:szCs w:val="24"/>
          </w:rPr>
          <w:delText xml:space="preserve"> </w:delText>
        </w:r>
      </w:del>
      <w:del w:id="604" w:author="Munish Kumar" w:date="2022-12-29T11:58:00Z">
        <w:r w:rsidRPr="00474505" w:rsidDel="00FA1F7B">
          <w:rPr>
            <w:rFonts w:ascii="Times" w:hAnsi="Times" w:cs="Times"/>
            <w:sz w:val="24"/>
            <w:szCs w:val="24"/>
          </w:rPr>
          <w:delText>rock typing</w:delText>
        </w:r>
      </w:del>
      <w:del w:id="605" w:author="Munish Kumar" w:date="2022-12-29T16:01:00Z">
        <w:r w:rsidRPr="00474505" w:rsidDel="000C6B52">
          <w:rPr>
            <w:rFonts w:ascii="Times" w:hAnsi="Times" w:cs="Times"/>
            <w:sz w:val="24"/>
            <w:szCs w:val="24"/>
          </w:rPr>
          <w:delText xml:space="preserve"> method based on the </w:delText>
        </w:r>
      </w:del>
      <w:del w:id="606" w:author="Munish Kumar" w:date="2022-12-29T11:58:00Z">
        <w:r w:rsidRPr="00474505" w:rsidDel="00FA1F7B">
          <w:rPr>
            <w:rFonts w:ascii="Times" w:hAnsi="Times" w:cs="Times"/>
            <w:sz w:val="24"/>
            <w:szCs w:val="24"/>
          </w:rPr>
          <w:delText xml:space="preserve">IMLR </w:delText>
        </w:r>
      </w:del>
      <w:del w:id="607" w:author="Munish Kumar" w:date="2022-12-29T16:01:00Z">
        <w:r w:rsidRPr="00474505" w:rsidDel="000C6B52">
          <w:rPr>
            <w:rFonts w:ascii="Times" w:hAnsi="Times" w:cs="Times"/>
            <w:sz w:val="24"/>
            <w:szCs w:val="24"/>
          </w:rPr>
          <w:delText xml:space="preserve">technique. </w:delText>
        </w:r>
      </w:del>
    </w:p>
    <w:p w14:paraId="34B5DB2C" w14:textId="19AA9904" w:rsidR="00642BA8" w:rsidRPr="00474505" w:rsidRDefault="00642BA8" w:rsidP="00642BA8">
      <w:pPr>
        <w:spacing w:before="120"/>
        <w:jc w:val="both"/>
        <w:rPr>
          <w:rFonts w:ascii="Times" w:hAnsi="Times" w:cs="Times"/>
          <w:sz w:val="24"/>
          <w:szCs w:val="24"/>
        </w:rPr>
      </w:pPr>
    </w:p>
    <w:p w14:paraId="28DD285B" w14:textId="28FC8F5D" w:rsidR="00642BA8" w:rsidRPr="00226EEF" w:rsidRDefault="00642BA8" w:rsidP="007F56CC">
      <w:pPr>
        <w:pStyle w:val="Heading1"/>
        <w:pPrChange w:id="608" w:author="Munish Kumar" w:date="2022-12-30T10:28:00Z">
          <w:pPr>
            <w:pStyle w:val="ListParagraph"/>
            <w:numPr>
              <w:numId w:val="2"/>
            </w:numPr>
            <w:spacing w:before="120"/>
            <w:ind w:left="360" w:hanging="360"/>
            <w:jc w:val="both"/>
          </w:pPr>
        </w:pPrChange>
      </w:pPr>
      <w:r w:rsidRPr="00226EEF">
        <w:t>Scope &amp; Methods</w:t>
      </w:r>
    </w:p>
    <w:p w14:paraId="0A8538C3" w14:textId="05179E10" w:rsidR="007735DD" w:rsidRDefault="000C6B52" w:rsidP="000C6B52">
      <w:pPr>
        <w:spacing w:before="120"/>
        <w:jc w:val="both"/>
        <w:rPr>
          <w:ins w:id="609" w:author="Munish Kumar" w:date="2022-12-30T10:23:00Z"/>
          <w:rFonts w:ascii="Times" w:hAnsi="Times" w:cs="Times"/>
          <w:sz w:val="24"/>
          <w:szCs w:val="24"/>
        </w:rPr>
      </w:pPr>
      <w:ins w:id="610" w:author="Munish Kumar" w:date="2022-12-29T16:01:00Z">
        <w:r>
          <w:rPr>
            <w:rFonts w:ascii="Times" w:hAnsi="Times" w:cs="Times"/>
            <w:sz w:val="24"/>
            <w:szCs w:val="24"/>
          </w:rPr>
          <w:t xml:space="preserve">Given the dearth of information regarding unsupervised ML methods for core classification, we </w:t>
        </w:r>
      </w:ins>
      <w:ins w:id="611" w:author="Munish Kumar" w:date="2022-12-30T10:05:00Z">
        <w:r w:rsidR="00C77FAD">
          <w:rPr>
            <w:rFonts w:ascii="Times" w:hAnsi="Times" w:cs="Times"/>
            <w:sz w:val="24"/>
            <w:szCs w:val="24"/>
          </w:rPr>
          <w:t>were interested</w:t>
        </w:r>
      </w:ins>
      <w:ins w:id="612" w:author="Munish Kumar" w:date="2022-12-29T16:01:00Z">
        <w:r>
          <w:rPr>
            <w:rFonts w:ascii="Times" w:hAnsi="Times" w:cs="Times"/>
            <w:sz w:val="24"/>
            <w:szCs w:val="24"/>
          </w:rPr>
          <w:t xml:space="preserve"> </w:t>
        </w:r>
      </w:ins>
      <w:ins w:id="613" w:author="Munish Kumar" w:date="2022-12-30T10:05:00Z">
        <w:r w:rsidR="00C77FAD">
          <w:rPr>
            <w:rFonts w:ascii="Times" w:hAnsi="Times" w:cs="Times"/>
            <w:sz w:val="24"/>
            <w:szCs w:val="24"/>
          </w:rPr>
          <w:t>in</w:t>
        </w:r>
      </w:ins>
      <w:ins w:id="614" w:author="Munish Kumar" w:date="2022-12-29T16:01:00Z">
        <w:r w:rsidRPr="00474505">
          <w:rPr>
            <w:rFonts w:ascii="Times" w:hAnsi="Times" w:cs="Times"/>
            <w:sz w:val="24"/>
            <w:szCs w:val="24"/>
          </w:rPr>
          <w:t xml:space="preserve"> compar</w:t>
        </w:r>
      </w:ins>
      <w:ins w:id="615" w:author="Munish Kumar" w:date="2022-12-30T10:05:00Z">
        <w:r w:rsidR="00C77FAD">
          <w:rPr>
            <w:rFonts w:ascii="Times" w:hAnsi="Times" w:cs="Times"/>
            <w:sz w:val="24"/>
            <w:szCs w:val="24"/>
          </w:rPr>
          <w:t>ing</w:t>
        </w:r>
      </w:ins>
      <w:ins w:id="616" w:author="Munish Kumar" w:date="2022-12-29T16:01:00Z">
        <w:r w:rsidRPr="00474505">
          <w:rPr>
            <w:rFonts w:ascii="Times" w:hAnsi="Times" w:cs="Times"/>
            <w:sz w:val="24"/>
            <w:szCs w:val="24"/>
          </w:rPr>
          <w:t xml:space="preserve"> the performance of 5 </w:t>
        </w:r>
      </w:ins>
      <w:ins w:id="617" w:author="Munish Kumar" w:date="2022-12-30T10:05:00Z">
        <w:r w:rsidR="00C77FAD">
          <w:rPr>
            <w:rFonts w:ascii="Times" w:hAnsi="Times" w:cs="Times"/>
            <w:sz w:val="24"/>
            <w:szCs w:val="24"/>
          </w:rPr>
          <w:t>different</w:t>
        </w:r>
      </w:ins>
      <w:ins w:id="618" w:author="Munish Kumar" w:date="2022-12-29T16:01:00Z">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 </w:t>
        </w:r>
        <w:r>
          <w:rPr>
            <w:rFonts w:ascii="Times" w:hAnsi="Times" w:cs="Times"/>
            <w:sz w:val="24"/>
            <w:szCs w:val="24"/>
          </w:rPr>
          <w:t xml:space="preserve">it against </w:t>
        </w:r>
      </w:ins>
      <w:ins w:id="619" w:author="Munish Kumar" w:date="2022-12-30T10:05:00Z">
        <w:r w:rsidR="00C77FAD">
          <w:rPr>
            <w:rFonts w:ascii="Times" w:hAnsi="Times" w:cs="Times"/>
            <w:sz w:val="24"/>
            <w:szCs w:val="24"/>
          </w:rPr>
          <w:t>the</w:t>
        </w:r>
      </w:ins>
      <w:ins w:id="620" w:author="Munish Kumar" w:date="2022-12-29T16:01:00Z">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w:t>
        </w:r>
        <w:r>
          <w:rPr>
            <w:rFonts w:ascii="Times" w:hAnsi="Times" w:cs="Times"/>
            <w:sz w:val="24"/>
            <w:szCs w:val="24"/>
          </w:rPr>
          <w:t>conventional</w:t>
        </w:r>
        <w:commentRangeStart w:id="621"/>
        <w:commentRangeEnd w:id="621"/>
        <w:r>
          <w:rPr>
            <w:rStyle w:val="CommentReference"/>
          </w:rPr>
          <w:commentReference w:id="621"/>
        </w:r>
        <w:r>
          <w:rPr>
            <w:rFonts w:ascii="Times" w:hAnsi="Times" w:cs="Times"/>
            <w:sz w:val="24"/>
            <w:szCs w:val="24"/>
          </w:rPr>
          <w:t>”</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 based on the </w:t>
        </w:r>
        <w:r w:rsidRPr="00FA1F7B">
          <w:rPr>
            <w:rFonts w:ascii="Times" w:hAnsi="Times" w:cs="Times"/>
            <w:sz w:val="24"/>
            <w:szCs w:val="24"/>
          </w:rPr>
          <w:t>iterative, multi-linear, regression (IMLR)</w:t>
        </w:r>
        <w:r>
          <w:rPr>
            <w:rFonts w:ascii="Times" w:hAnsi="Times" w:cs="Times"/>
            <w:sz w:val="24"/>
            <w:szCs w:val="24"/>
          </w:rPr>
          <w:t xml:space="preserve"> </w:t>
        </w:r>
        <w:r w:rsidRPr="00474505">
          <w:rPr>
            <w:rFonts w:ascii="Times" w:hAnsi="Times" w:cs="Times"/>
            <w:sz w:val="24"/>
            <w:szCs w:val="24"/>
          </w:rPr>
          <w:t xml:space="preserve">technique. </w:t>
        </w:r>
      </w:ins>
      <w:ins w:id="622" w:author="Munish Kumar" w:date="2022-12-30T10:05:00Z">
        <w:r w:rsidR="00C77FAD">
          <w:rPr>
            <w:rFonts w:ascii="Times" w:hAnsi="Times" w:cs="Times"/>
            <w:sz w:val="24"/>
            <w:szCs w:val="24"/>
          </w:rPr>
          <w:t>We</w:t>
        </w:r>
      </w:ins>
      <w:ins w:id="623" w:author="Munish Kumar" w:date="2022-12-30T10:06:00Z">
        <w:r w:rsidR="00C77FAD">
          <w:rPr>
            <w:rFonts w:ascii="Times" w:hAnsi="Times" w:cs="Times"/>
            <w:sz w:val="24"/>
            <w:szCs w:val="24"/>
          </w:rPr>
          <w:t xml:space="preserve"> wanted to use a data source that was heterogeneous and would encompass a </w:t>
        </w:r>
      </w:ins>
      <w:ins w:id="624" w:author="Munish Kumar" w:date="2022-12-30T10:34:00Z">
        <w:r w:rsidR="001B4468">
          <w:rPr>
            <w:rFonts w:ascii="Times" w:hAnsi="Times" w:cs="Times"/>
            <w:sz w:val="24"/>
            <w:szCs w:val="24"/>
          </w:rPr>
          <w:t xml:space="preserve">wide </w:t>
        </w:r>
      </w:ins>
      <w:ins w:id="625" w:author="Munish Kumar" w:date="2022-12-30T10:06:00Z">
        <w:r w:rsidR="00C77FAD">
          <w:rPr>
            <w:rFonts w:ascii="Times" w:hAnsi="Times" w:cs="Times"/>
            <w:sz w:val="24"/>
            <w:szCs w:val="24"/>
          </w:rPr>
          <w:t>range of values, while a</w:t>
        </w:r>
      </w:ins>
      <w:ins w:id="626" w:author="Munish Kumar" w:date="2022-12-30T10:07:00Z">
        <w:r w:rsidR="00C77FAD">
          <w:rPr>
            <w:rFonts w:ascii="Times" w:hAnsi="Times" w:cs="Times"/>
            <w:sz w:val="24"/>
            <w:szCs w:val="24"/>
          </w:rPr>
          <w:t>lso</w:t>
        </w:r>
      </w:ins>
      <w:ins w:id="627" w:author="Munish Kumar" w:date="2022-12-30T10:06:00Z">
        <w:r w:rsidR="00C77FAD">
          <w:rPr>
            <w:rFonts w:ascii="Times" w:hAnsi="Times" w:cs="Times"/>
            <w:sz w:val="24"/>
            <w:szCs w:val="24"/>
          </w:rPr>
          <w:t xml:space="preserve"> hav</w:t>
        </w:r>
      </w:ins>
      <w:ins w:id="628" w:author="Munish Kumar" w:date="2022-12-30T10:07:00Z">
        <w:r w:rsidR="00C77FAD">
          <w:rPr>
            <w:rFonts w:ascii="Times" w:hAnsi="Times" w:cs="Times"/>
            <w:sz w:val="24"/>
            <w:szCs w:val="24"/>
          </w:rPr>
          <w:t xml:space="preserve">ing sufficient </w:t>
        </w:r>
      </w:ins>
      <w:ins w:id="629" w:author="Munish Kumar" w:date="2022-12-30T10:35:00Z">
        <w:r w:rsidR="001B4468">
          <w:rPr>
            <w:rFonts w:ascii="Times" w:hAnsi="Times" w:cs="Times"/>
            <w:sz w:val="24"/>
            <w:szCs w:val="24"/>
          </w:rPr>
          <w:t>density of data</w:t>
        </w:r>
      </w:ins>
      <w:ins w:id="630" w:author="Munish Kumar" w:date="2022-12-30T10:07:00Z">
        <w:r w:rsidR="00C77FAD">
          <w:rPr>
            <w:rFonts w:ascii="Times" w:hAnsi="Times" w:cs="Times"/>
            <w:sz w:val="24"/>
            <w:szCs w:val="24"/>
          </w:rPr>
          <w:t xml:space="preserve"> to warrant a ML technique. We decided that we would limit ourselves to one geographic locale (</w:t>
        </w:r>
        <w:r w:rsidR="00C77FAD">
          <w:rPr>
            <w:rFonts w:ascii="Times" w:hAnsi="Times" w:cs="Times"/>
            <w:sz w:val="24"/>
            <w:szCs w:val="24"/>
          </w:rPr>
          <w:t xml:space="preserve">UK North Sea </w:t>
        </w:r>
        <w:r w:rsidR="00C77FAD" w:rsidRPr="00291B19">
          <w:rPr>
            <w:rFonts w:ascii="Times" w:hAnsi="Times" w:cs="Times"/>
            <w:sz w:val="24"/>
            <w:szCs w:val="24"/>
            <w:highlight w:val="yellow"/>
          </w:rPr>
          <w:t>(</w:t>
        </w:r>
        <w:r w:rsidR="00C77FAD" w:rsidRPr="00291B19">
          <w:rPr>
            <w:rFonts w:ascii="Times" w:hAnsi="Times" w:cs="Times"/>
            <w:sz w:val="24"/>
            <w:szCs w:val="24"/>
            <w:highlight w:val="yellow"/>
          </w:rPr>
          <w:t>Data Underground, n.d.), (</w:t>
        </w:r>
        <w:proofErr w:type="spellStart"/>
        <w:r w:rsidR="00C77FAD" w:rsidRPr="00291B19">
          <w:rPr>
            <w:rFonts w:ascii="Times" w:hAnsi="Times" w:cs="Times"/>
            <w:sz w:val="24"/>
            <w:szCs w:val="24"/>
            <w:highlight w:val="yellow"/>
          </w:rPr>
          <w:t>GeoProvider</w:t>
        </w:r>
        <w:proofErr w:type="spellEnd"/>
        <w:r w:rsidR="00C77FAD" w:rsidRPr="00291B19">
          <w:rPr>
            <w:rFonts w:ascii="Times" w:hAnsi="Times" w:cs="Times"/>
            <w:sz w:val="24"/>
            <w:szCs w:val="24"/>
            <w:highlight w:val="yellow"/>
          </w:rPr>
          <w:t>, n.d.), (UK National Data Repository, n.d.)</w:t>
        </w:r>
        <w:r w:rsidR="00C77FAD">
          <w:rPr>
            <w:rFonts w:ascii="Times" w:hAnsi="Times" w:cs="Times"/>
            <w:sz w:val="24"/>
            <w:szCs w:val="24"/>
          </w:rPr>
          <w:t>) and generate a “</w:t>
        </w:r>
      </w:ins>
      <w:ins w:id="631" w:author="Munish Kumar" w:date="2022-12-30T10:35:00Z">
        <w:r w:rsidR="001B4468">
          <w:rPr>
            <w:rFonts w:ascii="Times" w:hAnsi="Times" w:cs="Times"/>
            <w:sz w:val="24"/>
            <w:szCs w:val="24"/>
          </w:rPr>
          <w:t>pseudo</w:t>
        </w:r>
      </w:ins>
      <w:ins w:id="632" w:author="Munish Kumar" w:date="2022-12-30T10:07:00Z">
        <w:r w:rsidR="00C77FAD">
          <w:rPr>
            <w:rFonts w:ascii="Times" w:hAnsi="Times" w:cs="Times"/>
            <w:sz w:val="24"/>
            <w:szCs w:val="24"/>
          </w:rPr>
          <w:t xml:space="preserve">-data set” </w:t>
        </w:r>
      </w:ins>
      <w:ins w:id="633" w:author="Munish Kumar" w:date="2022-12-30T10:23:00Z">
        <w:r w:rsidR="007735DD">
          <w:rPr>
            <w:rFonts w:ascii="Times" w:hAnsi="Times" w:cs="Times"/>
            <w:sz w:val="24"/>
            <w:szCs w:val="24"/>
          </w:rPr>
          <w:t>comprising</w:t>
        </w:r>
      </w:ins>
      <w:ins w:id="634" w:author="Munish Kumar" w:date="2022-12-30T10:08:00Z">
        <w:r w:rsidR="00C77FAD">
          <w:rPr>
            <w:rFonts w:ascii="Times" w:hAnsi="Times" w:cs="Times"/>
            <w:sz w:val="24"/>
            <w:szCs w:val="24"/>
          </w:rPr>
          <w:t xml:space="preserve"> of samples across the multiple sampled </w:t>
        </w:r>
        <w:commentRangeStart w:id="635"/>
        <w:r w:rsidR="00C77FAD">
          <w:rPr>
            <w:rFonts w:ascii="Times" w:hAnsi="Times" w:cs="Times"/>
            <w:sz w:val="24"/>
            <w:szCs w:val="24"/>
          </w:rPr>
          <w:t>wells</w:t>
        </w:r>
      </w:ins>
      <w:commentRangeEnd w:id="635"/>
      <w:ins w:id="636" w:author="Munish Kumar" w:date="2022-12-30T10:23:00Z">
        <w:r w:rsidR="007735DD">
          <w:rPr>
            <w:rStyle w:val="CommentReference"/>
          </w:rPr>
          <w:commentReference w:id="635"/>
        </w:r>
      </w:ins>
      <w:ins w:id="637" w:author="Munish Kumar" w:date="2022-12-30T10:08:00Z">
        <w:r w:rsidR="00C77FAD">
          <w:rPr>
            <w:rFonts w:ascii="Times" w:hAnsi="Times" w:cs="Times"/>
            <w:sz w:val="24"/>
            <w:szCs w:val="24"/>
          </w:rPr>
          <w:t xml:space="preserve">. </w:t>
        </w:r>
      </w:ins>
    </w:p>
    <w:p w14:paraId="66089D64" w14:textId="46C82FF6" w:rsidR="007F56CC" w:rsidRDefault="000C6B52" w:rsidP="00642BA8">
      <w:pPr>
        <w:spacing w:before="120"/>
        <w:jc w:val="both"/>
        <w:rPr>
          <w:ins w:id="638" w:author="Munish Kumar" w:date="2022-12-30T10:24:00Z"/>
          <w:rFonts w:ascii="Times" w:hAnsi="Times" w:cs="Times"/>
          <w:color w:val="000000" w:themeColor="text1"/>
          <w:sz w:val="24"/>
          <w:szCs w:val="24"/>
        </w:rPr>
      </w:pPr>
      <w:moveToRangeStart w:id="639" w:author="Munish Kumar" w:date="2022-12-29T16:04:00Z" w:name="move123222292"/>
      <w:moveTo w:id="640" w:author="Munish Kumar" w:date="2022-12-29T16:04:00Z">
        <w:del w:id="641" w:author="Munish Kumar" w:date="2022-12-30T10:07:00Z">
          <w:r w:rsidRPr="000C6B52" w:rsidDel="00C77FAD">
            <w:rPr>
              <w:rFonts w:ascii="Times" w:hAnsi="Times" w:cs="Times"/>
              <w:sz w:val="24"/>
              <w:szCs w:val="24"/>
              <w:highlight w:val="yellow"/>
              <w:rPrChange w:id="642" w:author="Munish Kumar" w:date="2022-12-29T16:04:00Z">
                <w:rPr>
                  <w:rFonts w:ascii="Times" w:hAnsi="Times" w:cs="Times"/>
                  <w:sz w:val="24"/>
                  <w:szCs w:val="24"/>
                </w:rPr>
              </w:rPrChange>
            </w:rPr>
            <w:delText>Data Underground, n.d.), (GeoProvider, n.d.), (UK National Data Repository, n.d.)</w:delText>
          </w:r>
        </w:del>
      </w:moveTo>
      <w:moveToRangeEnd w:id="639"/>
      <w:ins w:id="643" w:author="Munish Kumar" w:date="2022-12-29T16:15:00Z">
        <w:r w:rsidR="00D13830" w:rsidRPr="00D13830">
          <w:rPr>
            <w:rFonts w:ascii="Times" w:hAnsi="Times" w:cs="Times"/>
            <w:sz w:val="24"/>
            <w:szCs w:val="24"/>
            <w:rPrChange w:id="644" w:author="Munish Kumar" w:date="2022-12-29T16:15:00Z">
              <w:rPr>
                <w:rFonts w:ascii="Times" w:hAnsi="Times" w:cs="Times"/>
                <w:i/>
                <w:iCs/>
                <w:sz w:val="24"/>
                <w:szCs w:val="24"/>
              </w:rPr>
            </w:rPrChange>
          </w:rPr>
          <w:t>The data</w:t>
        </w:r>
        <w:r w:rsidR="00D13830">
          <w:rPr>
            <w:rFonts w:ascii="Times" w:hAnsi="Times" w:cs="Times"/>
            <w:sz w:val="24"/>
            <w:szCs w:val="24"/>
          </w:rPr>
          <w:t xml:space="preserve"> was </w:t>
        </w:r>
      </w:ins>
      <w:ins w:id="645" w:author="Munish Kumar" w:date="2022-12-30T10:23:00Z">
        <w:r w:rsidR="007735DD">
          <w:rPr>
            <w:rFonts w:ascii="Times" w:hAnsi="Times" w:cs="Times"/>
            <w:sz w:val="24"/>
            <w:szCs w:val="24"/>
          </w:rPr>
          <w:t>available</w:t>
        </w:r>
      </w:ins>
      <w:ins w:id="646" w:author="Munish Kumar" w:date="2022-12-29T16:15:00Z">
        <w:r w:rsidR="00D13830">
          <w:rPr>
            <w:rFonts w:ascii="Times" w:hAnsi="Times" w:cs="Times"/>
            <w:sz w:val="24"/>
            <w:szCs w:val="24"/>
          </w:rPr>
          <w:t xml:space="preserve"> in </w:t>
        </w:r>
      </w:ins>
      <w:ins w:id="647" w:author="Munish Kumar" w:date="2022-12-29T16:16:00Z">
        <w:r w:rsidR="00D13830">
          <w:rPr>
            <w:rFonts w:ascii="Times" w:hAnsi="Times" w:cs="Times"/>
            <w:sz w:val="24"/>
            <w:szCs w:val="24"/>
          </w:rPr>
          <w:t xml:space="preserve">an </w:t>
        </w:r>
      </w:ins>
      <w:ins w:id="648" w:author="Munish Kumar" w:date="2022-12-30T10:23:00Z">
        <w:r w:rsidR="007735DD">
          <w:rPr>
            <w:rFonts w:ascii="Times" w:hAnsi="Times" w:cs="Times"/>
            <w:sz w:val="24"/>
            <w:szCs w:val="24"/>
          </w:rPr>
          <w:t xml:space="preserve">initially </w:t>
        </w:r>
      </w:ins>
      <w:ins w:id="649" w:author="Munish Kumar" w:date="2022-12-29T16:16:00Z">
        <w:r w:rsidR="00D13830">
          <w:rPr>
            <w:rFonts w:ascii="Times" w:hAnsi="Times" w:cs="Times"/>
            <w:sz w:val="24"/>
            <w:szCs w:val="24"/>
          </w:rPr>
          <w:t>unstructured form</w:t>
        </w:r>
      </w:ins>
      <w:ins w:id="650" w:author="Munish Kumar" w:date="2022-12-30T10:27:00Z">
        <w:r w:rsidR="007F56CC">
          <w:rPr>
            <w:rFonts w:ascii="Times" w:hAnsi="Times" w:cs="Times"/>
            <w:sz w:val="24"/>
            <w:szCs w:val="24"/>
          </w:rPr>
          <w:t>at</w:t>
        </w:r>
      </w:ins>
      <w:ins w:id="651" w:author="Munish Kumar" w:date="2022-12-29T16:16:00Z">
        <w:r w:rsidR="00D13830">
          <w:rPr>
            <w:rFonts w:ascii="Times" w:hAnsi="Times" w:cs="Times"/>
            <w:sz w:val="24"/>
            <w:szCs w:val="24"/>
          </w:rPr>
          <w:t xml:space="preserve">. </w:t>
        </w:r>
      </w:ins>
      <w:ins w:id="652" w:author="Munish Kumar" w:date="2022-12-29T16:17:00Z">
        <w:r w:rsidR="00D13830">
          <w:rPr>
            <w:rFonts w:ascii="Times" w:hAnsi="Times" w:cs="Times"/>
            <w:sz w:val="24"/>
            <w:szCs w:val="24"/>
          </w:rPr>
          <w:t xml:space="preserve">Input data files had to filtered, </w:t>
        </w:r>
        <w:proofErr w:type="gramStart"/>
        <w:r w:rsidR="00D13830">
          <w:rPr>
            <w:rFonts w:ascii="Times" w:hAnsi="Times" w:cs="Times"/>
            <w:sz w:val="24"/>
            <w:szCs w:val="24"/>
          </w:rPr>
          <w:t>collated</w:t>
        </w:r>
        <w:proofErr w:type="gramEnd"/>
        <w:r w:rsidR="00D13830">
          <w:rPr>
            <w:rFonts w:ascii="Times" w:hAnsi="Times" w:cs="Times"/>
            <w:sz w:val="24"/>
            <w:szCs w:val="24"/>
          </w:rPr>
          <w:t xml:space="preserve"> and refined</w:t>
        </w:r>
      </w:ins>
      <w:ins w:id="653" w:author="Munish Kumar" w:date="2022-12-29T16:19:00Z">
        <w:r w:rsidR="004641C0">
          <w:rPr>
            <w:rFonts w:ascii="Times" w:hAnsi="Times" w:cs="Times"/>
            <w:sz w:val="24"/>
            <w:szCs w:val="24"/>
          </w:rPr>
          <w:t xml:space="preserve"> before it can be further pre-processed. </w:t>
        </w:r>
      </w:ins>
      <w:ins w:id="654" w:author="Munish Kumar" w:date="2022-12-29T16:20:00Z">
        <w:r w:rsidR="004641C0">
          <w:rPr>
            <w:rFonts w:ascii="Times" w:hAnsi="Times" w:cs="Times"/>
            <w:sz w:val="24"/>
            <w:szCs w:val="24"/>
          </w:rPr>
          <w:t>For instance, there were close to 2000 individual files which needed</w:t>
        </w:r>
      </w:ins>
      <w:ins w:id="655" w:author="Munish Kumar" w:date="2022-12-29T16:21:00Z">
        <w:r w:rsidR="004641C0">
          <w:rPr>
            <w:rFonts w:ascii="Times" w:hAnsi="Times" w:cs="Times"/>
            <w:sz w:val="24"/>
            <w:szCs w:val="24"/>
          </w:rPr>
          <w:t xml:space="preserve"> </w:t>
        </w:r>
      </w:ins>
      <w:ins w:id="656" w:author="Munish Kumar" w:date="2022-12-30T10:23:00Z">
        <w:r w:rsidR="007F56CC">
          <w:rPr>
            <w:rFonts w:ascii="Times" w:hAnsi="Times" w:cs="Times"/>
            <w:sz w:val="24"/>
            <w:szCs w:val="24"/>
          </w:rPr>
          <w:t xml:space="preserve">downloading and </w:t>
        </w:r>
      </w:ins>
      <w:ins w:id="657" w:author="Munish Kumar" w:date="2022-12-29T17:06:00Z">
        <w:r w:rsidR="0061446E">
          <w:rPr>
            <w:rFonts w:ascii="Times" w:hAnsi="Times" w:cs="Times"/>
            <w:sz w:val="24"/>
            <w:szCs w:val="24"/>
          </w:rPr>
          <w:t>compilation</w:t>
        </w:r>
      </w:ins>
      <w:ins w:id="658" w:author="Munish Kumar" w:date="2022-12-29T16:21:00Z">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confirmed through random sampling</w:t>
        </w:r>
      </w:ins>
      <w:ins w:id="659" w:author="Munish Kumar" w:date="2022-12-30T10:23:00Z">
        <w:r w:rsidR="007F56CC">
          <w:rPr>
            <w:rFonts w:ascii="Times" w:hAnsi="Times" w:cs="Times"/>
            <w:color w:val="000000" w:themeColor="text1"/>
            <w:sz w:val="24"/>
            <w:szCs w:val="24"/>
          </w:rPr>
          <w:t xml:space="preserve"> and was not homo</w:t>
        </w:r>
      </w:ins>
      <w:ins w:id="660" w:author="Munish Kumar" w:date="2022-12-30T10:24:00Z">
        <w:r w:rsidR="007F56CC">
          <w:rPr>
            <w:rFonts w:ascii="Times" w:hAnsi="Times" w:cs="Times"/>
            <w:color w:val="000000" w:themeColor="text1"/>
            <w:sz w:val="24"/>
            <w:szCs w:val="24"/>
          </w:rPr>
          <w:t>geneous</w:t>
        </w:r>
      </w:ins>
      <w:ins w:id="661" w:author="Munish Kumar" w:date="2022-12-29T16:21:00Z">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w:t>
        </w:r>
      </w:ins>
      <w:ins w:id="662" w:author="Munish Kumar" w:date="2022-12-29T16:22:00Z">
        <w:r w:rsidR="004641C0">
          <w:rPr>
            <w:rFonts w:ascii="Times" w:hAnsi="Times" w:cs="Times"/>
            <w:color w:val="000000" w:themeColor="text1"/>
            <w:sz w:val="24"/>
            <w:szCs w:val="24"/>
          </w:rPr>
          <w:lastRenderedPageBreak/>
          <w:t>The file</w:t>
        </w:r>
      </w:ins>
      <w:ins w:id="663" w:author="Munish Kumar" w:date="2022-12-29T16:24:00Z">
        <w:r w:rsidR="004641C0">
          <w:rPr>
            <w:rFonts w:ascii="Times" w:hAnsi="Times" w:cs="Times"/>
            <w:color w:val="000000" w:themeColor="text1"/>
            <w:sz w:val="24"/>
            <w:szCs w:val="24"/>
          </w:rPr>
          <w:t xml:space="preserve"> types </w:t>
        </w:r>
      </w:ins>
      <w:ins w:id="664" w:author="Munish Kumar" w:date="2022-12-29T16:22:00Z">
        <w:r w:rsidR="004641C0">
          <w:rPr>
            <w:rFonts w:ascii="Times" w:hAnsi="Times" w:cs="Times"/>
            <w:color w:val="000000" w:themeColor="text1"/>
            <w:sz w:val="24"/>
            <w:szCs w:val="24"/>
          </w:rPr>
          <w:t xml:space="preserve">themselves were not </w:t>
        </w:r>
      </w:ins>
      <w:ins w:id="665" w:author="Munish Kumar" w:date="2022-12-29T16:24:00Z">
        <w:r w:rsidR="004641C0">
          <w:rPr>
            <w:rFonts w:ascii="Times" w:hAnsi="Times" w:cs="Times"/>
            <w:color w:val="000000" w:themeColor="text1"/>
            <w:sz w:val="24"/>
            <w:szCs w:val="24"/>
          </w:rPr>
          <w:t>consistent</w:t>
        </w:r>
      </w:ins>
      <w:ins w:id="666" w:author="Munish Kumar" w:date="2022-12-29T16:22:00Z">
        <w:r w:rsidR="004641C0">
          <w:rPr>
            <w:rFonts w:ascii="Times" w:hAnsi="Times" w:cs="Times"/>
            <w:color w:val="000000" w:themeColor="text1"/>
            <w:sz w:val="24"/>
            <w:szCs w:val="24"/>
          </w:rPr>
          <w:t xml:space="preserve">, </w:t>
        </w:r>
        <w:commentRangeStart w:id="667"/>
        <w:r w:rsidR="004641C0">
          <w:rPr>
            <w:rFonts w:ascii="Times" w:hAnsi="Times" w:cs="Times"/>
            <w:color w:val="000000" w:themeColor="text1"/>
            <w:sz w:val="24"/>
            <w:szCs w:val="24"/>
          </w:rPr>
          <w:t xml:space="preserve">with </w:t>
        </w:r>
      </w:ins>
      <w:ins w:id="668" w:author="Munish Kumar" w:date="2022-12-29T16:24:00Z">
        <w:r w:rsidR="004641C0">
          <w:rPr>
            <w:rFonts w:ascii="Times" w:hAnsi="Times" w:cs="Times"/>
            <w:color w:val="000000" w:themeColor="text1"/>
            <w:sz w:val="24"/>
            <w:szCs w:val="24"/>
          </w:rPr>
          <w:t>~30% of the files in A</w:t>
        </w:r>
      </w:ins>
      <w:ins w:id="669" w:author="Munish Kumar" w:date="2022-12-29T16:25:00Z">
        <w:r w:rsidR="004641C0">
          <w:rPr>
            <w:rFonts w:ascii="Times" w:hAnsi="Times" w:cs="Times"/>
            <w:color w:val="000000" w:themeColor="text1"/>
            <w:sz w:val="24"/>
            <w:szCs w:val="24"/>
          </w:rPr>
          <w:t>SCII format, 25% in comma separated variable format and the remaining in various excel vintages</w:t>
        </w:r>
      </w:ins>
      <w:commentRangeEnd w:id="667"/>
      <w:ins w:id="670" w:author="Munish Kumar" w:date="2022-12-29T16:26:00Z">
        <w:r w:rsidR="004641C0">
          <w:rPr>
            <w:rStyle w:val="CommentReference"/>
          </w:rPr>
          <w:commentReference w:id="667"/>
        </w:r>
      </w:ins>
      <w:ins w:id="671" w:author="Munish Kumar" w:date="2022-12-29T16:23:00Z">
        <w:r w:rsidR="004641C0">
          <w:rPr>
            <w:rFonts w:ascii="Times" w:hAnsi="Times" w:cs="Times"/>
            <w:color w:val="000000" w:themeColor="text1"/>
            <w:sz w:val="24"/>
            <w:szCs w:val="24"/>
          </w:rPr>
          <w:t xml:space="preserve">. There were also corrupt files present which needed to </w:t>
        </w:r>
      </w:ins>
      <w:ins w:id="672" w:author="Munish Kumar" w:date="2022-12-29T16:48:00Z">
        <w:r w:rsidR="00E05FF2">
          <w:rPr>
            <w:rFonts w:ascii="Times" w:hAnsi="Times" w:cs="Times"/>
            <w:color w:val="000000" w:themeColor="text1"/>
            <w:sz w:val="24"/>
            <w:szCs w:val="24"/>
          </w:rPr>
          <w:t>sieve</w:t>
        </w:r>
      </w:ins>
      <w:ins w:id="673" w:author="Munish Kumar" w:date="2022-12-29T16:23:00Z">
        <w:r w:rsidR="004641C0">
          <w:rPr>
            <w:rFonts w:ascii="Times" w:hAnsi="Times" w:cs="Times"/>
            <w:color w:val="000000" w:themeColor="text1"/>
            <w:sz w:val="24"/>
            <w:szCs w:val="24"/>
          </w:rPr>
          <w:t xml:space="preserve"> out. </w:t>
        </w:r>
      </w:ins>
      <w:ins w:id="674" w:author="Munish Kumar" w:date="2022-12-30T10:24:00Z">
        <w:r w:rsidR="007F56CC">
          <w:rPr>
            <w:rFonts w:ascii="Times" w:hAnsi="Times" w:cs="Times"/>
            <w:color w:val="000000" w:themeColor="text1"/>
            <w:sz w:val="24"/>
            <w:szCs w:val="24"/>
          </w:rPr>
          <w:t xml:space="preserve">We observed that some data files had as many as 250 </w:t>
        </w:r>
      </w:ins>
      <w:ins w:id="675" w:author="Munish Kumar" w:date="2022-12-30T10:25:00Z">
        <w:r w:rsidR="007F56CC">
          <w:rPr>
            <w:rFonts w:ascii="Times" w:hAnsi="Times" w:cs="Times"/>
            <w:color w:val="000000" w:themeColor="text1"/>
            <w:sz w:val="24"/>
            <w:szCs w:val="24"/>
          </w:rPr>
          <w:t>columns</w:t>
        </w:r>
      </w:ins>
      <w:ins w:id="676" w:author="Munish Kumar" w:date="2022-12-30T10:24:00Z">
        <w:r w:rsidR="007F56CC">
          <w:rPr>
            <w:rFonts w:ascii="Times" w:hAnsi="Times" w:cs="Times"/>
            <w:color w:val="000000" w:themeColor="text1"/>
            <w:sz w:val="24"/>
            <w:szCs w:val="24"/>
          </w:rPr>
          <w:t>, of which a majority were NULL or empty.</w:t>
        </w:r>
      </w:ins>
      <w:ins w:id="677" w:author="Munish Kumar" w:date="2022-12-30T10:25:00Z">
        <w:r w:rsidR="007F56CC">
          <w:rPr>
            <w:rFonts w:ascii="Times" w:hAnsi="Times" w:cs="Times"/>
            <w:color w:val="000000" w:themeColor="text1"/>
            <w:sz w:val="24"/>
            <w:szCs w:val="24"/>
          </w:rPr>
          <w:t xml:space="preserve"> We found that the most complete of the columns was only the porosity and permeability</w:t>
        </w:r>
      </w:ins>
      <w:ins w:id="678" w:author="Munish Kumar" w:date="2022-12-30T10:26:00Z">
        <w:r w:rsidR="007F56CC">
          <w:rPr>
            <w:rFonts w:ascii="Times" w:hAnsi="Times" w:cs="Times"/>
            <w:color w:val="000000" w:themeColor="text1"/>
            <w:sz w:val="24"/>
            <w:szCs w:val="24"/>
          </w:rPr>
          <w:t xml:space="preserve"> data</w:t>
        </w:r>
      </w:ins>
      <w:ins w:id="679" w:author="Munish Kumar" w:date="2022-12-30T10:25:00Z">
        <w:r w:rsidR="007F56CC">
          <w:rPr>
            <w:rFonts w:ascii="Times" w:hAnsi="Times" w:cs="Times"/>
            <w:color w:val="000000" w:themeColor="text1"/>
            <w:sz w:val="24"/>
            <w:szCs w:val="24"/>
          </w:rPr>
          <w:t xml:space="preserve">, the very minimum </w:t>
        </w:r>
      </w:ins>
      <w:ins w:id="680" w:author="Munish Kumar" w:date="2022-12-30T10:26:00Z">
        <w:r w:rsidR="007F56CC">
          <w:rPr>
            <w:rFonts w:ascii="Times" w:hAnsi="Times" w:cs="Times"/>
            <w:color w:val="000000" w:themeColor="text1"/>
            <w:sz w:val="24"/>
            <w:szCs w:val="24"/>
          </w:rPr>
          <w:t xml:space="preserve">of the </w:t>
        </w:r>
      </w:ins>
      <w:ins w:id="681" w:author="Munish Kumar" w:date="2022-12-30T10:25:00Z">
        <w:r w:rsidR="007F56CC">
          <w:rPr>
            <w:rFonts w:ascii="Times" w:hAnsi="Times" w:cs="Times"/>
            <w:color w:val="000000" w:themeColor="text1"/>
            <w:sz w:val="24"/>
            <w:szCs w:val="24"/>
          </w:rPr>
          <w:t>data types</w:t>
        </w:r>
      </w:ins>
      <w:ins w:id="682" w:author="Munish Kumar" w:date="2022-12-30T10:26:00Z">
        <w:r w:rsidR="007F56CC">
          <w:rPr>
            <w:rFonts w:ascii="Times" w:hAnsi="Times" w:cs="Times"/>
            <w:color w:val="000000" w:themeColor="text1"/>
            <w:sz w:val="24"/>
            <w:szCs w:val="24"/>
          </w:rPr>
          <w:t xml:space="preserve"> needed for RT. Units were also </w:t>
        </w:r>
      </w:ins>
      <w:ins w:id="683" w:author="Munish Kumar" w:date="2022-12-30T10:27:00Z">
        <w:r w:rsidR="007F56CC">
          <w:rPr>
            <w:rFonts w:ascii="Times" w:hAnsi="Times" w:cs="Times"/>
            <w:color w:val="000000" w:themeColor="text1"/>
            <w:sz w:val="24"/>
            <w:szCs w:val="24"/>
          </w:rPr>
          <w:t>inconsistent and</w:t>
        </w:r>
      </w:ins>
      <w:ins w:id="684" w:author="Munish Kumar" w:date="2022-12-30T10:26:00Z">
        <w:r w:rsidR="007F56CC">
          <w:rPr>
            <w:rFonts w:ascii="Times" w:hAnsi="Times" w:cs="Times"/>
            <w:color w:val="000000" w:themeColor="text1"/>
            <w:sz w:val="24"/>
            <w:szCs w:val="24"/>
          </w:rPr>
          <w:t xml:space="preserve"> had to be</w:t>
        </w:r>
      </w:ins>
      <w:ins w:id="685" w:author="Munish Kumar" w:date="2022-12-30T10:25:00Z">
        <w:r w:rsidR="007F56CC">
          <w:rPr>
            <w:rFonts w:ascii="Times" w:hAnsi="Times" w:cs="Times"/>
            <w:color w:val="000000" w:themeColor="text1"/>
            <w:sz w:val="24"/>
            <w:szCs w:val="24"/>
          </w:rPr>
          <w:t xml:space="preserve"> </w:t>
        </w:r>
      </w:ins>
      <w:ins w:id="686" w:author="Munish Kumar" w:date="2022-12-30T10:26:00Z">
        <w:r w:rsidR="007F56CC">
          <w:rPr>
            <w:rFonts w:ascii="Times" w:hAnsi="Times" w:cs="Times"/>
            <w:color w:val="000000" w:themeColor="text1"/>
            <w:sz w:val="24"/>
            <w:szCs w:val="24"/>
          </w:rPr>
          <w:t>fixed across the different data files.</w:t>
        </w:r>
      </w:ins>
      <w:ins w:id="687" w:author="Munish Kumar" w:date="2022-12-30T10:27:00Z">
        <w:r w:rsidR="007F56CC">
          <w:rPr>
            <w:rFonts w:ascii="Times" w:hAnsi="Times" w:cs="Times"/>
            <w:color w:val="000000" w:themeColor="text1"/>
            <w:sz w:val="24"/>
            <w:szCs w:val="24"/>
          </w:rPr>
          <w:t xml:space="preserve"> </w:t>
        </w:r>
      </w:ins>
      <w:ins w:id="688" w:author="Munish Kumar" w:date="2022-12-30T10:26:00Z">
        <w:r w:rsidR="007F56CC">
          <w:rPr>
            <w:rFonts w:ascii="Times" w:hAnsi="Times" w:cs="Times"/>
            <w:color w:val="000000" w:themeColor="text1"/>
            <w:sz w:val="24"/>
            <w:szCs w:val="24"/>
          </w:rPr>
          <w:t>Doing all this</w:t>
        </w:r>
      </w:ins>
      <w:ins w:id="689" w:author="Munish Kumar" w:date="2022-12-29T16:26:00Z">
        <w:r w:rsidR="004641C0">
          <w:rPr>
            <w:rFonts w:ascii="Times" w:hAnsi="Times" w:cs="Times"/>
            <w:color w:val="000000" w:themeColor="text1"/>
            <w:sz w:val="24"/>
            <w:szCs w:val="24"/>
          </w:rPr>
          <w:t xml:space="preserve"> manual</w:t>
        </w:r>
      </w:ins>
      <w:ins w:id="690" w:author="Munish Kumar" w:date="2022-12-30T10:26:00Z">
        <w:r w:rsidR="007F56CC">
          <w:rPr>
            <w:rFonts w:ascii="Times" w:hAnsi="Times" w:cs="Times"/>
            <w:color w:val="000000" w:themeColor="text1"/>
            <w:sz w:val="24"/>
            <w:szCs w:val="24"/>
          </w:rPr>
          <w:t>ly</w:t>
        </w:r>
      </w:ins>
      <w:ins w:id="691" w:author="Munish Kumar" w:date="2022-12-29T16:26:00Z">
        <w:r w:rsidR="004641C0">
          <w:rPr>
            <w:rFonts w:ascii="Times" w:hAnsi="Times" w:cs="Times"/>
            <w:color w:val="000000" w:themeColor="text1"/>
            <w:sz w:val="24"/>
            <w:szCs w:val="24"/>
          </w:rPr>
          <w:t xml:space="preserve"> would </w:t>
        </w:r>
      </w:ins>
      <w:ins w:id="692" w:author="Munish Kumar" w:date="2022-12-30T10:27:00Z">
        <w:r w:rsidR="007F56CC">
          <w:rPr>
            <w:rFonts w:ascii="Times" w:hAnsi="Times" w:cs="Times"/>
            <w:color w:val="000000" w:themeColor="text1"/>
            <w:sz w:val="24"/>
            <w:szCs w:val="24"/>
          </w:rPr>
          <w:t>have been extremely</w:t>
        </w:r>
      </w:ins>
      <w:ins w:id="693" w:author="Munish Kumar" w:date="2022-12-29T16:26:00Z">
        <w:r w:rsidR="004641C0">
          <w:rPr>
            <w:rFonts w:ascii="Times" w:hAnsi="Times" w:cs="Times"/>
            <w:color w:val="000000" w:themeColor="text1"/>
            <w:sz w:val="24"/>
            <w:szCs w:val="24"/>
          </w:rPr>
          <w:t xml:space="preserve"> time consuming and tedious</w:t>
        </w:r>
      </w:ins>
      <w:ins w:id="694" w:author="Munish Kumar" w:date="2022-12-29T16:48:00Z">
        <w:r w:rsidR="00E05FF2">
          <w:rPr>
            <w:rFonts w:ascii="Times" w:hAnsi="Times" w:cs="Times"/>
            <w:color w:val="000000" w:themeColor="text1"/>
            <w:sz w:val="24"/>
            <w:szCs w:val="24"/>
          </w:rPr>
          <w:t>, with an estimate of &gt;3000 man-hours spent sorting and standardizing the data</w:t>
        </w:r>
      </w:ins>
      <w:ins w:id="695" w:author="Munish Kumar" w:date="2022-12-29T16:26:00Z">
        <w:r w:rsidR="004641C0">
          <w:rPr>
            <w:rFonts w:ascii="Times" w:hAnsi="Times" w:cs="Times"/>
            <w:color w:val="000000" w:themeColor="text1"/>
            <w:sz w:val="24"/>
            <w:szCs w:val="24"/>
          </w:rPr>
          <w:t xml:space="preserve">. Repetitive tasks like this would </w:t>
        </w:r>
      </w:ins>
      <w:ins w:id="696" w:author="Munish Kumar" w:date="2022-12-29T16:48:00Z">
        <w:r w:rsidR="00E05FF2">
          <w:rPr>
            <w:rFonts w:ascii="Times" w:hAnsi="Times" w:cs="Times"/>
            <w:color w:val="000000" w:themeColor="text1"/>
            <w:sz w:val="24"/>
            <w:szCs w:val="24"/>
          </w:rPr>
          <w:t xml:space="preserve">also </w:t>
        </w:r>
      </w:ins>
      <w:ins w:id="697" w:author="Munish Kumar" w:date="2022-12-29T16:26:00Z">
        <w:r w:rsidR="004641C0">
          <w:rPr>
            <w:rFonts w:ascii="Times" w:hAnsi="Times" w:cs="Times"/>
            <w:color w:val="000000" w:themeColor="text1"/>
            <w:sz w:val="24"/>
            <w:szCs w:val="24"/>
          </w:rPr>
          <w:t>likely</w:t>
        </w:r>
      </w:ins>
      <w:ins w:id="698" w:author="Munish Kumar" w:date="2022-12-29T16:27:00Z">
        <w:r w:rsidR="004641C0">
          <w:rPr>
            <w:rFonts w:ascii="Times" w:hAnsi="Times" w:cs="Times"/>
            <w:color w:val="000000" w:themeColor="text1"/>
            <w:sz w:val="24"/>
            <w:szCs w:val="24"/>
          </w:rPr>
          <w:t xml:space="preserve"> result in human errors, so we opted for a </w:t>
        </w:r>
      </w:ins>
      <w:ins w:id="699" w:author="Munish Kumar" w:date="2022-12-29T16:22:00Z">
        <w:r w:rsidR="004641C0">
          <w:rPr>
            <w:rFonts w:ascii="Times" w:hAnsi="Times" w:cs="Times"/>
            <w:color w:val="000000" w:themeColor="text1"/>
            <w:sz w:val="24"/>
            <w:szCs w:val="24"/>
          </w:rPr>
          <w:t xml:space="preserve">computational </w:t>
        </w:r>
      </w:ins>
      <w:ins w:id="700" w:author="Munish Kumar" w:date="2022-12-29T16:27:00Z">
        <w:r w:rsidR="004641C0">
          <w:rPr>
            <w:rFonts w:ascii="Times" w:hAnsi="Times" w:cs="Times"/>
            <w:color w:val="000000" w:themeColor="text1"/>
            <w:sz w:val="24"/>
            <w:szCs w:val="24"/>
          </w:rPr>
          <w:t>solution</w:t>
        </w:r>
      </w:ins>
      <w:ins w:id="701" w:author="Munish Kumar" w:date="2022-12-29T16:22:00Z">
        <w:r w:rsidR="004641C0">
          <w:rPr>
            <w:rFonts w:ascii="Times" w:hAnsi="Times" w:cs="Times"/>
            <w:color w:val="000000" w:themeColor="text1"/>
            <w:sz w:val="24"/>
            <w:szCs w:val="24"/>
          </w:rPr>
          <w:t xml:space="preserve"> </w:t>
        </w:r>
      </w:ins>
      <w:ins w:id="702" w:author="Munish Kumar" w:date="2022-12-29T16:27:00Z">
        <w:r w:rsidR="004641C0">
          <w:rPr>
            <w:rFonts w:ascii="Times" w:hAnsi="Times" w:cs="Times"/>
            <w:color w:val="000000" w:themeColor="text1"/>
            <w:sz w:val="24"/>
            <w:szCs w:val="24"/>
          </w:rPr>
          <w:t>which</w:t>
        </w:r>
      </w:ins>
      <w:ins w:id="703" w:author="Munish Kumar" w:date="2022-12-29T16:22:00Z">
        <w:r w:rsidR="004641C0">
          <w:rPr>
            <w:rFonts w:ascii="Times" w:hAnsi="Times" w:cs="Times"/>
            <w:color w:val="000000" w:themeColor="text1"/>
            <w:sz w:val="24"/>
            <w:szCs w:val="24"/>
          </w:rPr>
          <w:t xml:space="preserve"> automatically merge</w:t>
        </w:r>
      </w:ins>
      <w:ins w:id="704" w:author="Munish Kumar" w:date="2022-12-29T16:27:00Z">
        <w:r w:rsidR="004641C0">
          <w:rPr>
            <w:rFonts w:ascii="Times" w:hAnsi="Times" w:cs="Times"/>
            <w:color w:val="000000" w:themeColor="text1"/>
            <w:sz w:val="24"/>
            <w:szCs w:val="24"/>
          </w:rPr>
          <w:t>d</w:t>
        </w:r>
      </w:ins>
      <w:ins w:id="705" w:author="Munish Kumar" w:date="2022-12-29T16:22:00Z">
        <w:r w:rsidR="004641C0">
          <w:rPr>
            <w:rFonts w:ascii="Times" w:hAnsi="Times" w:cs="Times"/>
            <w:color w:val="000000" w:themeColor="text1"/>
            <w:sz w:val="24"/>
            <w:szCs w:val="24"/>
          </w:rPr>
          <w:t xml:space="preserve"> the individual data files into a single “mega-merge” </w:t>
        </w:r>
      </w:ins>
      <w:ins w:id="706" w:author="Munish Kumar" w:date="2022-12-29T16:28:00Z">
        <w:r w:rsidR="004641C0">
          <w:rPr>
            <w:rFonts w:ascii="Times" w:hAnsi="Times" w:cs="Times"/>
            <w:color w:val="000000" w:themeColor="text1"/>
            <w:sz w:val="24"/>
            <w:szCs w:val="24"/>
          </w:rPr>
          <w:t xml:space="preserve">(MM) </w:t>
        </w:r>
      </w:ins>
      <w:ins w:id="707" w:author="Munish Kumar" w:date="2022-12-29T16:22:00Z">
        <w:r w:rsidR="004641C0">
          <w:rPr>
            <w:rFonts w:ascii="Times" w:hAnsi="Times" w:cs="Times"/>
            <w:color w:val="000000" w:themeColor="text1"/>
            <w:sz w:val="24"/>
            <w:szCs w:val="24"/>
          </w:rPr>
          <w:t xml:space="preserve">file. </w:t>
        </w:r>
      </w:ins>
    </w:p>
    <w:p w14:paraId="181CBB92" w14:textId="5A519D75" w:rsidR="004641C0" w:rsidRPr="00DA149E" w:rsidDel="004641C0" w:rsidRDefault="004641C0" w:rsidP="004641C0">
      <w:pPr>
        <w:jc w:val="both"/>
        <w:rPr>
          <w:del w:id="708" w:author="Munish Kumar" w:date="2022-12-29T16:22:00Z"/>
          <w:moveTo w:id="709" w:author="Munish Kumar" w:date="2022-12-29T16:20:00Z"/>
          <w:rFonts w:ascii="Times" w:hAnsi="Times" w:cs="Times"/>
          <w:color w:val="000000" w:themeColor="text1"/>
          <w:sz w:val="24"/>
          <w:szCs w:val="24"/>
        </w:rPr>
      </w:pPr>
      <w:ins w:id="710" w:author="Munish Kumar" w:date="2022-12-29T16:27:00Z">
        <w:r>
          <w:rPr>
            <w:rFonts w:ascii="Times" w:hAnsi="Times" w:cs="Times"/>
            <w:color w:val="000000" w:themeColor="text1"/>
            <w:sz w:val="24"/>
            <w:szCs w:val="24"/>
          </w:rPr>
          <w:t>Following the generatio</w:t>
        </w:r>
      </w:ins>
      <w:ins w:id="711" w:author="Munish Kumar" w:date="2022-12-29T16:28:00Z">
        <w:r>
          <w:rPr>
            <w:rFonts w:ascii="Times" w:hAnsi="Times" w:cs="Times"/>
            <w:color w:val="000000" w:themeColor="text1"/>
            <w:sz w:val="24"/>
            <w:szCs w:val="24"/>
          </w:rPr>
          <w:t xml:space="preserve">n of </w:t>
        </w:r>
      </w:ins>
      <w:ins w:id="712" w:author="Munish Kumar" w:date="2022-12-29T16:48:00Z">
        <w:r w:rsidR="00E05FF2">
          <w:rPr>
            <w:rFonts w:ascii="Times" w:hAnsi="Times" w:cs="Times"/>
            <w:color w:val="000000" w:themeColor="text1"/>
            <w:sz w:val="24"/>
            <w:szCs w:val="24"/>
          </w:rPr>
          <w:t>this</w:t>
        </w:r>
      </w:ins>
      <w:ins w:id="713" w:author="Munish Kumar" w:date="2022-12-29T16:28:00Z">
        <w:r>
          <w:rPr>
            <w:rFonts w:ascii="Times" w:hAnsi="Times" w:cs="Times"/>
            <w:color w:val="000000" w:themeColor="text1"/>
            <w:sz w:val="24"/>
            <w:szCs w:val="24"/>
          </w:rPr>
          <w:t xml:space="preserve"> MM file, we </w:t>
        </w:r>
      </w:ins>
      <w:ins w:id="714" w:author="Munish Kumar" w:date="2022-12-29T17:06:00Z">
        <w:r w:rsidR="0061446E">
          <w:rPr>
            <w:rFonts w:ascii="Times" w:hAnsi="Times" w:cs="Times"/>
            <w:color w:val="000000" w:themeColor="text1"/>
            <w:sz w:val="24"/>
            <w:szCs w:val="24"/>
          </w:rPr>
          <w:t xml:space="preserve">performed a “clean-up” by </w:t>
        </w:r>
      </w:ins>
      <w:moveToRangeStart w:id="715" w:author="Munish Kumar" w:date="2022-12-29T16:19:00Z" w:name="move123223196"/>
      <w:del w:id="716" w:author="Munish Kumar" w:date="2022-12-29T16:27:00Z">
        <w:r w:rsidRPr="004641C0" w:rsidDel="004641C0">
          <w:rPr>
            <w:rFonts w:ascii="Times" w:hAnsi="Times" w:cs="Times"/>
            <w:sz w:val="24"/>
            <w:szCs w:val="24"/>
          </w:rPr>
          <w:delText>The general data preparation process is shown below in Figure 1. Separate files are firstly compiled and compiled into a single file for the different regions. T</w:delText>
        </w:r>
      </w:del>
      <w:ins w:id="717" w:author="Munish Kumar" w:date="2022-12-29T16:28:00Z">
        <w:r>
          <w:rPr>
            <w:rFonts w:ascii="Times" w:hAnsi="Times" w:cs="Times"/>
            <w:sz w:val="24"/>
            <w:szCs w:val="24"/>
          </w:rPr>
          <w:t>remov</w:t>
        </w:r>
      </w:ins>
      <w:ins w:id="718" w:author="Munish Kumar" w:date="2022-12-29T17:06:00Z">
        <w:r w:rsidR="0061446E">
          <w:rPr>
            <w:rFonts w:ascii="Times" w:hAnsi="Times" w:cs="Times"/>
            <w:sz w:val="24"/>
            <w:szCs w:val="24"/>
          </w:rPr>
          <w:t>ing</w:t>
        </w:r>
      </w:ins>
      <w:ins w:id="719" w:author="Munish Kumar" w:date="2022-12-29T16:28:00Z">
        <w:r>
          <w:rPr>
            <w:rFonts w:ascii="Times" w:hAnsi="Times" w:cs="Times"/>
            <w:sz w:val="24"/>
            <w:szCs w:val="24"/>
          </w:rPr>
          <w:t xml:space="preserve"> data which was of the NULL data type</w:t>
        </w:r>
      </w:ins>
      <w:del w:id="720" w:author="Munish Kumar" w:date="2022-12-29T16:28:00Z">
        <w:r w:rsidRPr="004641C0" w:rsidDel="004641C0">
          <w:rPr>
            <w:rFonts w:ascii="Times" w:hAnsi="Times" w:cs="Times"/>
            <w:sz w:val="24"/>
            <w:szCs w:val="24"/>
          </w:rPr>
          <w:delText>he data columns and rows are selected based null values</w:delText>
        </w:r>
      </w:del>
      <w:r w:rsidRPr="004641C0">
        <w:rPr>
          <w:rFonts w:ascii="Times" w:hAnsi="Times" w:cs="Times"/>
          <w:sz w:val="24"/>
          <w:szCs w:val="24"/>
        </w:rPr>
        <w:t xml:space="preserve">, </w:t>
      </w:r>
      <w:del w:id="721" w:author="Munish Kumar" w:date="2022-12-29T16:28:00Z">
        <w:r w:rsidRPr="004641C0" w:rsidDel="004641C0">
          <w:rPr>
            <w:rFonts w:ascii="Times" w:hAnsi="Times" w:cs="Times"/>
            <w:sz w:val="24"/>
            <w:szCs w:val="24"/>
          </w:rPr>
          <w:delText>problematic data</w:delText>
        </w:r>
      </w:del>
      <w:ins w:id="722" w:author="Munish Kumar" w:date="2022-12-29T16:28:00Z">
        <w:r>
          <w:rPr>
            <w:rFonts w:ascii="Times" w:hAnsi="Times" w:cs="Times"/>
            <w:sz w:val="24"/>
            <w:szCs w:val="24"/>
          </w:rPr>
          <w:t xml:space="preserve">alphanumeric or </w:t>
        </w:r>
        <w:r w:rsidR="00362FB0">
          <w:rPr>
            <w:rFonts w:ascii="Times" w:hAnsi="Times" w:cs="Times"/>
            <w:sz w:val="24"/>
            <w:szCs w:val="24"/>
          </w:rPr>
          <w:t>non-physical data (negativ</w:t>
        </w:r>
      </w:ins>
      <w:ins w:id="723" w:author="Munish Kumar" w:date="2022-12-29T16:29:00Z">
        <w:r w:rsidR="00362FB0">
          <w:rPr>
            <w:rFonts w:ascii="Times" w:hAnsi="Times" w:cs="Times"/>
            <w:sz w:val="24"/>
            <w:szCs w:val="24"/>
          </w:rPr>
          <w:t>e</w:t>
        </w:r>
      </w:ins>
      <w:ins w:id="724" w:author="Munish Kumar" w:date="2022-12-29T16:28:00Z">
        <w:r w:rsidR="00362FB0">
          <w:rPr>
            <w:rFonts w:ascii="Times" w:hAnsi="Times" w:cs="Times"/>
            <w:sz w:val="24"/>
            <w:szCs w:val="24"/>
          </w:rPr>
          <w:t xml:space="preserve"> numbers</w:t>
        </w:r>
      </w:ins>
      <w:ins w:id="725" w:author="Munish Kumar" w:date="2022-12-29T16:51:00Z">
        <w:r w:rsidR="00046C61">
          <w:rPr>
            <w:rFonts w:ascii="Times" w:hAnsi="Times" w:cs="Times"/>
            <w:sz w:val="24"/>
            <w:szCs w:val="24"/>
          </w:rPr>
          <w:t xml:space="preserve"> or zero division errors</w:t>
        </w:r>
      </w:ins>
      <w:ins w:id="726" w:author="Munish Kumar" w:date="2022-12-29T16:29:00Z">
        <w:r w:rsidR="00362FB0">
          <w:rPr>
            <w:rFonts w:ascii="Times" w:hAnsi="Times" w:cs="Times"/>
            <w:sz w:val="24"/>
            <w:szCs w:val="24"/>
          </w:rPr>
          <w:t>)</w:t>
        </w:r>
      </w:ins>
      <w:del w:id="727" w:author="Munish Kumar" w:date="2022-12-29T16:29:00Z">
        <w:r w:rsidRPr="004641C0" w:rsidDel="00362FB0">
          <w:rPr>
            <w:rFonts w:ascii="Times" w:hAnsi="Times" w:cs="Times"/>
            <w:sz w:val="24"/>
            <w:szCs w:val="24"/>
          </w:rPr>
          <w:delText xml:space="preserve"> as well as basic knowledge of the critical columns related to rock typing</w:delText>
        </w:r>
      </w:del>
      <w:r w:rsidRPr="004641C0">
        <w:rPr>
          <w:rFonts w:ascii="Times" w:hAnsi="Times" w:cs="Times"/>
          <w:sz w:val="24"/>
          <w:szCs w:val="24"/>
        </w:rPr>
        <w:t xml:space="preserve">. </w:t>
      </w:r>
      <w:ins w:id="728" w:author="Munish Kumar" w:date="2022-12-29T16:29:00Z">
        <w:r w:rsidR="00362FB0">
          <w:rPr>
            <w:rFonts w:ascii="Times" w:hAnsi="Times" w:cs="Times"/>
            <w:sz w:val="24"/>
            <w:szCs w:val="24"/>
          </w:rPr>
          <w:t xml:space="preserve">What was remaining was </w:t>
        </w:r>
      </w:ins>
      <w:del w:id="729" w:author="Munish Kumar" w:date="2022-12-29T16:29:00Z">
        <w:r w:rsidRPr="004641C0" w:rsidDel="00362FB0">
          <w:rPr>
            <w:rFonts w:ascii="Times" w:hAnsi="Times" w:cs="Times"/>
            <w:sz w:val="24"/>
            <w:szCs w:val="24"/>
          </w:rPr>
          <w:delText>The file’s data is then adjusted by</w:delText>
        </w:r>
      </w:del>
      <w:ins w:id="730" w:author="Munish Kumar" w:date="2022-12-29T16:29:00Z">
        <w:r w:rsidR="00362FB0">
          <w:rPr>
            <w:rFonts w:ascii="Times" w:hAnsi="Times" w:cs="Times"/>
            <w:sz w:val="24"/>
            <w:szCs w:val="24"/>
          </w:rPr>
          <w:t>computationally corrected for</w:t>
        </w:r>
      </w:ins>
      <w:ins w:id="731" w:author="Munish Kumar" w:date="2022-12-30T10:35:00Z">
        <w:r w:rsidR="001B4468">
          <w:rPr>
            <w:rFonts w:ascii="Times" w:hAnsi="Times" w:cs="Times"/>
            <w:sz w:val="24"/>
            <w:szCs w:val="24"/>
          </w:rPr>
          <w:t>,</w:t>
        </w:r>
      </w:ins>
      <w:ins w:id="732" w:author="Munish Kumar" w:date="2022-12-29T16:29:00Z">
        <w:r w:rsidR="00362FB0">
          <w:rPr>
            <w:rFonts w:ascii="Times" w:hAnsi="Times" w:cs="Times"/>
            <w:sz w:val="24"/>
            <w:szCs w:val="24"/>
          </w:rPr>
          <w:t xml:space="preserve"> using statistic</w:t>
        </w:r>
      </w:ins>
      <w:ins w:id="733" w:author="Munish Kumar" w:date="2022-12-30T10:35:00Z">
        <w:r w:rsidR="001B4468">
          <w:rPr>
            <w:rFonts w:ascii="Times" w:hAnsi="Times" w:cs="Times"/>
            <w:sz w:val="24"/>
            <w:szCs w:val="24"/>
          </w:rPr>
          <w:t>al methods</w:t>
        </w:r>
      </w:ins>
      <w:ins w:id="734" w:author="Munish Kumar" w:date="2022-12-29T16:29:00Z">
        <w:r w:rsidR="00362FB0">
          <w:rPr>
            <w:rFonts w:ascii="Times" w:hAnsi="Times" w:cs="Times"/>
            <w:sz w:val="24"/>
            <w:szCs w:val="24"/>
          </w:rPr>
          <w:t xml:space="preserve"> </w:t>
        </w:r>
      </w:ins>
      <w:ins w:id="735" w:author="Munish Kumar" w:date="2022-12-29T16:49:00Z">
        <w:r w:rsidR="00E05FF2">
          <w:rPr>
            <w:rFonts w:ascii="Times" w:hAnsi="Times" w:cs="Times"/>
            <w:sz w:val="24"/>
            <w:szCs w:val="24"/>
          </w:rPr>
          <w:t xml:space="preserve">where </w:t>
        </w:r>
      </w:ins>
      <w:del w:id="736" w:author="Munish Kumar" w:date="2022-12-29T16:49:00Z">
        <w:r w:rsidRPr="004641C0" w:rsidDel="00E05FF2">
          <w:rPr>
            <w:rFonts w:ascii="Times" w:hAnsi="Times" w:cs="Times"/>
            <w:sz w:val="24"/>
            <w:szCs w:val="24"/>
          </w:rPr>
          <w:delText xml:space="preserve"> </w:delText>
        </w:r>
      </w:del>
      <w:del w:id="737" w:author="Munish Kumar" w:date="2022-12-29T16:29:00Z">
        <w:r w:rsidRPr="004641C0" w:rsidDel="00362FB0">
          <w:rPr>
            <w:rFonts w:ascii="Times" w:hAnsi="Times" w:cs="Times"/>
            <w:sz w:val="24"/>
            <w:szCs w:val="24"/>
          </w:rPr>
          <w:delText xml:space="preserve">filling </w:delText>
        </w:r>
      </w:del>
      <w:r w:rsidRPr="004641C0">
        <w:rPr>
          <w:rFonts w:ascii="Times" w:hAnsi="Times" w:cs="Times"/>
          <w:sz w:val="24"/>
          <w:szCs w:val="24"/>
        </w:rPr>
        <w:t xml:space="preserve">empty data </w:t>
      </w:r>
      <w:ins w:id="738" w:author="Munish Kumar" w:date="2022-12-29T16:29:00Z">
        <w:r w:rsidR="00362FB0">
          <w:rPr>
            <w:rFonts w:ascii="Times" w:hAnsi="Times" w:cs="Times"/>
            <w:sz w:val="24"/>
            <w:szCs w:val="24"/>
          </w:rPr>
          <w:t>types</w:t>
        </w:r>
      </w:ins>
      <w:ins w:id="739" w:author="Munish Kumar" w:date="2022-12-29T16:49:00Z">
        <w:r w:rsidR="00E05FF2">
          <w:rPr>
            <w:rFonts w:ascii="Times" w:hAnsi="Times" w:cs="Times"/>
            <w:sz w:val="24"/>
            <w:szCs w:val="24"/>
          </w:rPr>
          <w:t xml:space="preserve"> were filled in with </w:t>
        </w:r>
        <w:r w:rsidR="00E05FF2" w:rsidRPr="00E05FF2">
          <w:rPr>
            <w:rFonts w:ascii="Times" w:hAnsi="Times" w:cs="Times"/>
            <w:sz w:val="24"/>
            <w:szCs w:val="24"/>
            <w:highlight w:val="yellow"/>
            <w:rPrChange w:id="740" w:author="Munish Kumar" w:date="2022-12-29T16:49:00Z">
              <w:rPr>
                <w:rFonts w:ascii="Times" w:hAnsi="Times" w:cs="Times"/>
                <w:sz w:val="24"/>
                <w:szCs w:val="24"/>
              </w:rPr>
            </w:rPrChange>
          </w:rPr>
          <w:t>(mean/P10/P50?)</w:t>
        </w:r>
        <w:r w:rsidR="00046C61">
          <w:rPr>
            <w:rFonts w:ascii="Times" w:hAnsi="Times" w:cs="Times"/>
            <w:sz w:val="24"/>
            <w:szCs w:val="24"/>
          </w:rPr>
          <w:t xml:space="preserve"> values and</w:t>
        </w:r>
      </w:ins>
      <w:del w:id="741" w:author="Munish Kumar" w:date="2022-12-29T16:29:00Z">
        <w:r w:rsidRPr="004641C0" w:rsidDel="00362FB0">
          <w:rPr>
            <w:rFonts w:ascii="Times" w:hAnsi="Times" w:cs="Times"/>
            <w:sz w:val="24"/>
            <w:szCs w:val="24"/>
          </w:rPr>
          <w:delText>and data type are adjusted</w:delText>
        </w:r>
      </w:del>
      <w:del w:id="742" w:author="Munish Kumar" w:date="2022-12-29T16:30:00Z">
        <w:r w:rsidRPr="004641C0" w:rsidDel="00362FB0">
          <w:rPr>
            <w:rFonts w:ascii="Times" w:hAnsi="Times" w:cs="Times"/>
            <w:sz w:val="24"/>
            <w:szCs w:val="24"/>
          </w:rPr>
          <w:delText>. The</w:delText>
        </w:r>
      </w:del>
      <w:del w:id="743" w:author="Munish Kumar" w:date="2022-12-29T16:49:00Z">
        <w:r w:rsidRPr="004641C0" w:rsidDel="00046C61">
          <w:rPr>
            <w:rFonts w:ascii="Times" w:hAnsi="Times" w:cs="Times"/>
            <w:sz w:val="24"/>
            <w:szCs w:val="24"/>
          </w:rPr>
          <w:delText xml:space="preserve"> </w:delText>
        </w:r>
      </w:del>
      <w:del w:id="744" w:author="Munish Kumar" w:date="2022-12-29T16:30:00Z">
        <w:r w:rsidRPr="004641C0" w:rsidDel="00362FB0">
          <w:rPr>
            <w:rFonts w:ascii="Times" w:hAnsi="Times" w:cs="Times"/>
            <w:sz w:val="24"/>
            <w:szCs w:val="24"/>
          </w:rPr>
          <w:delText xml:space="preserve">outliers </w:delText>
        </w:r>
      </w:del>
      <w:ins w:id="745" w:author="Munish Kumar" w:date="2022-12-29T16:49:00Z">
        <w:r w:rsidR="00046C61">
          <w:rPr>
            <w:rFonts w:ascii="Times" w:hAnsi="Times" w:cs="Times"/>
            <w:sz w:val="24"/>
            <w:szCs w:val="24"/>
          </w:rPr>
          <w:t xml:space="preserve"> o</w:t>
        </w:r>
      </w:ins>
      <w:ins w:id="746" w:author="Munish Kumar" w:date="2022-12-29T16:30:00Z">
        <w:r w:rsidR="00362FB0" w:rsidRPr="004641C0">
          <w:rPr>
            <w:rFonts w:ascii="Times" w:hAnsi="Times" w:cs="Times"/>
            <w:sz w:val="24"/>
            <w:szCs w:val="24"/>
          </w:rPr>
          <w:t xml:space="preserve">utliers </w:t>
        </w:r>
      </w:ins>
      <w:del w:id="747" w:author="Munish Kumar" w:date="2022-12-29T16:30:00Z">
        <w:r w:rsidRPr="004641C0" w:rsidDel="00362FB0">
          <w:rPr>
            <w:rFonts w:ascii="Times" w:hAnsi="Times" w:cs="Times"/>
            <w:sz w:val="24"/>
            <w:szCs w:val="24"/>
          </w:rPr>
          <w:delText xml:space="preserve">are then </w:delText>
        </w:r>
      </w:del>
      <w:ins w:id="748" w:author="Munish Kumar" w:date="2022-12-29T16:30:00Z">
        <w:r w:rsidR="00362FB0">
          <w:rPr>
            <w:rFonts w:ascii="Times" w:hAnsi="Times" w:cs="Times"/>
            <w:sz w:val="24"/>
            <w:szCs w:val="24"/>
          </w:rPr>
          <w:t xml:space="preserve">were </w:t>
        </w:r>
      </w:ins>
      <w:r w:rsidRPr="004641C0">
        <w:rPr>
          <w:rFonts w:ascii="Times" w:hAnsi="Times" w:cs="Times"/>
          <w:sz w:val="24"/>
          <w:szCs w:val="24"/>
        </w:rPr>
        <w:t xml:space="preserve">removed to prevent </w:t>
      </w:r>
      <w:ins w:id="749" w:author="Munish Kumar" w:date="2022-12-29T16:49:00Z">
        <w:r w:rsidR="00046C61">
          <w:rPr>
            <w:rFonts w:ascii="Times" w:hAnsi="Times" w:cs="Times"/>
            <w:sz w:val="24"/>
            <w:szCs w:val="24"/>
          </w:rPr>
          <w:t xml:space="preserve">data </w:t>
        </w:r>
      </w:ins>
      <w:r w:rsidRPr="004641C0">
        <w:rPr>
          <w:rFonts w:ascii="Times" w:hAnsi="Times" w:cs="Times"/>
          <w:sz w:val="24"/>
          <w:szCs w:val="24"/>
        </w:rPr>
        <w:t>skew</w:t>
      </w:r>
      <w:del w:id="750" w:author="Munish Kumar" w:date="2022-12-29T16:49:00Z">
        <w:r w:rsidRPr="004641C0" w:rsidDel="00046C61">
          <w:rPr>
            <w:rFonts w:ascii="Times" w:hAnsi="Times" w:cs="Times"/>
            <w:sz w:val="24"/>
            <w:szCs w:val="24"/>
          </w:rPr>
          <w:delText xml:space="preserve"> of data</w:delText>
        </w:r>
      </w:del>
      <w:del w:id="751" w:author="Munish Kumar" w:date="2022-12-29T16:30:00Z">
        <w:r w:rsidRPr="004641C0" w:rsidDel="00362FB0">
          <w:rPr>
            <w:rFonts w:ascii="Times" w:hAnsi="Times" w:cs="Times"/>
            <w:sz w:val="24"/>
            <w:szCs w:val="24"/>
          </w:rPr>
          <w:delText xml:space="preserve"> from affecting the overall model training and results</w:delText>
        </w:r>
      </w:del>
      <w:r w:rsidRPr="004641C0">
        <w:rPr>
          <w:rFonts w:ascii="Times" w:hAnsi="Times" w:cs="Times"/>
          <w:sz w:val="24"/>
          <w:szCs w:val="24"/>
        </w:rPr>
        <w:t>.</w:t>
      </w:r>
      <w:del w:id="752" w:author="Munish Kumar" w:date="2022-12-30T10:37:00Z">
        <w:r w:rsidRPr="004641C0" w:rsidDel="001B4468">
          <w:rPr>
            <w:rFonts w:ascii="Times" w:hAnsi="Times" w:cs="Times"/>
            <w:sz w:val="24"/>
            <w:szCs w:val="24"/>
          </w:rPr>
          <w:delText xml:space="preserve"> </w:delText>
        </w:r>
      </w:del>
      <w:ins w:id="753" w:author="Munish Kumar" w:date="2022-12-30T09:07:00Z">
        <w:r w:rsidR="000B7384">
          <w:rPr>
            <w:rFonts w:ascii="Times" w:hAnsi="Times" w:cs="Times"/>
            <w:sz w:val="24"/>
            <w:szCs w:val="24"/>
          </w:rPr>
          <w:t xml:space="preserve"> </w:t>
        </w:r>
      </w:ins>
      <w:del w:id="754" w:author="Munish Kumar" w:date="2022-12-29T16:30:00Z">
        <w:r w:rsidRPr="004641C0" w:rsidDel="00362FB0">
          <w:rPr>
            <w:rFonts w:ascii="Times" w:hAnsi="Times" w:cs="Times"/>
            <w:sz w:val="24"/>
            <w:szCs w:val="24"/>
          </w:rPr>
          <w:delText>T</w:delText>
        </w:r>
      </w:del>
      <w:ins w:id="755" w:author="Munish Kumar" w:date="2022-12-29T17:06:00Z">
        <w:r w:rsidR="0061446E">
          <w:rPr>
            <w:rFonts w:ascii="Times" w:hAnsi="Times" w:cs="Times"/>
            <w:sz w:val="24"/>
            <w:szCs w:val="24"/>
          </w:rPr>
          <w:t>T</w:t>
        </w:r>
      </w:ins>
      <w:r w:rsidRPr="004641C0">
        <w:rPr>
          <w:rFonts w:ascii="Times" w:hAnsi="Times" w:cs="Times"/>
          <w:sz w:val="24"/>
          <w:szCs w:val="24"/>
        </w:rPr>
        <w:t xml:space="preserve">he data is </w:t>
      </w:r>
      <w:commentRangeStart w:id="756"/>
      <w:del w:id="757" w:author="Munish Kumar" w:date="2022-12-29T16:30:00Z">
        <w:r w:rsidRPr="004641C0" w:rsidDel="00362FB0">
          <w:rPr>
            <w:rFonts w:ascii="Times" w:hAnsi="Times" w:cs="Times"/>
            <w:sz w:val="24"/>
            <w:szCs w:val="24"/>
          </w:rPr>
          <w:delText xml:space="preserve">then </w:delText>
        </w:r>
      </w:del>
      <w:r w:rsidRPr="004641C0">
        <w:rPr>
          <w:rFonts w:ascii="Times" w:hAnsi="Times" w:cs="Times"/>
          <w:sz w:val="24"/>
          <w:szCs w:val="24"/>
        </w:rPr>
        <w:t>min</w:t>
      </w:r>
      <w:del w:id="758" w:author="Munish Kumar" w:date="2022-12-29T16:49:00Z">
        <w:r w:rsidRPr="004641C0" w:rsidDel="00046C61">
          <w:rPr>
            <w:rFonts w:ascii="Times" w:hAnsi="Times" w:cs="Times"/>
            <w:sz w:val="24"/>
            <w:szCs w:val="24"/>
          </w:rPr>
          <w:delText xml:space="preserve"> </w:delText>
        </w:r>
      </w:del>
      <w:ins w:id="759" w:author="Munish Kumar" w:date="2022-12-29T16:49:00Z">
        <w:r w:rsidR="00046C61">
          <w:rPr>
            <w:rFonts w:ascii="Times" w:hAnsi="Times" w:cs="Times"/>
            <w:sz w:val="24"/>
            <w:szCs w:val="24"/>
          </w:rPr>
          <w:t>-</w:t>
        </w:r>
      </w:ins>
      <w:r w:rsidRPr="004641C0">
        <w:rPr>
          <w:rFonts w:ascii="Times" w:hAnsi="Times" w:cs="Times"/>
          <w:sz w:val="24"/>
          <w:szCs w:val="24"/>
        </w:rPr>
        <w:t>max normalized</w:t>
      </w:r>
      <w:commentRangeEnd w:id="756"/>
      <w:r w:rsidR="00046C61">
        <w:rPr>
          <w:rStyle w:val="CommentReference"/>
        </w:rPr>
        <w:commentReference w:id="756"/>
      </w:r>
      <w:ins w:id="760" w:author="Munish Kumar" w:date="2022-12-30T10:38:00Z">
        <w:r w:rsidR="001B4468">
          <w:rPr>
            <w:rFonts w:ascii="Times" w:hAnsi="Times" w:cs="Times"/>
            <w:sz w:val="24"/>
            <w:szCs w:val="24"/>
          </w:rPr>
          <w:t xml:space="preserve"> </w:t>
        </w:r>
      </w:ins>
      <w:customXmlInsRangeStart w:id="761" w:author="Munish Kumar" w:date="2022-12-30T10:41:00Z"/>
      <w:sdt>
        <w:sdtPr>
          <w:rPr>
            <w:rFonts w:ascii="Times" w:hAnsi="Times" w:cs="Times"/>
            <w:sz w:val="24"/>
            <w:szCs w:val="24"/>
          </w:rPr>
          <w:id w:val="-70744578"/>
          <w:citation/>
        </w:sdtPr>
        <w:sdtContent>
          <w:customXmlInsRangeEnd w:id="761"/>
          <w:ins w:id="762" w:author="Munish Kumar" w:date="2022-12-30T10:41:00Z">
            <w:r w:rsidR="001B4468">
              <w:rPr>
                <w:rFonts w:ascii="Times" w:hAnsi="Times" w:cs="Times"/>
                <w:sz w:val="24"/>
                <w:szCs w:val="24"/>
              </w:rPr>
              <w:fldChar w:fldCharType="begin"/>
            </w:r>
            <w:r w:rsidR="001B4468">
              <w:rPr>
                <w:rFonts w:ascii="Times" w:hAnsi="Times" w:cs="Times"/>
                <w:sz w:val="24"/>
                <w:szCs w:val="24"/>
              </w:rPr>
              <w:instrText xml:space="preserve"> CITATION Kum22 \l 1033 </w:instrText>
            </w:r>
          </w:ins>
          <w:r w:rsidR="001B4468">
            <w:rPr>
              <w:rFonts w:ascii="Times" w:hAnsi="Times" w:cs="Times"/>
              <w:sz w:val="24"/>
              <w:szCs w:val="24"/>
            </w:rPr>
            <w:fldChar w:fldCharType="separate"/>
          </w:r>
          <w:ins w:id="763" w:author="Munish Kumar" w:date="2022-12-30T10:41:00Z">
            <w:r w:rsidR="001B4468" w:rsidRPr="001B4468">
              <w:rPr>
                <w:rFonts w:ascii="Times" w:hAnsi="Times" w:cs="Times"/>
                <w:noProof/>
                <w:sz w:val="24"/>
                <w:szCs w:val="24"/>
                <w:rPrChange w:id="764" w:author="Munish Kumar" w:date="2022-12-30T10:41:00Z">
                  <w:rPr/>
                </w:rPrChange>
              </w:rPr>
              <w:t>(Kumar, Swaminathan, Rusli, &amp; Thomas-Hy, 2022)</w:t>
            </w:r>
            <w:r w:rsidR="001B4468">
              <w:rPr>
                <w:rFonts w:ascii="Times" w:hAnsi="Times" w:cs="Times"/>
                <w:sz w:val="24"/>
                <w:szCs w:val="24"/>
              </w:rPr>
              <w:fldChar w:fldCharType="end"/>
            </w:r>
          </w:ins>
          <w:customXmlInsRangeStart w:id="765" w:author="Munish Kumar" w:date="2022-12-30T10:41:00Z"/>
        </w:sdtContent>
      </w:sdt>
      <w:customXmlInsRangeEnd w:id="765"/>
      <w:ins w:id="766" w:author="Munish Kumar" w:date="2022-12-29T17:07:00Z">
        <w:r w:rsidR="0061446E">
          <w:rPr>
            <w:rFonts w:ascii="Times" w:hAnsi="Times" w:cs="Times"/>
            <w:sz w:val="24"/>
            <w:szCs w:val="24"/>
          </w:rPr>
          <w:t xml:space="preserve"> before being </w:t>
        </w:r>
      </w:ins>
      <w:del w:id="767" w:author="Munish Kumar" w:date="2022-12-29T17:07:00Z">
        <w:r w:rsidRPr="004641C0" w:rsidDel="0061446E">
          <w:rPr>
            <w:rFonts w:ascii="Times" w:hAnsi="Times" w:cs="Times"/>
            <w:sz w:val="24"/>
            <w:szCs w:val="24"/>
          </w:rPr>
          <w:delText>.</w:delText>
        </w:r>
      </w:del>
      <w:del w:id="768" w:author="Munish Kumar" w:date="2022-12-29T16:50:00Z">
        <w:r w:rsidRPr="004641C0" w:rsidDel="00046C61">
          <w:rPr>
            <w:rFonts w:ascii="Times" w:hAnsi="Times" w:cs="Times"/>
            <w:sz w:val="24"/>
            <w:szCs w:val="24"/>
          </w:rPr>
          <w:delText xml:space="preserve"> Additional columns that would be used for the modified method’s way of rock typing is then created. The output from the data preparations would be</w:delText>
        </w:r>
      </w:del>
      <w:ins w:id="769" w:author="Munish Kumar" w:date="2022-12-29T16:50:00Z">
        <w:r w:rsidR="00046C61">
          <w:rPr>
            <w:rFonts w:ascii="Times" w:hAnsi="Times" w:cs="Times"/>
            <w:sz w:val="24"/>
            <w:szCs w:val="24"/>
          </w:rPr>
          <w:t>split into</w:t>
        </w:r>
      </w:ins>
      <w:r w:rsidRPr="004641C0">
        <w:rPr>
          <w:rFonts w:ascii="Times" w:hAnsi="Times" w:cs="Times"/>
          <w:sz w:val="24"/>
          <w:szCs w:val="24"/>
        </w:rPr>
        <w:t xml:space="preserve"> 2 </w:t>
      </w:r>
      <w:ins w:id="770" w:author="Munish Kumar" w:date="2022-12-29T16:50:00Z">
        <w:r w:rsidR="00046C61">
          <w:rPr>
            <w:rFonts w:ascii="Times" w:hAnsi="Times" w:cs="Times"/>
            <w:sz w:val="24"/>
            <w:szCs w:val="24"/>
          </w:rPr>
          <w:t xml:space="preserve">separate </w:t>
        </w:r>
      </w:ins>
      <w:r w:rsidRPr="004641C0">
        <w:rPr>
          <w:rFonts w:ascii="Times" w:hAnsi="Times" w:cs="Times"/>
          <w:sz w:val="24"/>
          <w:szCs w:val="24"/>
        </w:rPr>
        <w:t xml:space="preserve">csv files, one </w:t>
      </w:r>
      <w:del w:id="771" w:author="Munish Kumar" w:date="2022-12-29T16:50:00Z">
        <w:r w:rsidRPr="004641C0" w:rsidDel="00046C61">
          <w:rPr>
            <w:rFonts w:ascii="Times" w:hAnsi="Times" w:cs="Times"/>
            <w:sz w:val="24"/>
            <w:szCs w:val="24"/>
          </w:rPr>
          <w:delText xml:space="preserve">being </w:delText>
        </w:r>
      </w:del>
      <w:ins w:id="772" w:author="Munish Kumar" w:date="2022-12-29T16:50:00Z">
        <w:r w:rsidR="00046C61">
          <w:rPr>
            <w:rFonts w:ascii="Times" w:hAnsi="Times" w:cs="Times"/>
            <w:sz w:val="24"/>
            <w:szCs w:val="24"/>
          </w:rPr>
          <w:t>containing</w:t>
        </w:r>
        <w:r w:rsidR="00046C61" w:rsidRPr="004641C0">
          <w:rPr>
            <w:rFonts w:ascii="Times" w:hAnsi="Times" w:cs="Times"/>
            <w:sz w:val="24"/>
            <w:szCs w:val="24"/>
          </w:rPr>
          <w:t xml:space="preserve"> </w:t>
        </w:r>
      </w:ins>
      <w:r w:rsidRPr="004641C0">
        <w:rPr>
          <w:rFonts w:ascii="Times" w:hAnsi="Times" w:cs="Times"/>
          <w:sz w:val="24"/>
          <w:szCs w:val="24"/>
        </w:rPr>
        <w:t xml:space="preserve">the unnormalized </w:t>
      </w:r>
      <w:ins w:id="773" w:author="Munish Kumar" w:date="2022-12-29T16:50:00Z">
        <w:r w:rsidR="00046C61">
          <w:rPr>
            <w:rFonts w:ascii="Times" w:hAnsi="Times" w:cs="Times"/>
            <w:sz w:val="24"/>
            <w:szCs w:val="24"/>
          </w:rPr>
          <w:t>data</w:t>
        </w:r>
      </w:ins>
      <w:ins w:id="774" w:author="Munish Kumar" w:date="2022-12-29T16:51:00Z">
        <w:r w:rsidR="00046C61">
          <w:rPr>
            <w:rFonts w:ascii="Times" w:hAnsi="Times" w:cs="Times"/>
            <w:sz w:val="24"/>
            <w:szCs w:val="24"/>
          </w:rPr>
          <w:t xml:space="preserve"> </w:t>
        </w:r>
      </w:ins>
      <w:r w:rsidRPr="004641C0">
        <w:rPr>
          <w:rFonts w:ascii="Times" w:hAnsi="Times" w:cs="Times"/>
          <w:sz w:val="24"/>
          <w:szCs w:val="24"/>
        </w:rPr>
        <w:t xml:space="preserve">file and the </w:t>
      </w:r>
      <w:ins w:id="775" w:author="Munish Kumar" w:date="2022-12-29T16:53:00Z">
        <w:r w:rsidR="00046C61">
          <w:rPr>
            <w:rFonts w:ascii="Times" w:hAnsi="Times" w:cs="Times"/>
            <w:sz w:val="24"/>
            <w:szCs w:val="24"/>
          </w:rPr>
          <w:t xml:space="preserve">final input data file </w:t>
        </w:r>
      </w:ins>
      <w:del w:id="776" w:author="Munish Kumar" w:date="2022-12-29T16:53:00Z">
        <w:r w:rsidRPr="004641C0" w:rsidDel="00046C61">
          <w:rPr>
            <w:rFonts w:ascii="Times" w:hAnsi="Times" w:cs="Times"/>
            <w:sz w:val="24"/>
            <w:szCs w:val="24"/>
          </w:rPr>
          <w:delText xml:space="preserve">other </w:delText>
        </w:r>
      </w:del>
      <w:del w:id="777" w:author="Munish Kumar" w:date="2022-12-29T16:51:00Z">
        <w:r w:rsidRPr="004641C0" w:rsidDel="00046C61">
          <w:rPr>
            <w:rFonts w:ascii="Times" w:hAnsi="Times" w:cs="Times"/>
            <w:sz w:val="24"/>
            <w:szCs w:val="24"/>
          </w:rPr>
          <w:delText>being the min max normalized file</w:delText>
        </w:r>
      </w:del>
      <w:ins w:id="778" w:author="Munish Kumar" w:date="2022-12-29T16:51:00Z">
        <w:r w:rsidR="00046C61">
          <w:rPr>
            <w:rFonts w:ascii="Times" w:hAnsi="Times" w:cs="Times"/>
            <w:sz w:val="24"/>
            <w:szCs w:val="24"/>
          </w:rPr>
          <w:t>containing the</w:t>
        </w:r>
      </w:ins>
      <w:r w:rsidRPr="004641C0">
        <w:rPr>
          <w:rFonts w:ascii="Times" w:hAnsi="Times" w:cs="Times"/>
          <w:sz w:val="24"/>
          <w:szCs w:val="24"/>
        </w:rPr>
        <w:t xml:space="preserve"> </w:t>
      </w:r>
      <w:del w:id="779" w:author="Munish Kumar" w:date="2022-12-29T16:51:00Z">
        <w:r w:rsidRPr="004641C0" w:rsidDel="00046C61">
          <w:rPr>
            <w:rFonts w:ascii="Times" w:hAnsi="Times" w:cs="Times"/>
            <w:sz w:val="24"/>
            <w:szCs w:val="24"/>
          </w:rPr>
          <w:delText>with the additional columns</w:delText>
        </w:r>
      </w:del>
      <w:ins w:id="780" w:author="Munish Kumar" w:date="2022-12-29T16:51:00Z">
        <w:r w:rsidR="00046C61">
          <w:rPr>
            <w:rFonts w:ascii="Times" w:hAnsi="Times" w:cs="Times"/>
            <w:sz w:val="24"/>
            <w:szCs w:val="24"/>
          </w:rPr>
          <w:t>normalized data</w:t>
        </w:r>
      </w:ins>
      <w:r w:rsidRPr="004641C0">
        <w:rPr>
          <w:rFonts w:ascii="Times" w:hAnsi="Times" w:cs="Times"/>
          <w:sz w:val="24"/>
          <w:szCs w:val="24"/>
        </w:rPr>
        <w:t>.</w:t>
      </w:r>
      <w:del w:id="781" w:author="Munish Kumar" w:date="2022-12-29T16:51:00Z">
        <w:r w:rsidRPr="004641C0" w:rsidDel="00046C61">
          <w:rPr>
            <w:rFonts w:ascii="Times" w:hAnsi="Times" w:cs="Times"/>
            <w:sz w:val="24"/>
            <w:szCs w:val="24"/>
          </w:rPr>
          <w:delText xml:space="preserve"> The process is iterative and would repeat due to errors caused by calculation of additional columns like zero division error.</w:delText>
        </w:r>
      </w:del>
      <w:moveToRangeStart w:id="782" w:author="Munish Kumar" w:date="2022-12-29T16:20:00Z" w:name="move123223222"/>
      <w:moveToRangeEnd w:id="715"/>
      <w:moveTo w:id="783" w:author="Munish Kumar" w:date="2022-12-29T16:20:00Z">
        <w:del w:id="784" w:author="Munish Kumar" w:date="2022-12-29T16:22:00Z">
          <w:r w:rsidRPr="00DA149E" w:rsidDel="004641C0">
            <w:rPr>
              <w:rFonts w:ascii="Times" w:hAnsi="Times" w:cs="Times"/>
              <w:color w:val="000000" w:themeColor="text1"/>
              <w:sz w:val="24"/>
              <w:szCs w:val="24"/>
            </w:rPr>
            <w:delText xml:space="preserve">For the UK dataset, there were close to two thousand files that needs to be merged. </w:delText>
          </w:r>
        </w:del>
        <w:del w:id="785" w:author="Munish Kumar" w:date="2022-12-29T16:21:00Z">
          <w:r w:rsidRPr="00DA149E" w:rsidDel="004641C0">
            <w:rPr>
              <w:rFonts w:ascii="Times" w:hAnsi="Times" w:cs="Times"/>
              <w:color w:val="000000" w:themeColor="text1"/>
              <w:sz w:val="24"/>
              <w:szCs w:val="24"/>
            </w:rPr>
            <w:delText xml:space="preserve">The format of the column was similar in the separate files which were confirmed through random sampling. </w:delText>
          </w:r>
        </w:del>
        <w:del w:id="786" w:author="Munish Kumar" w:date="2022-12-29T16:22:00Z">
          <w:r w:rsidRPr="00DA149E" w:rsidDel="004641C0">
            <w:rPr>
              <w:rFonts w:ascii="Times" w:hAnsi="Times" w:cs="Times"/>
              <w:color w:val="000000" w:themeColor="text1"/>
              <w:sz w:val="24"/>
              <w:szCs w:val="24"/>
            </w:rPr>
            <w:delText>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delText>
          </w:r>
        </w:del>
      </w:moveTo>
    </w:p>
    <w:p w14:paraId="2154852A" w14:textId="6DC3A3FF" w:rsidR="004641C0" w:rsidRPr="00DA149E" w:rsidDel="004641C0" w:rsidRDefault="004641C0" w:rsidP="004641C0">
      <w:pPr>
        <w:jc w:val="both"/>
        <w:rPr>
          <w:del w:id="787" w:author="Munish Kumar" w:date="2022-12-29T16:22:00Z"/>
          <w:moveTo w:id="788" w:author="Munish Kumar" w:date="2022-12-29T16:20:00Z"/>
          <w:rFonts w:ascii="Times" w:hAnsi="Times" w:cs="Times"/>
          <w:color w:val="000000" w:themeColor="text1"/>
          <w:sz w:val="24"/>
          <w:szCs w:val="24"/>
        </w:rPr>
      </w:pPr>
    </w:p>
    <w:p w14:paraId="42856DC8" w14:textId="41C91550" w:rsidR="004641C0" w:rsidRPr="00DA149E" w:rsidDel="00046C61" w:rsidRDefault="004641C0" w:rsidP="004641C0">
      <w:pPr>
        <w:jc w:val="both"/>
        <w:rPr>
          <w:del w:id="789" w:author="Munish Kumar" w:date="2022-12-29T16:51:00Z"/>
          <w:moveTo w:id="790" w:author="Munish Kumar" w:date="2022-12-29T16:20:00Z"/>
          <w:rFonts w:ascii="Times" w:hAnsi="Times" w:cs="Times"/>
          <w:color w:val="000000" w:themeColor="text1"/>
          <w:sz w:val="24"/>
          <w:szCs w:val="24"/>
        </w:rPr>
      </w:pPr>
      <w:moveTo w:id="791" w:author="Munish Kumar" w:date="2022-12-29T16:20:00Z">
        <w:del w:id="792" w:author="Munish Kumar" w:date="2022-12-29T16:22:00Z">
          <w:r w:rsidRPr="00DA149E" w:rsidDel="004641C0">
            <w:rPr>
              <w:rFonts w:ascii="Times" w:hAnsi="Times" w:cs="Times"/>
              <w:color w:val="000000" w:themeColor="text1"/>
              <w:sz w:val="24"/>
              <w:szCs w:val="24"/>
            </w:rPr>
            <w:delText xml:space="preserve">For the UK dataset preparation, the two thousand files were all in their subfolders. </w:delText>
          </w:r>
        </w:del>
        <w:del w:id="793" w:author="Munish Kumar" w:date="2022-12-29T16:51:00Z">
          <w:r w:rsidRPr="00DA149E" w:rsidDel="00046C61">
            <w:rPr>
              <w:rFonts w:ascii="Times" w:hAnsi="Times" w:cs="Times"/>
              <w:color w:val="000000" w:themeColor="text1"/>
              <w:sz w:val="24"/>
              <w:szCs w:val="24"/>
            </w:rPr>
            <w:delText xml:space="preserve">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delText>
          </w:r>
        </w:del>
      </w:moveTo>
    </w:p>
    <w:p w14:paraId="13D15D1D" w14:textId="34D573DD" w:rsidR="004641C0" w:rsidRPr="00DA149E" w:rsidDel="00046C61" w:rsidRDefault="004641C0" w:rsidP="004641C0">
      <w:pPr>
        <w:jc w:val="both"/>
        <w:rPr>
          <w:del w:id="794" w:author="Munish Kumar" w:date="2022-12-29T16:51:00Z"/>
          <w:moveTo w:id="795" w:author="Munish Kumar" w:date="2022-12-29T16:20:00Z"/>
          <w:rFonts w:ascii="Times" w:hAnsi="Times" w:cs="Times"/>
          <w:color w:val="000000" w:themeColor="text1"/>
          <w:sz w:val="24"/>
          <w:szCs w:val="24"/>
        </w:rPr>
      </w:pPr>
    </w:p>
    <w:p w14:paraId="61EDD1A3" w14:textId="76409E3E" w:rsidR="004641C0" w:rsidRPr="00DA149E" w:rsidDel="004641C0" w:rsidRDefault="004641C0" w:rsidP="004641C0">
      <w:pPr>
        <w:jc w:val="both"/>
        <w:rPr>
          <w:del w:id="796" w:author="Munish Kumar" w:date="2022-12-29T16:23:00Z"/>
          <w:moveTo w:id="797" w:author="Munish Kumar" w:date="2022-12-29T16:20:00Z"/>
          <w:rFonts w:ascii="Times" w:hAnsi="Times" w:cs="Times"/>
          <w:color w:val="000000" w:themeColor="text1"/>
          <w:sz w:val="24"/>
          <w:szCs w:val="24"/>
        </w:rPr>
      </w:pPr>
      <w:moveTo w:id="798" w:author="Munish Kumar" w:date="2022-12-29T16:20:00Z">
        <w:del w:id="799" w:author="Munish Kumar" w:date="2022-12-29T16:23:00Z">
          <w:r w:rsidRPr="00DA149E" w:rsidDel="004641C0">
            <w:rPr>
              <w:rFonts w:ascii="Times" w:hAnsi="Times" w:cs="Times"/>
              <w:color w:val="000000" w:themeColor="text1"/>
              <w:sz w:val="24"/>
              <w:szCs w:val="24"/>
            </w:rPr>
            <w:delText>Overall, the steps for preparing the data for the eleven regions vary from one another but the process is mainly the merging of files or sheets and the initial selection of columns. Following the data preparation, we can then move on to data understanding.</w:delText>
          </w:r>
        </w:del>
      </w:moveTo>
    </w:p>
    <w:moveToRangeEnd w:id="782"/>
    <w:p w14:paraId="32E80C49" w14:textId="450F62B8" w:rsidR="00D13830" w:rsidRDefault="00046C61" w:rsidP="00642BA8">
      <w:pPr>
        <w:spacing w:before="120"/>
        <w:jc w:val="both"/>
        <w:rPr>
          <w:ins w:id="800" w:author="Munish Kumar" w:date="2022-12-29T16:55:00Z"/>
          <w:rFonts w:ascii="Times" w:hAnsi="Times" w:cs="Times"/>
          <w:sz w:val="24"/>
          <w:szCs w:val="24"/>
        </w:rPr>
      </w:pPr>
      <w:ins w:id="801" w:author="Munish Kumar" w:date="2022-12-29T16:52:00Z">
        <w:r>
          <w:rPr>
            <w:rFonts w:ascii="Times" w:hAnsi="Times" w:cs="Times"/>
            <w:sz w:val="24"/>
            <w:szCs w:val="24"/>
          </w:rPr>
          <w:t xml:space="preserve"> </w:t>
        </w:r>
      </w:ins>
      <w:ins w:id="802" w:author="Munish Kumar" w:date="2022-12-30T09:12:00Z">
        <w:r w:rsidR="008A68DD">
          <w:rPr>
            <w:rFonts w:ascii="Times" w:hAnsi="Times" w:cs="Times"/>
            <w:sz w:val="24"/>
            <w:szCs w:val="24"/>
          </w:rPr>
          <w:t xml:space="preserve">We schematically illustrate this </w:t>
        </w:r>
      </w:ins>
      <w:ins w:id="803" w:author="Munish Kumar" w:date="2022-12-30T10:41:00Z">
        <w:r w:rsidR="001B4468">
          <w:rPr>
            <w:rFonts w:ascii="Times" w:hAnsi="Times" w:cs="Times"/>
            <w:sz w:val="24"/>
            <w:szCs w:val="24"/>
          </w:rPr>
          <w:t>process</w:t>
        </w:r>
      </w:ins>
      <w:ins w:id="804" w:author="Munish Kumar" w:date="2022-12-30T09:12:00Z">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w:instrText>
        </w:r>
        <w:r w:rsidR="008A68DD">
          <w:rPr>
            <w:rFonts w:ascii="Times" w:hAnsi="Times" w:cs="Times"/>
            <w:sz w:val="24"/>
            <w:szCs w:val="24"/>
          </w:rPr>
        </w:r>
        <w:r w:rsidR="008A68DD">
          <w:rPr>
            <w:rFonts w:ascii="Times" w:hAnsi="Times" w:cs="Times"/>
            <w:sz w:val="24"/>
            <w:szCs w:val="24"/>
          </w:rPr>
          <w:instrText xml:space="preserve"> \* MERGEFORMAT </w:instrText>
        </w:r>
        <w:r w:rsidR="008A68DD">
          <w:rPr>
            <w:rFonts w:ascii="Times" w:hAnsi="Times" w:cs="Times"/>
            <w:sz w:val="24"/>
            <w:szCs w:val="24"/>
          </w:rPr>
          <w:fldChar w:fldCharType="separate"/>
        </w:r>
        <w:r w:rsidR="008A68DD" w:rsidRPr="00291B19">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ins>
      <w:del w:id="805" w:author="Munish Kumar" w:date="2022-12-29T16:01:00Z">
        <w:r w:rsidR="00590FFD" w:rsidDel="000C6B52">
          <w:rPr>
            <w:rFonts w:ascii="Times" w:hAnsi="Times" w:cs="Times"/>
            <w:sz w:val="24"/>
            <w:szCs w:val="24"/>
          </w:rPr>
          <w:delText xml:space="preserve">This paper will </w:delText>
        </w:r>
      </w:del>
      <w:del w:id="806" w:author="Munish Kumar" w:date="2022-12-29T15:58:00Z">
        <w:r w:rsidR="00590FFD" w:rsidDel="000C6B52">
          <w:rPr>
            <w:rFonts w:ascii="Times" w:hAnsi="Times" w:cs="Times"/>
            <w:sz w:val="24"/>
            <w:szCs w:val="24"/>
          </w:rPr>
          <w:delText>rock type</w:delText>
        </w:r>
      </w:del>
      <w:del w:id="807" w:author="Munish Kumar" w:date="2022-12-29T16:01:00Z">
        <w:r w:rsidR="00590FFD" w:rsidDel="000C6B52">
          <w:rPr>
            <w:rFonts w:ascii="Times" w:hAnsi="Times" w:cs="Times"/>
            <w:sz w:val="24"/>
            <w:szCs w:val="24"/>
          </w:rPr>
          <w:delText xml:space="preserve"> using traditional method and unsupervised machine learning algorithms and compare their performance using the traditional method as a benchmark</w:delText>
        </w:r>
      </w:del>
      <w:del w:id="808" w:author="Munish Kumar" w:date="2022-12-29T16:00:00Z">
        <w:r w:rsidR="00590FFD" w:rsidDel="000C6B52">
          <w:rPr>
            <w:rFonts w:ascii="Times" w:hAnsi="Times" w:cs="Times"/>
            <w:sz w:val="24"/>
            <w:szCs w:val="24"/>
          </w:rPr>
          <w:delText xml:space="preserve">. </w:delText>
        </w:r>
        <w:r w:rsidR="00590FFD" w:rsidRPr="00474505" w:rsidDel="000C6B52">
          <w:rPr>
            <w:rFonts w:ascii="Times" w:hAnsi="Times" w:cs="Times"/>
            <w:sz w:val="24"/>
            <w:szCs w:val="24"/>
          </w:rPr>
          <w:delText xml:space="preserve">This will be a methods paper which should be applied and tested on other datasets. </w:delText>
        </w:r>
      </w:del>
      <w:del w:id="809" w:author="Munish Kumar" w:date="2022-12-29T16:04:00Z">
        <w:r w:rsidR="00590FFD" w:rsidRPr="00474505" w:rsidDel="000C6B52">
          <w:rPr>
            <w:rFonts w:ascii="Times" w:hAnsi="Times" w:cs="Times"/>
            <w:sz w:val="24"/>
            <w:szCs w:val="24"/>
          </w:rPr>
          <w:delText>The dataset used for model training is the UK core dataset with 2000 data points</w:delText>
        </w:r>
        <w:r w:rsidR="00635E98" w:rsidDel="000C6B52">
          <w:rPr>
            <w:rFonts w:ascii="Times" w:hAnsi="Times" w:cs="Times"/>
            <w:sz w:val="24"/>
            <w:szCs w:val="24"/>
          </w:rPr>
          <w:delText xml:space="preserve"> from the original 100k data points dataset</w:delText>
        </w:r>
        <w:r w:rsidR="00590FFD" w:rsidRPr="00474505" w:rsidDel="000C6B52">
          <w:rPr>
            <w:rFonts w:ascii="Times" w:hAnsi="Times" w:cs="Times"/>
            <w:sz w:val="24"/>
            <w:szCs w:val="24"/>
          </w:rPr>
          <w:delText xml:space="preserve"> obtained from an online source. </w:delText>
        </w:r>
      </w:del>
    </w:p>
    <w:p w14:paraId="4CF4D2BA" w14:textId="1FC6B597" w:rsidR="00046C61" w:rsidRDefault="00046C61" w:rsidP="00642BA8">
      <w:pPr>
        <w:spacing w:before="120"/>
        <w:jc w:val="both"/>
        <w:rPr>
          <w:ins w:id="810" w:author="Munish Kumar" w:date="2022-12-29T17:10:00Z"/>
          <w:rFonts w:ascii="Times" w:hAnsi="Times" w:cs="Times"/>
          <w:sz w:val="24"/>
          <w:szCs w:val="24"/>
        </w:rPr>
      </w:pPr>
    </w:p>
    <w:p w14:paraId="2531140F" w14:textId="0DC6678B" w:rsidR="0061446E" w:rsidRDefault="0061446E" w:rsidP="00642BA8">
      <w:pPr>
        <w:spacing w:before="120"/>
        <w:jc w:val="both"/>
        <w:rPr>
          <w:ins w:id="811" w:author="Munish Kumar" w:date="2022-12-29T17:10:00Z"/>
          <w:rFonts w:ascii="Times" w:hAnsi="Times" w:cs="Times"/>
          <w:sz w:val="24"/>
          <w:szCs w:val="24"/>
        </w:rPr>
      </w:pPr>
      <w:ins w:id="812" w:author="Munish Kumar" w:date="2022-12-29T17:10:00Z">
        <w:r>
          <w:rPr>
            <w:rFonts w:ascii="Times" w:hAnsi="Times" w:cs="Times"/>
            <w:noProof/>
            <w:sz w:val="24"/>
            <w:szCs w:val="24"/>
          </w:rPr>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ins>
    </w:p>
    <w:p w14:paraId="74166D87" w14:textId="29CB9444" w:rsidR="0061446E" w:rsidRDefault="0061446E" w:rsidP="0061446E">
      <w:pPr>
        <w:pStyle w:val="Caption"/>
        <w:jc w:val="center"/>
        <w:rPr>
          <w:ins w:id="813" w:author="Munish Kumar" w:date="2022-12-30T08:58:00Z"/>
          <w:color w:val="000000" w:themeColor="text1"/>
          <w:sz w:val="20"/>
          <w:szCs w:val="20"/>
        </w:rPr>
      </w:pPr>
      <w:bookmarkStart w:id="814" w:name="_Ref123226314"/>
      <w:ins w:id="815" w:author="Munish Kumar" w:date="2022-12-29T17:11:00Z">
        <w:r w:rsidRPr="0061446E">
          <w:rPr>
            <w:b/>
            <w:bCs/>
            <w:color w:val="000000" w:themeColor="text1"/>
            <w:sz w:val="20"/>
            <w:szCs w:val="20"/>
            <w:rPrChange w:id="816" w:author="Munish Kumar" w:date="2022-12-29T17:11:00Z">
              <w:rPr/>
            </w:rPrChange>
          </w:rPr>
          <w:t xml:space="preserve">Figure </w:t>
        </w:r>
        <w:r w:rsidRPr="0061446E">
          <w:rPr>
            <w:b/>
            <w:bCs/>
            <w:color w:val="000000" w:themeColor="text1"/>
            <w:sz w:val="20"/>
            <w:szCs w:val="20"/>
            <w:rPrChange w:id="817" w:author="Munish Kumar" w:date="2022-12-29T17:11:00Z">
              <w:rPr/>
            </w:rPrChange>
          </w:rPr>
          <w:fldChar w:fldCharType="begin"/>
        </w:r>
        <w:r w:rsidRPr="0061446E">
          <w:rPr>
            <w:b/>
            <w:bCs/>
            <w:color w:val="000000" w:themeColor="text1"/>
            <w:sz w:val="20"/>
            <w:szCs w:val="20"/>
            <w:rPrChange w:id="818" w:author="Munish Kumar" w:date="2022-12-29T17:11:00Z">
              <w:rPr/>
            </w:rPrChange>
          </w:rPr>
          <w:instrText xml:space="preserve"> SEQ Figure \* ARABIC </w:instrText>
        </w:r>
      </w:ins>
      <w:r w:rsidRPr="0061446E">
        <w:rPr>
          <w:b/>
          <w:bCs/>
          <w:color w:val="000000" w:themeColor="text1"/>
          <w:sz w:val="20"/>
          <w:szCs w:val="20"/>
          <w:rPrChange w:id="819" w:author="Munish Kumar" w:date="2022-12-29T17:11:00Z">
            <w:rPr/>
          </w:rPrChange>
        </w:rPr>
        <w:fldChar w:fldCharType="separate"/>
      </w:r>
      <w:ins w:id="820" w:author="Munish Kumar" w:date="2022-12-29T17:11:00Z">
        <w:r w:rsidRPr="0061446E">
          <w:rPr>
            <w:b/>
            <w:bCs/>
            <w:noProof/>
            <w:color w:val="000000" w:themeColor="text1"/>
            <w:sz w:val="20"/>
            <w:szCs w:val="20"/>
            <w:rPrChange w:id="821" w:author="Munish Kumar" w:date="2022-12-29T17:11:00Z">
              <w:rPr>
                <w:noProof/>
              </w:rPr>
            </w:rPrChange>
          </w:rPr>
          <w:t>1</w:t>
        </w:r>
        <w:r w:rsidRPr="0061446E">
          <w:rPr>
            <w:b/>
            <w:bCs/>
            <w:color w:val="000000" w:themeColor="text1"/>
            <w:sz w:val="20"/>
            <w:szCs w:val="20"/>
            <w:rPrChange w:id="822" w:author="Munish Kumar" w:date="2022-12-29T17:11:00Z">
              <w:rPr/>
            </w:rPrChange>
          </w:rPr>
          <w:fldChar w:fldCharType="end"/>
        </w:r>
        <w:bookmarkEnd w:id="814"/>
        <w:r w:rsidRPr="0061446E">
          <w:rPr>
            <w:b/>
            <w:bCs/>
            <w:color w:val="000000" w:themeColor="text1"/>
            <w:sz w:val="20"/>
            <w:szCs w:val="20"/>
            <w:rPrChange w:id="823" w:author="Munish Kumar" w:date="2022-12-29T17:11:00Z">
              <w:rPr/>
            </w:rPrChange>
          </w:rPr>
          <w:t xml:space="preserve">: </w:t>
        </w:r>
      </w:ins>
      <w:ins w:id="824" w:author="Munish Kumar" w:date="2022-12-29T17:10:00Z">
        <w:r w:rsidRPr="0061446E">
          <w:rPr>
            <w:color w:val="000000" w:themeColor="text1"/>
            <w:sz w:val="20"/>
            <w:szCs w:val="20"/>
            <w:rPrChange w:id="825" w:author="Munish Kumar" w:date="2022-12-29T17:11:00Z">
              <w:rPr>
                <w:rFonts w:ascii="Times" w:hAnsi="Times" w:cs="Times"/>
                <w:sz w:val="24"/>
                <w:szCs w:val="24"/>
              </w:rPr>
            </w:rPrChange>
          </w:rPr>
          <w:t>Generic data preparation flowchart</w:t>
        </w:r>
      </w:ins>
    </w:p>
    <w:p w14:paraId="0203AF00" w14:textId="50C597E7" w:rsidR="000B7384" w:rsidRDefault="000B7384" w:rsidP="000B7384">
      <w:pPr>
        <w:rPr>
          <w:ins w:id="826" w:author="Munish Kumar" w:date="2022-12-30T08:58:00Z"/>
        </w:rPr>
      </w:pPr>
    </w:p>
    <w:p w14:paraId="40F641A6" w14:textId="568891EF" w:rsidR="000B7384" w:rsidRPr="00226EEF" w:rsidRDefault="008A68DD" w:rsidP="007F56CC">
      <w:pPr>
        <w:pStyle w:val="Heading2"/>
        <w:rPr>
          <w:ins w:id="827" w:author="Munish Kumar" w:date="2022-12-30T08:59:00Z"/>
        </w:rPr>
      </w:pPr>
      <w:ins w:id="828" w:author="Munish Kumar" w:date="2022-12-30T09:10:00Z">
        <w:r>
          <w:t>Exploratory Data Analytics</w:t>
        </w:r>
      </w:ins>
      <w:ins w:id="829" w:author="Munish Kumar" w:date="2022-12-30T08:59:00Z">
        <w:r w:rsidR="000B7384">
          <w:t xml:space="preserve"> </w:t>
        </w:r>
      </w:ins>
      <w:ins w:id="830" w:author="Munish Kumar" w:date="2022-12-30T10:20:00Z">
        <w:r w:rsidR="007735DD">
          <w:t xml:space="preserve">and </w:t>
        </w:r>
        <w:proofErr w:type="spellStart"/>
        <w:r w:rsidR="007735DD">
          <w:t>Downsampling</w:t>
        </w:r>
      </w:ins>
      <w:proofErr w:type="spellEnd"/>
    </w:p>
    <w:p w14:paraId="18A49BD5" w14:textId="5B1BD7BF" w:rsidR="008A68DD" w:rsidRDefault="008A68DD" w:rsidP="008A68DD">
      <w:pPr>
        <w:spacing w:before="120"/>
        <w:jc w:val="both"/>
        <w:rPr>
          <w:ins w:id="831" w:author="Munish Kumar" w:date="2022-12-30T09:12:00Z"/>
          <w:rFonts w:ascii="Times" w:hAnsi="Times" w:cs="Times"/>
          <w:sz w:val="24"/>
          <w:szCs w:val="24"/>
        </w:rPr>
      </w:pPr>
      <w:ins w:id="832" w:author="Munish Kumar" w:date="2022-12-30T09:12:00Z">
        <w:r>
          <w:rPr>
            <w:rFonts w:ascii="Times" w:hAnsi="Times" w:cs="Times"/>
            <w:sz w:val="24"/>
            <w:szCs w:val="24"/>
          </w:rPr>
          <w:t>Our</w:t>
        </w:r>
      </w:ins>
      <w:ins w:id="833" w:author="Munish Kumar" w:date="2022-12-30T09:11:00Z">
        <w:r>
          <w:rPr>
            <w:rFonts w:ascii="Times" w:hAnsi="Times" w:cs="Times"/>
            <w:sz w:val="24"/>
            <w:szCs w:val="24"/>
          </w:rPr>
          <w:t xml:space="preserve"> final data set was made up of </w:t>
        </w:r>
      </w:ins>
      <w:ins w:id="834" w:author="Munish Kumar" w:date="2022-12-30T09:29:00Z">
        <w:r w:rsidR="004D14E7">
          <w:rPr>
            <w:rFonts w:ascii="Times" w:hAnsi="Times" w:cs="Times"/>
            <w:sz w:val="24"/>
            <w:szCs w:val="24"/>
          </w:rPr>
          <w:t>&gt;</w:t>
        </w:r>
      </w:ins>
      <w:ins w:id="835" w:author="Munish Kumar" w:date="2022-12-30T09:11:00Z">
        <w:r>
          <w:rPr>
            <w:rFonts w:ascii="Times" w:hAnsi="Times" w:cs="Times"/>
            <w:sz w:val="24"/>
            <w:szCs w:val="24"/>
          </w:rPr>
          <w:t xml:space="preserve">100,000 unique data </w:t>
        </w:r>
        <w:commentRangeStart w:id="836"/>
        <w:r>
          <w:rPr>
            <w:rFonts w:ascii="Times" w:hAnsi="Times" w:cs="Times"/>
            <w:sz w:val="24"/>
            <w:szCs w:val="24"/>
          </w:rPr>
          <w:t>points</w:t>
        </w:r>
      </w:ins>
      <w:commentRangeEnd w:id="836"/>
      <w:ins w:id="837" w:author="Munish Kumar" w:date="2022-12-30T09:32:00Z">
        <w:r w:rsidR="004D14E7">
          <w:rPr>
            <w:rStyle w:val="CommentReference"/>
          </w:rPr>
          <w:commentReference w:id="836"/>
        </w:r>
      </w:ins>
      <w:commentRangeStart w:id="838"/>
      <w:commentRangeEnd w:id="838"/>
      <w:ins w:id="839" w:author="Munish Kumar" w:date="2022-12-30T09:11:00Z">
        <w:r>
          <w:rPr>
            <w:rStyle w:val="CommentReference"/>
          </w:rPr>
          <w:commentReference w:id="838"/>
        </w:r>
        <w:r>
          <w:rPr>
            <w:rFonts w:ascii="Times" w:hAnsi="Times" w:cs="Times"/>
            <w:sz w:val="24"/>
            <w:szCs w:val="24"/>
          </w:rPr>
          <w:t xml:space="preserve">. </w:t>
        </w:r>
      </w:ins>
      <w:ins w:id="840" w:author="Munish Kumar" w:date="2022-12-30T09:13:00Z">
        <w:r>
          <w:rPr>
            <w:rFonts w:ascii="Times" w:hAnsi="Times" w:cs="Times"/>
            <w:sz w:val="24"/>
            <w:szCs w:val="24"/>
          </w:rPr>
          <w:t xml:space="preserve">General histograms of the porosity and permeability of this data set is given in </w:t>
        </w:r>
      </w:ins>
      <w:ins w:id="841" w:author="Munish Kumar" w:date="2022-12-30T10:15:00Z">
        <w:r w:rsidR="007735DD">
          <w:rPr>
            <w:rFonts w:ascii="Times" w:hAnsi="Times" w:cs="Times"/>
            <w:sz w:val="24"/>
            <w:szCs w:val="24"/>
          </w:rPr>
          <w:fldChar w:fldCharType="begin"/>
        </w:r>
        <w:r w:rsidR="007735DD">
          <w:rPr>
            <w:rFonts w:ascii="Times" w:hAnsi="Times" w:cs="Times"/>
            <w:sz w:val="24"/>
            <w:szCs w:val="24"/>
          </w:rPr>
          <w:instrText xml:space="preserve"> REF _Ref123287766 \h </w:instrText>
        </w:r>
        <w:r w:rsidR="007735DD">
          <w:rPr>
            <w:rFonts w:ascii="Times" w:hAnsi="Times" w:cs="Times"/>
            <w:sz w:val="24"/>
            <w:szCs w:val="24"/>
          </w:rPr>
        </w:r>
      </w:ins>
      <w:r w:rsidR="007735DD">
        <w:rPr>
          <w:rFonts w:ascii="Times" w:hAnsi="Times" w:cs="Times"/>
          <w:sz w:val="24"/>
          <w:szCs w:val="24"/>
        </w:rPr>
        <w:instrText xml:space="preserve"> \* MERGEFORMAT </w:instrText>
      </w:r>
      <w:r w:rsidR="007735DD">
        <w:rPr>
          <w:rFonts w:ascii="Times" w:hAnsi="Times" w:cs="Times"/>
          <w:sz w:val="24"/>
          <w:szCs w:val="24"/>
        </w:rPr>
        <w:fldChar w:fldCharType="separate"/>
      </w:r>
      <w:ins w:id="842" w:author="Munish Kumar" w:date="2022-12-30T10:15:00Z">
        <w:r w:rsidR="007735DD" w:rsidRPr="007735DD">
          <w:rPr>
            <w:rFonts w:ascii="Times" w:hAnsi="Times" w:cs="Times"/>
            <w:sz w:val="24"/>
            <w:szCs w:val="24"/>
            <w:rPrChange w:id="843" w:author="Munish Kumar" w:date="2022-12-30T10:15:00Z">
              <w:rPr>
                <w:b/>
                <w:bCs/>
                <w:color w:val="000000" w:themeColor="text1"/>
              </w:rPr>
            </w:rPrChange>
          </w:rPr>
          <w:t xml:space="preserve">Figure </w:t>
        </w:r>
        <w:r w:rsidR="007735DD" w:rsidRPr="007735DD">
          <w:rPr>
            <w:rFonts w:ascii="Times" w:hAnsi="Times" w:cs="Times"/>
            <w:sz w:val="24"/>
            <w:szCs w:val="24"/>
            <w:rPrChange w:id="844" w:author="Munish Kumar" w:date="2022-12-30T10:15:00Z">
              <w:rPr>
                <w:b/>
                <w:bCs/>
                <w:noProof/>
                <w:color w:val="000000" w:themeColor="text1"/>
              </w:rPr>
            </w:rPrChange>
          </w:rPr>
          <w:t>2</w:t>
        </w:r>
        <w:r w:rsidR="007735DD">
          <w:rPr>
            <w:rFonts w:ascii="Times" w:hAnsi="Times" w:cs="Times"/>
            <w:sz w:val="24"/>
            <w:szCs w:val="24"/>
          </w:rPr>
          <w:fldChar w:fldCharType="end"/>
        </w:r>
      </w:ins>
      <w:ins w:id="845" w:author="Munish Kumar" w:date="2022-12-30T09:13:00Z">
        <w:r>
          <w:rPr>
            <w:rFonts w:ascii="Times" w:hAnsi="Times" w:cs="Times"/>
            <w:sz w:val="24"/>
            <w:szCs w:val="24"/>
          </w:rPr>
          <w:t xml:space="preserve">. </w:t>
        </w:r>
      </w:ins>
      <w:ins w:id="846" w:author="Munish Kumar" w:date="2022-12-30T10:16:00Z">
        <w:r w:rsidR="007735DD">
          <w:rPr>
            <w:rFonts w:ascii="Times" w:hAnsi="Times" w:cs="Times"/>
            <w:sz w:val="24"/>
            <w:szCs w:val="24"/>
          </w:rPr>
          <w:t>A</w:t>
        </w:r>
      </w:ins>
      <w:ins w:id="847" w:author="Munish Kumar" w:date="2022-12-30T09:13:00Z">
        <w:r>
          <w:rPr>
            <w:rFonts w:ascii="Times" w:hAnsi="Times" w:cs="Times"/>
            <w:sz w:val="24"/>
            <w:szCs w:val="24"/>
          </w:rPr>
          <w:t xml:space="preserve"> cross-plot of the data </w:t>
        </w:r>
      </w:ins>
      <w:ins w:id="848" w:author="Munish Kumar" w:date="2022-12-30T10:16:00Z">
        <w:r w:rsidR="007735DD">
          <w:rPr>
            <w:rFonts w:ascii="Times" w:hAnsi="Times" w:cs="Times"/>
            <w:sz w:val="24"/>
            <w:szCs w:val="24"/>
          </w:rPr>
          <w:t xml:space="preserve">is shown </w:t>
        </w:r>
      </w:ins>
      <w:ins w:id="849" w:author="Munish Kumar" w:date="2022-12-30T09:13:00Z">
        <w:r>
          <w:rPr>
            <w:rFonts w:ascii="Times" w:hAnsi="Times" w:cs="Times"/>
            <w:sz w:val="24"/>
            <w:szCs w:val="24"/>
          </w:rPr>
          <w:t xml:space="preserve">in </w:t>
        </w:r>
      </w:ins>
      <w:ins w:id="850" w:author="Munish Kumar" w:date="2022-12-30T10:16:00Z">
        <w:r w:rsidR="007735DD">
          <w:rPr>
            <w:rFonts w:ascii="Times" w:hAnsi="Times" w:cs="Times"/>
            <w:sz w:val="24"/>
            <w:szCs w:val="24"/>
          </w:rPr>
          <w:fldChar w:fldCharType="begin"/>
        </w:r>
        <w:r w:rsidR="007735DD">
          <w:rPr>
            <w:rFonts w:ascii="Times" w:hAnsi="Times" w:cs="Times"/>
            <w:sz w:val="24"/>
            <w:szCs w:val="24"/>
          </w:rPr>
          <w:instrText xml:space="preserve"> REF _Ref123287793 \h </w:instrText>
        </w:r>
        <w:r w:rsidR="007735DD">
          <w:rPr>
            <w:rFonts w:ascii="Times" w:hAnsi="Times" w:cs="Times"/>
            <w:sz w:val="24"/>
            <w:szCs w:val="24"/>
          </w:rPr>
        </w:r>
      </w:ins>
      <w:r w:rsidR="007735DD">
        <w:rPr>
          <w:rFonts w:ascii="Times" w:hAnsi="Times" w:cs="Times"/>
          <w:sz w:val="24"/>
          <w:szCs w:val="24"/>
        </w:rPr>
        <w:instrText xml:space="preserve"> \* MERGEFORMAT </w:instrText>
      </w:r>
      <w:r w:rsidR="007735DD">
        <w:rPr>
          <w:rFonts w:ascii="Times" w:hAnsi="Times" w:cs="Times"/>
          <w:sz w:val="24"/>
          <w:szCs w:val="24"/>
        </w:rPr>
        <w:fldChar w:fldCharType="separate"/>
      </w:r>
      <w:ins w:id="851" w:author="Munish Kumar" w:date="2022-12-30T10:16:00Z">
        <w:r w:rsidR="007735DD" w:rsidRPr="007735DD">
          <w:rPr>
            <w:rFonts w:ascii="Times" w:hAnsi="Times" w:cs="Times"/>
            <w:sz w:val="24"/>
            <w:szCs w:val="24"/>
            <w:rPrChange w:id="852" w:author="Munish Kumar" w:date="2022-12-30T10:16:00Z">
              <w:rPr>
                <w:b/>
                <w:bCs/>
                <w:color w:val="000000" w:themeColor="text1"/>
              </w:rPr>
            </w:rPrChange>
          </w:rPr>
          <w:t xml:space="preserve">Figure </w:t>
        </w:r>
        <w:r w:rsidR="007735DD" w:rsidRPr="007735DD">
          <w:rPr>
            <w:rFonts w:ascii="Times" w:hAnsi="Times" w:cs="Times"/>
            <w:sz w:val="24"/>
            <w:szCs w:val="24"/>
            <w:rPrChange w:id="853" w:author="Munish Kumar" w:date="2022-12-30T10:16:00Z">
              <w:rPr>
                <w:b/>
                <w:bCs/>
                <w:noProof/>
                <w:color w:val="000000" w:themeColor="text1"/>
              </w:rPr>
            </w:rPrChange>
          </w:rPr>
          <w:t>3</w:t>
        </w:r>
        <w:r w:rsidR="007735DD">
          <w:rPr>
            <w:rFonts w:ascii="Times" w:hAnsi="Times" w:cs="Times"/>
            <w:sz w:val="24"/>
            <w:szCs w:val="24"/>
          </w:rPr>
          <w:fldChar w:fldCharType="end"/>
        </w:r>
      </w:ins>
      <w:ins w:id="854" w:author="Munish Kumar" w:date="2022-12-30T10:04:00Z">
        <w:r w:rsidR="00C77FAD">
          <w:rPr>
            <w:rFonts w:ascii="Times" w:hAnsi="Times" w:cs="Times"/>
            <w:sz w:val="24"/>
            <w:szCs w:val="24"/>
          </w:rPr>
          <w:t xml:space="preserve">, and a table of descriptive statistics </w:t>
        </w:r>
      </w:ins>
      <w:ins w:id="855" w:author="Munish Kumar" w:date="2022-12-30T10:16:00Z">
        <w:r w:rsidR="007735DD">
          <w:rPr>
            <w:rFonts w:ascii="Times" w:hAnsi="Times" w:cs="Times"/>
            <w:sz w:val="24"/>
            <w:szCs w:val="24"/>
          </w:rPr>
          <w:t xml:space="preserve">is given in </w:t>
        </w:r>
      </w:ins>
      <w:ins w:id="856" w:author="Munish Kumar" w:date="2022-12-30T10:30:00Z">
        <w:r w:rsidR="007F56CC">
          <w:rPr>
            <w:rFonts w:ascii="Times" w:hAnsi="Times" w:cs="Times"/>
            <w:sz w:val="24"/>
            <w:szCs w:val="24"/>
          </w:rPr>
          <w:fldChar w:fldCharType="begin"/>
        </w:r>
        <w:r w:rsidR="007F56CC">
          <w:rPr>
            <w:rFonts w:ascii="Times" w:hAnsi="Times" w:cs="Times"/>
            <w:sz w:val="24"/>
            <w:szCs w:val="24"/>
          </w:rPr>
          <w:instrText xml:space="preserve"> REF _Ref123288651 \h </w:instrText>
        </w:r>
        <w:r w:rsidR="007F56CC">
          <w:rPr>
            <w:rFonts w:ascii="Times" w:hAnsi="Times" w:cs="Times"/>
            <w:sz w:val="24"/>
            <w:szCs w:val="24"/>
          </w:rPr>
        </w:r>
      </w:ins>
      <w:r w:rsidR="007F56CC">
        <w:rPr>
          <w:rFonts w:ascii="Times" w:hAnsi="Times" w:cs="Times"/>
          <w:sz w:val="24"/>
          <w:szCs w:val="24"/>
        </w:rPr>
        <w:instrText xml:space="preserve"> \* MERGEFORMAT </w:instrText>
      </w:r>
      <w:r w:rsidR="007F56CC">
        <w:rPr>
          <w:rFonts w:ascii="Times" w:hAnsi="Times" w:cs="Times"/>
          <w:sz w:val="24"/>
          <w:szCs w:val="24"/>
        </w:rPr>
        <w:fldChar w:fldCharType="separate"/>
      </w:r>
      <w:ins w:id="857" w:author="Munish Kumar" w:date="2022-12-30T10:30:00Z">
        <w:r w:rsidR="007F56CC" w:rsidRPr="007F56CC">
          <w:rPr>
            <w:rFonts w:ascii="Times" w:hAnsi="Times" w:cs="Times"/>
            <w:sz w:val="24"/>
            <w:szCs w:val="24"/>
            <w:rPrChange w:id="858" w:author="Munish Kumar" w:date="2022-12-30T10:30:00Z">
              <w:rPr/>
            </w:rPrChange>
          </w:rPr>
          <w:t xml:space="preserve">Table </w:t>
        </w:r>
        <w:r w:rsidR="007F56CC" w:rsidRPr="007F56CC">
          <w:rPr>
            <w:rFonts w:ascii="Times" w:hAnsi="Times" w:cs="Times"/>
            <w:sz w:val="24"/>
            <w:szCs w:val="24"/>
            <w:rPrChange w:id="859" w:author="Munish Kumar" w:date="2022-12-30T10:30:00Z">
              <w:rPr>
                <w:noProof/>
              </w:rPr>
            </w:rPrChange>
          </w:rPr>
          <w:t>1</w:t>
        </w:r>
        <w:r w:rsidR="007F56CC">
          <w:rPr>
            <w:rFonts w:ascii="Times" w:hAnsi="Times" w:cs="Times"/>
            <w:sz w:val="24"/>
            <w:szCs w:val="24"/>
          </w:rPr>
          <w:fldChar w:fldCharType="end"/>
        </w:r>
        <w:r w:rsidR="007F56CC">
          <w:rPr>
            <w:rFonts w:ascii="Times" w:hAnsi="Times" w:cs="Times"/>
            <w:sz w:val="24"/>
            <w:szCs w:val="24"/>
          </w:rPr>
          <w:t>.</w:t>
        </w:r>
      </w:ins>
    </w:p>
    <w:p w14:paraId="7223422B" w14:textId="08D68089" w:rsidR="008A68DD" w:rsidRDefault="008A68DD" w:rsidP="008A68DD">
      <w:pPr>
        <w:spacing w:before="120"/>
        <w:jc w:val="both"/>
        <w:rPr>
          <w:ins w:id="860" w:author="Munish Kumar" w:date="2022-12-30T09:13:00Z"/>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555"/>
        <w:tblGridChange w:id="861">
          <w:tblGrid>
            <w:gridCol w:w="4471"/>
            <w:gridCol w:w="4555"/>
          </w:tblGrid>
        </w:tblGridChange>
      </w:tblGrid>
      <w:tr w:rsidR="004D14E7" w14:paraId="71A8A4F5" w14:textId="77777777" w:rsidTr="008A68DD">
        <w:trPr>
          <w:ins w:id="862" w:author="Munish Kumar" w:date="2022-12-30T09:13:00Z"/>
        </w:trPr>
        <w:tc>
          <w:tcPr>
            <w:tcW w:w="4508" w:type="dxa"/>
          </w:tcPr>
          <w:p w14:paraId="6CE531B4" w14:textId="094920AE" w:rsidR="008A68DD" w:rsidRDefault="004D14E7" w:rsidP="008A68DD">
            <w:pPr>
              <w:spacing w:before="120"/>
              <w:jc w:val="both"/>
              <w:rPr>
                <w:ins w:id="863" w:author="Munish Kumar" w:date="2022-12-30T09:13:00Z"/>
                <w:rFonts w:ascii="Times" w:hAnsi="Times" w:cs="Times"/>
                <w:sz w:val="24"/>
                <w:szCs w:val="24"/>
              </w:rPr>
            </w:pPr>
            <w:ins w:id="864" w:author="Munish Kumar" w:date="2022-12-30T09:36:00Z">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ins>
            <w:moveToRangeStart w:id="865" w:author="Munish Kumar" w:date="2022-12-30T09:14:00Z" w:name="move123284105"/>
            <w:moveTo w:id="866" w:author="Munish Kumar" w:date="2022-12-30T09:14:00Z">
              <w:del w:id="867" w:author="Munish Kumar" w:date="2022-12-30T09:35:00Z">
                <w:r w:rsidR="008A68DD" w:rsidDel="004D14E7">
                  <w:rPr>
                    <w:noProof/>
                  </w:rPr>
                  <w:drawing>
                    <wp:inline distT="0" distB="0" distL="0" distR="0" wp14:anchorId="436F7CE2" wp14:editId="5AEFF9E1">
                      <wp:extent cx="2790119" cy="185737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2806124" cy="1868030"/>
                              </a:xfrm>
                              <a:prstGeom prst="rect">
                                <a:avLst/>
                              </a:prstGeom>
                            </pic:spPr>
                          </pic:pic>
                        </a:graphicData>
                      </a:graphic>
                    </wp:inline>
                  </w:drawing>
                </w:r>
              </w:del>
            </w:moveTo>
            <w:moveToRangeEnd w:id="865"/>
          </w:p>
        </w:tc>
        <w:tc>
          <w:tcPr>
            <w:tcW w:w="4508" w:type="dxa"/>
          </w:tcPr>
          <w:p w14:paraId="2FB0C6E5" w14:textId="13F070DE" w:rsidR="008A68DD" w:rsidRDefault="004D14E7" w:rsidP="008A68DD">
            <w:pPr>
              <w:spacing w:before="120"/>
              <w:jc w:val="both"/>
              <w:rPr>
                <w:ins w:id="868" w:author="Munish Kumar" w:date="2022-12-30T09:13:00Z"/>
                <w:rFonts w:ascii="Times" w:hAnsi="Times" w:cs="Times"/>
                <w:sz w:val="24"/>
                <w:szCs w:val="24"/>
              </w:rPr>
            </w:pPr>
            <w:ins w:id="869" w:author="Munish Kumar" w:date="2022-12-30T09:37:00Z">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ins>
            <w:moveToRangeStart w:id="870" w:author="Munish Kumar" w:date="2022-12-30T09:14:00Z" w:name="move123284112"/>
            <w:moveTo w:id="871" w:author="Munish Kumar" w:date="2022-12-30T09:14:00Z">
              <w:del w:id="872" w:author="Munish Kumar" w:date="2022-12-30T09:35:00Z">
                <w:r w:rsidR="008A68DD" w:rsidDel="004D14E7">
                  <w:rPr>
                    <w:noProof/>
                  </w:rPr>
                  <w:drawing>
                    <wp:inline distT="0" distB="0" distL="0" distR="0" wp14:anchorId="7DC6CF3D" wp14:editId="48BC0CEB">
                      <wp:extent cx="2844238" cy="1828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2859472" cy="1838595"/>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870"/>
          </w:p>
        </w:tc>
      </w:tr>
    </w:tbl>
    <w:p w14:paraId="1030F79C" w14:textId="39608C09" w:rsidR="008A68DD" w:rsidRDefault="008A68DD" w:rsidP="008A68DD">
      <w:pPr>
        <w:pStyle w:val="Caption"/>
        <w:jc w:val="center"/>
        <w:rPr>
          <w:ins w:id="873" w:author="Munish Kumar" w:date="2022-12-30T09:14:00Z"/>
          <w:color w:val="000000" w:themeColor="text1"/>
          <w:sz w:val="20"/>
          <w:szCs w:val="20"/>
        </w:rPr>
      </w:pPr>
      <w:bookmarkStart w:id="874"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75" w:author="Munish Kumar" w:date="2022-12-30T10:15:00Z">
        <w:r w:rsidR="007735DD">
          <w:rPr>
            <w:b/>
            <w:bCs/>
            <w:noProof/>
            <w:color w:val="000000" w:themeColor="text1"/>
            <w:sz w:val="20"/>
            <w:szCs w:val="20"/>
          </w:rPr>
          <w:t>2</w:t>
        </w:r>
      </w:ins>
      <w:del w:id="876"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74"/>
      <w:r w:rsidRPr="00291B19">
        <w:rPr>
          <w:b/>
          <w:bCs/>
          <w:color w:val="000000" w:themeColor="text1"/>
          <w:sz w:val="20"/>
          <w:szCs w:val="20"/>
        </w:rPr>
        <w:t xml:space="preserve">: </w:t>
      </w:r>
      <w:ins w:id="877" w:author="Munish Kumar" w:date="2022-12-30T09:14:00Z">
        <w:r>
          <w:rPr>
            <w:color w:val="000000" w:themeColor="text1"/>
            <w:sz w:val="20"/>
            <w:szCs w:val="20"/>
          </w:rPr>
          <w:t xml:space="preserve">Histograms </w:t>
        </w:r>
      </w:ins>
      <w:ins w:id="878" w:author="Munish Kumar" w:date="2022-12-30T09:31:00Z">
        <w:r w:rsidR="004D14E7">
          <w:rPr>
            <w:color w:val="000000" w:themeColor="text1"/>
            <w:sz w:val="20"/>
            <w:szCs w:val="20"/>
          </w:rPr>
          <w:t>depicting</w:t>
        </w:r>
      </w:ins>
      <w:ins w:id="879" w:author="Munish Kumar" w:date="2022-12-30T09:14:00Z">
        <w:r>
          <w:rPr>
            <w:color w:val="000000" w:themeColor="text1"/>
            <w:sz w:val="20"/>
            <w:szCs w:val="20"/>
          </w:rPr>
          <w:t xml:space="preserve"> (Left) Porosity and (Right) Permeability of the core database</w:t>
        </w:r>
      </w:ins>
    </w:p>
    <w:p w14:paraId="280DC5BD" w14:textId="0868AC45" w:rsidR="008A68DD" w:rsidRDefault="008A68DD" w:rsidP="008A68DD">
      <w:pPr>
        <w:spacing w:before="120"/>
        <w:jc w:val="both"/>
        <w:rPr>
          <w:ins w:id="880" w:author="Munish Kumar" w:date="2022-12-30T09:13:00Z"/>
          <w:rFonts w:ascii="Times" w:hAnsi="Times" w:cs="Times"/>
          <w:sz w:val="24"/>
          <w:szCs w:val="24"/>
        </w:rPr>
      </w:pPr>
    </w:p>
    <w:p w14:paraId="32A596A7" w14:textId="232D03D1" w:rsidR="008A68DD" w:rsidRDefault="007735DD" w:rsidP="008A68DD">
      <w:pPr>
        <w:spacing w:before="120"/>
        <w:jc w:val="both"/>
        <w:rPr>
          <w:ins w:id="881" w:author="Munish Kumar" w:date="2022-12-30T10:14:00Z"/>
          <w:rFonts w:ascii="Times" w:hAnsi="Times" w:cs="Times"/>
          <w:sz w:val="24"/>
          <w:szCs w:val="24"/>
        </w:rPr>
      </w:pPr>
      <w:ins w:id="882" w:author="Munish Kumar" w:date="2022-12-30T10:14:00Z">
        <w:r>
          <w:rPr>
            <w:rFonts w:ascii="Times" w:hAnsi="Times" w:cs="Times"/>
            <w:noProof/>
            <w:sz w:val="24"/>
            <w:szCs w:val="24"/>
          </w:rPr>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ins>
    </w:p>
    <w:p w14:paraId="5ADAFFE9" w14:textId="3CC39555" w:rsidR="007735DD" w:rsidRDefault="007735DD" w:rsidP="007735DD">
      <w:pPr>
        <w:pStyle w:val="Caption"/>
        <w:jc w:val="center"/>
        <w:rPr>
          <w:ins w:id="883" w:author="Munish Kumar" w:date="2022-12-30T10:15:00Z"/>
          <w:color w:val="000000" w:themeColor="text1"/>
          <w:sz w:val="20"/>
          <w:szCs w:val="20"/>
        </w:rPr>
      </w:pPr>
      <w:bookmarkStart w:id="884" w:name="_Ref123287793"/>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85" w:author="Munish Kumar" w:date="2022-12-30T10:15:00Z">
        <w:r>
          <w:rPr>
            <w:b/>
            <w:bCs/>
            <w:noProof/>
            <w:color w:val="000000" w:themeColor="text1"/>
            <w:sz w:val="20"/>
            <w:szCs w:val="20"/>
          </w:rPr>
          <w:t>3</w:t>
        </w:r>
      </w:ins>
      <w:del w:id="886"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84"/>
      <w:r w:rsidRPr="00291B19">
        <w:rPr>
          <w:b/>
          <w:bCs/>
          <w:color w:val="000000" w:themeColor="text1"/>
          <w:sz w:val="20"/>
          <w:szCs w:val="20"/>
        </w:rPr>
        <w:t xml:space="preserve">: </w:t>
      </w:r>
      <w:ins w:id="887" w:author="Munish Kumar" w:date="2022-12-30T10:15:00Z">
        <w:r>
          <w:rPr>
            <w:color w:val="000000" w:themeColor="text1"/>
            <w:sz w:val="20"/>
            <w:szCs w:val="20"/>
          </w:rPr>
          <w:t xml:space="preserve">Histograms depicting (Left) Porosity and (Right) Permeability of the </w:t>
        </w:r>
      </w:ins>
      <w:ins w:id="888" w:author="Munish Kumar" w:date="2022-12-30T10:30:00Z">
        <w:r w:rsidR="007F56CC">
          <w:rPr>
            <w:color w:val="000000" w:themeColor="text1"/>
            <w:sz w:val="20"/>
            <w:szCs w:val="20"/>
          </w:rPr>
          <w:t xml:space="preserve">MM </w:t>
        </w:r>
      </w:ins>
      <w:ins w:id="889" w:author="Munish Kumar" w:date="2022-12-30T10:15:00Z">
        <w:r>
          <w:rPr>
            <w:color w:val="000000" w:themeColor="text1"/>
            <w:sz w:val="20"/>
            <w:szCs w:val="20"/>
          </w:rPr>
          <w:t>core database</w:t>
        </w:r>
      </w:ins>
    </w:p>
    <w:p w14:paraId="51ADA714" w14:textId="5AD3A27D" w:rsidR="007735DD" w:rsidRDefault="007735DD" w:rsidP="008A68DD">
      <w:pPr>
        <w:spacing w:before="120"/>
        <w:jc w:val="both"/>
        <w:rPr>
          <w:ins w:id="890" w:author="Munish Kumar" w:date="2022-12-30T10:29:00Z"/>
          <w:rFonts w:ascii="Times" w:hAnsi="Times" w:cs="Times"/>
          <w:sz w:val="24"/>
          <w:szCs w:val="24"/>
        </w:rPr>
      </w:pPr>
    </w:p>
    <w:p w14:paraId="040D843C" w14:textId="2CA8DF25" w:rsidR="007F56CC" w:rsidRPr="007F56CC" w:rsidRDefault="007F56CC" w:rsidP="007F56CC">
      <w:pPr>
        <w:pStyle w:val="Caption"/>
        <w:jc w:val="center"/>
        <w:rPr>
          <w:ins w:id="891" w:author="Munish Kumar" w:date="2022-12-30T10:14:00Z"/>
          <w:b/>
          <w:bCs/>
          <w:color w:val="000000" w:themeColor="text1"/>
          <w:sz w:val="20"/>
          <w:szCs w:val="20"/>
          <w:rPrChange w:id="892" w:author="Munish Kumar" w:date="2022-12-30T10:29:00Z">
            <w:rPr>
              <w:ins w:id="893" w:author="Munish Kumar" w:date="2022-12-30T10:14:00Z"/>
              <w:rFonts w:ascii="Times" w:hAnsi="Times" w:cs="Times"/>
              <w:sz w:val="24"/>
              <w:szCs w:val="24"/>
            </w:rPr>
          </w:rPrChange>
        </w:rPr>
        <w:pPrChange w:id="894" w:author="Munish Kumar" w:date="2022-12-30T10:29:00Z">
          <w:pPr>
            <w:spacing w:before="120"/>
            <w:jc w:val="both"/>
          </w:pPr>
        </w:pPrChange>
      </w:pPr>
      <w:bookmarkStart w:id="895" w:name="_Ref123288651"/>
      <w:ins w:id="896" w:author="Munish Kumar" w:date="2022-12-30T10:29:00Z">
        <w:r w:rsidRPr="007F56CC">
          <w:rPr>
            <w:b/>
            <w:bCs/>
            <w:color w:val="000000" w:themeColor="text1"/>
            <w:sz w:val="20"/>
            <w:szCs w:val="20"/>
            <w:rPrChange w:id="897" w:author="Munish Kumar" w:date="2022-12-30T10:29:00Z">
              <w:rPr/>
            </w:rPrChange>
          </w:rPr>
          <w:t xml:space="preserve">Table </w:t>
        </w:r>
        <w:r w:rsidRPr="007F56CC">
          <w:rPr>
            <w:b/>
            <w:bCs/>
            <w:color w:val="000000" w:themeColor="text1"/>
            <w:sz w:val="20"/>
            <w:szCs w:val="20"/>
            <w:rPrChange w:id="898" w:author="Munish Kumar" w:date="2022-12-30T10:29:00Z">
              <w:rPr/>
            </w:rPrChange>
          </w:rPr>
          <w:fldChar w:fldCharType="begin"/>
        </w:r>
        <w:r w:rsidRPr="007F56CC">
          <w:rPr>
            <w:b/>
            <w:bCs/>
            <w:color w:val="000000" w:themeColor="text1"/>
            <w:sz w:val="20"/>
            <w:szCs w:val="20"/>
            <w:rPrChange w:id="899" w:author="Munish Kumar" w:date="2022-12-30T10:29:00Z">
              <w:rPr/>
            </w:rPrChange>
          </w:rPr>
          <w:instrText xml:space="preserve"> SEQ Table \* ARABIC </w:instrText>
        </w:r>
      </w:ins>
      <w:r w:rsidRPr="007F56CC">
        <w:rPr>
          <w:b/>
          <w:bCs/>
          <w:color w:val="000000" w:themeColor="text1"/>
          <w:sz w:val="20"/>
          <w:szCs w:val="20"/>
          <w:rPrChange w:id="900" w:author="Munish Kumar" w:date="2022-12-30T10:29:00Z">
            <w:rPr/>
          </w:rPrChange>
        </w:rPr>
        <w:fldChar w:fldCharType="separate"/>
      </w:r>
      <w:ins w:id="901" w:author="Munish Kumar" w:date="2022-12-30T10:29:00Z">
        <w:r w:rsidRPr="007F56CC">
          <w:rPr>
            <w:b/>
            <w:bCs/>
            <w:color w:val="000000" w:themeColor="text1"/>
            <w:sz w:val="20"/>
            <w:szCs w:val="20"/>
            <w:rPrChange w:id="902" w:author="Munish Kumar" w:date="2022-12-30T10:29:00Z">
              <w:rPr>
                <w:noProof/>
              </w:rPr>
            </w:rPrChange>
          </w:rPr>
          <w:t>1</w:t>
        </w:r>
        <w:r w:rsidRPr="007F56CC">
          <w:rPr>
            <w:b/>
            <w:bCs/>
            <w:color w:val="000000" w:themeColor="text1"/>
            <w:sz w:val="20"/>
            <w:szCs w:val="20"/>
            <w:rPrChange w:id="903" w:author="Munish Kumar" w:date="2022-12-30T10:29:00Z">
              <w:rPr/>
            </w:rPrChange>
          </w:rPr>
          <w:fldChar w:fldCharType="end"/>
        </w:r>
        <w:bookmarkEnd w:id="895"/>
        <w:r>
          <w:rPr>
            <w:b/>
            <w:bCs/>
            <w:color w:val="000000" w:themeColor="text1"/>
            <w:sz w:val="20"/>
            <w:szCs w:val="20"/>
          </w:rPr>
          <w:t>:</w:t>
        </w:r>
      </w:ins>
      <w:ins w:id="904" w:author="Munish Kumar" w:date="2022-12-30T10:30:00Z">
        <w:r>
          <w:rPr>
            <w:b/>
            <w:bCs/>
            <w:color w:val="000000" w:themeColor="text1"/>
            <w:sz w:val="20"/>
            <w:szCs w:val="20"/>
          </w:rPr>
          <w:t xml:space="preserve"> </w:t>
        </w:r>
        <w:r w:rsidRPr="007F56CC">
          <w:rPr>
            <w:color w:val="000000" w:themeColor="text1"/>
            <w:sz w:val="20"/>
            <w:szCs w:val="20"/>
            <w:rPrChange w:id="905" w:author="Munish Kumar" w:date="2022-12-30T10:30:00Z">
              <w:rPr>
                <w:b/>
                <w:bCs/>
                <w:color w:val="000000" w:themeColor="text1"/>
              </w:rPr>
            </w:rPrChange>
          </w:rPr>
          <w:t>Descriptive Statistics for the MM Core Database</w:t>
        </w:r>
      </w:ins>
    </w:p>
    <w:tbl>
      <w:tblPr>
        <w:tblStyle w:val="TableGrid"/>
        <w:tblW w:w="0" w:type="auto"/>
        <w:tblLook w:val="04A0" w:firstRow="1" w:lastRow="0" w:firstColumn="1" w:lastColumn="0" w:noHBand="0" w:noVBand="1"/>
      </w:tblPr>
      <w:tblGrid>
        <w:gridCol w:w="3005"/>
        <w:gridCol w:w="3005"/>
        <w:gridCol w:w="3006"/>
        <w:tblGridChange w:id="906">
          <w:tblGrid>
            <w:gridCol w:w="3005"/>
            <w:gridCol w:w="3005"/>
            <w:gridCol w:w="3006"/>
          </w:tblGrid>
        </w:tblGridChange>
      </w:tblGrid>
      <w:tr w:rsidR="007735DD" w14:paraId="2202941C" w14:textId="77777777" w:rsidTr="007735DD">
        <w:trPr>
          <w:ins w:id="907" w:author="Munish Kumar" w:date="2022-12-30T10:16:00Z"/>
        </w:trPr>
        <w:tc>
          <w:tcPr>
            <w:tcW w:w="3005" w:type="dxa"/>
          </w:tcPr>
          <w:p w14:paraId="59F3C50E" w14:textId="6217E79B" w:rsidR="007735DD" w:rsidRPr="007735DD" w:rsidRDefault="007735DD" w:rsidP="007735DD">
            <w:pPr>
              <w:spacing w:before="120"/>
              <w:jc w:val="center"/>
              <w:rPr>
                <w:ins w:id="908" w:author="Munish Kumar" w:date="2022-12-30T10:16:00Z"/>
                <w:sz w:val="24"/>
                <w:szCs w:val="24"/>
                <w:rPrChange w:id="909" w:author="Munish Kumar" w:date="2022-12-30T10:18:00Z">
                  <w:rPr>
                    <w:ins w:id="910" w:author="Munish Kumar" w:date="2022-12-30T10:16:00Z"/>
                    <w:rFonts w:ascii="Times" w:hAnsi="Times" w:cs="Times"/>
                    <w:sz w:val="24"/>
                    <w:szCs w:val="24"/>
                  </w:rPr>
                </w:rPrChange>
              </w:rPr>
              <w:pPrChange w:id="911" w:author="Munish Kumar" w:date="2022-12-30T10:18:00Z">
                <w:pPr>
                  <w:spacing w:before="120"/>
                  <w:jc w:val="both"/>
                </w:pPr>
              </w:pPrChange>
            </w:pPr>
            <w:ins w:id="912" w:author="Munish Kumar" w:date="2022-12-30T10:17:00Z">
              <w:r w:rsidRPr="007735DD">
                <w:rPr>
                  <w:sz w:val="24"/>
                  <w:szCs w:val="24"/>
                  <w:rPrChange w:id="913" w:author="Munish Kumar" w:date="2022-12-30T10:18:00Z">
                    <w:rPr>
                      <w:rFonts w:ascii="Times" w:hAnsi="Times" w:cs="Times"/>
                      <w:sz w:val="24"/>
                      <w:szCs w:val="24"/>
                    </w:rPr>
                  </w:rPrChange>
                </w:rPr>
                <w:t>Statistics</w:t>
              </w:r>
            </w:ins>
          </w:p>
        </w:tc>
        <w:tc>
          <w:tcPr>
            <w:tcW w:w="3005" w:type="dxa"/>
          </w:tcPr>
          <w:p w14:paraId="77DB88B8" w14:textId="1A20AB30" w:rsidR="007735DD" w:rsidRPr="007735DD" w:rsidRDefault="007735DD" w:rsidP="007735DD">
            <w:pPr>
              <w:spacing w:before="120"/>
              <w:jc w:val="center"/>
              <w:rPr>
                <w:ins w:id="914" w:author="Munish Kumar" w:date="2022-12-30T10:16:00Z"/>
                <w:sz w:val="24"/>
                <w:szCs w:val="24"/>
                <w:rPrChange w:id="915" w:author="Munish Kumar" w:date="2022-12-30T10:18:00Z">
                  <w:rPr>
                    <w:ins w:id="916" w:author="Munish Kumar" w:date="2022-12-30T10:16:00Z"/>
                    <w:rFonts w:ascii="Times" w:hAnsi="Times" w:cs="Times"/>
                    <w:sz w:val="24"/>
                    <w:szCs w:val="24"/>
                  </w:rPr>
                </w:rPrChange>
              </w:rPr>
              <w:pPrChange w:id="917" w:author="Munish Kumar" w:date="2022-12-30T10:18:00Z">
                <w:pPr>
                  <w:spacing w:before="120"/>
                  <w:jc w:val="both"/>
                </w:pPr>
              </w:pPrChange>
            </w:pPr>
            <w:ins w:id="918" w:author="Munish Kumar" w:date="2022-12-30T10:17:00Z">
              <w:r w:rsidRPr="007735DD">
                <w:rPr>
                  <w:rFonts w:eastAsia="Times New Roman"/>
                  <w:color w:val="000000"/>
                  <w:sz w:val="24"/>
                  <w:szCs w:val="24"/>
                  <w:lang w:val="en-SG" w:eastAsia="en-SG"/>
                  <w:rPrChange w:id="919" w:author="Munish Kumar" w:date="2022-12-30T10:18:00Z">
                    <w:rPr>
                      <w:rFonts w:ascii="Helvetica" w:eastAsia="Times New Roman" w:hAnsi="Helvetica"/>
                      <w:b/>
                      <w:bCs/>
                      <w:color w:val="000000"/>
                      <w:sz w:val="18"/>
                      <w:szCs w:val="18"/>
                      <w:lang w:val="en-SG" w:eastAsia="en-SG"/>
                    </w:rPr>
                  </w:rPrChange>
                </w:rPr>
                <w:t>Porosity (V/V)</w:t>
              </w:r>
            </w:ins>
          </w:p>
        </w:tc>
        <w:tc>
          <w:tcPr>
            <w:tcW w:w="3006" w:type="dxa"/>
          </w:tcPr>
          <w:p w14:paraId="3C18E47E" w14:textId="0640336D" w:rsidR="007735DD" w:rsidRPr="007735DD" w:rsidRDefault="007735DD" w:rsidP="007735DD">
            <w:pPr>
              <w:spacing w:before="120"/>
              <w:jc w:val="center"/>
              <w:rPr>
                <w:ins w:id="920" w:author="Munish Kumar" w:date="2022-12-30T10:16:00Z"/>
                <w:sz w:val="24"/>
                <w:szCs w:val="24"/>
                <w:rPrChange w:id="921" w:author="Munish Kumar" w:date="2022-12-30T10:18:00Z">
                  <w:rPr>
                    <w:ins w:id="922" w:author="Munish Kumar" w:date="2022-12-30T10:16:00Z"/>
                    <w:rFonts w:ascii="Times" w:hAnsi="Times" w:cs="Times"/>
                    <w:sz w:val="24"/>
                    <w:szCs w:val="24"/>
                  </w:rPr>
                </w:rPrChange>
              </w:rPr>
              <w:pPrChange w:id="923" w:author="Munish Kumar" w:date="2022-12-30T10:18:00Z">
                <w:pPr>
                  <w:spacing w:before="120"/>
                  <w:jc w:val="both"/>
                </w:pPr>
              </w:pPrChange>
            </w:pPr>
            <w:ins w:id="924" w:author="Munish Kumar" w:date="2022-12-30T10:17:00Z">
              <w:r w:rsidRPr="007735DD">
                <w:rPr>
                  <w:rFonts w:eastAsia="Times New Roman"/>
                  <w:color w:val="000000"/>
                  <w:sz w:val="24"/>
                  <w:szCs w:val="24"/>
                  <w:lang w:val="en-SG" w:eastAsia="en-SG"/>
                  <w:rPrChange w:id="925" w:author="Munish Kumar" w:date="2022-12-30T10:18:00Z">
                    <w:rPr>
                      <w:rFonts w:ascii="Helvetica" w:eastAsia="Times New Roman" w:hAnsi="Helvetica"/>
                      <w:b/>
                      <w:bCs/>
                      <w:color w:val="000000"/>
                      <w:sz w:val="18"/>
                      <w:szCs w:val="18"/>
                      <w:lang w:val="en-SG" w:eastAsia="en-SG"/>
                    </w:rPr>
                  </w:rPrChange>
                </w:rPr>
                <w:t>Permeability (</w:t>
              </w:r>
              <w:commentRangeStart w:id="926"/>
              <w:proofErr w:type="spellStart"/>
              <w:r w:rsidRPr="007735DD">
                <w:rPr>
                  <w:rFonts w:eastAsia="Times New Roman"/>
                  <w:color w:val="000000"/>
                  <w:sz w:val="24"/>
                  <w:szCs w:val="24"/>
                  <w:lang w:val="en-SG" w:eastAsia="en-SG"/>
                  <w:rPrChange w:id="927" w:author="Munish Kumar" w:date="2022-12-30T10:18:00Z">
                    <w:rPr>
                      <w:rFonts w:ascii="Helvetica" w:eastAsia="Times New Roman" w:hAnsi="Helvetica"/>
                      <w:b/>
                      <w:bCs/>
                      <w:color w:val="000000"/>
                      <w:sz w:val="18"/>
                      <w:szCs w:val="18"/>
                      <w:lang w:val="en-SG" w:eastAsia="en-SG"/>
                    </w:rPr>
                  </w:rPrChange>
                </w:rPr>
                <w:t>mD</w:t>
              </w:r>
            </w:ins>
            <w:commentRangeEnd w:id="926"/>
            <w:proofErr w:type="spellEnd"/>
            <w:ins w:id="928" w:author="Munish Kumar" w:date="2022-12-30T10:20:00Z">
              <w:r>
                <w:rPr>
                  <w:rStyle w:val="CommentReference"/>
                </w:rPr>
                <w:commentReference w:id="926"/>
              </w:r>
            </w:ins>
            <w:ins w:id="929" w:author="Munish Kumar" w:date="2022-12-30T10:17:00Z">
              <w:r w:rsidRPr="007735DD">
                <w:rPr>
                  <w:rFonts w:eastAsia="Times New Roman"/>
                  <w:color w:val="000000"/>
                  <w:sz w:val="24"/>
                  <w:szCs w:val="24"/>
                  <w:lang w:val="en-SG" w:eastAsia="en-SG"/>
                  <w:rPrChange w:id="930" w:author="Munish Kumar" w:date="2022-12-30T10:18:00Z">
                    <w:rPr>
                      <w:rFonts w:ascii="Helvetica" w:eastAsia="Times New Roman" w:hAnsi="Helvetica"/>
                      <w:b/>
                      <w:bCs/>
                      <w:color w:val="000000"/>
                      <w:sz w:val="18"/>
                      <w:szCs w:val="18"/>
                      <w:lang w:val="en-SG" w:eastAsia="en-SG"/>
                    </w:rPr>
                  </w:rPrChange>
                </w:rPr>
                <w:t>)</w:t>
              </w:r>
            </w:ins>
          </w:p>
        </w:tc>
      </w:tr>
      <w:tr w:rsidR="007735DD" w14:paraId="74063303" w14:textId="77777777" w:rsidTr="0023013E">
        <w:tblPrEx>
          <w:tblW w:w="0" w:type="auto"/>
          <w:tblPrExChange w:id="931" w:author="Munish Kumar" w:date="2022-12-30T10:17:00Z">
            <w:tblPrEx>
              <w:tblW w:w="0" w:type="auto"/>
            </w:tblPrEx>
          </w:tblPrExChange>
        </w:tblPrEx>
        <w:trPr>
          <w:ins w:id="932" w:author="Munish Kumar" w:date="2022-12-30T10:16:00Z"/>
        </w:trPr>
        <w:tc>
          <w:tcPr>
            <w:tcW w:w="3005" w:type="dxa"/>
            <w:vAlign w:val="center"/>
            <w:tcPrChange w:id="933" w:author="Munish Kumar" w:date="2022-12-30T10:17:00Z">
              <w:tcPr>
                <w:tcW w:w="3005" w:type="dxa"/>
              </w:tcPr>
            </w:tcPrChange>
          </w:tcPr>
          <w:p w14:paraId="57F8C3F2" w14:textId="5B24C931" w:rsidR="007735DD" w:rsidRPr="007735DD" w:rsidRDefault="007735DD" w:rsidP="007735DD">
            <w:pPr>
              <w:spacing w:before="120"/>
              <w:jc w:val="center"/>
              <w:rPr>
                <w:ins w:id="934" w:author="Munish Kumar" w:date="2022-12-30T10:16:00Z"/>
                <w:sz w:val="24"/>
                <w:szCs w:val="24"/>
                <w:rPrChange w:id="935" w:author="Munish Kumar" w:date="2022-12-30T10:18:00Z">
                  <w:rPr>
                    <w:ins w:id="936" w:author="Munish Kumar" w:date="2022-12-30T10:16:00Z"/>
                    <w:rFonts w:ascii="Times" w:hAnsi="Times" w:cs="Times"/>
                    <w:sz w:val="24"/>
                    <w:szCs w:val="24"/>
                  </w:rPr>
                </w:rPrChange>
              </w:rPr>
              <w:pPrChange w:id="937" w:author="Munish Kumar" w:date="2022-12-30T10:18:00Z">
                <w:pPr>
                  <w:spacing w:before="120"/>
                  <w:jc w:val="both"/>
                </w:pPr>
              </w:pPrChange>
            </w:pPr>
            <w:ins w:id="938" w:author="Munish Kumar" w:date="2022-12-30T10:17:00Z">
              <w:r w:rsidRPr="007735DD">
                <w:rPr>
                  <w:rFonts w:eastAsia="Times New Roman"/>
                  <w:color w:val="000000"/>
                  <w:sz w:val="24"/>
                  <w:szCs w:val="24"/>
                  <w:lang w:val="en-SG" w:eastAsia="en-SG"/>
                  <w:rPrChange w:id="939" w:author="Munish Kumar" w:date="2022-12-30T10:18:00Z">
                    <w:rPr>
                      <w:rFonts w:ascii="Helvetica" w:eastAsia="Times New Roman" w:hAnsi="Helvetica"/>
                      <w:b/>
                      <w:bCs/>
                      <w:color w:val="000000"/>
                      <w:sz w:val="18"/>
                      <w:szCs w:val="18"/>
                      <w:lang w:val="en-SG" w:eastAsia="en-SG"/>
                    </w:rPr>
                  </w:rPrChange>
                </w:rPr>
                <w:t>mean</w:t>
              </w:r>
            </w:ins>
          </w:p>
        </w:tc>
        <w:tc>
          <w:tcPr>
            <w:tcW w:w="3005" w:type="dxa"/>
            <w:vAlign w:val="center"/>
            <w:tcPrChange w:id="940" w:author="Munish Kumar" w:date="2022-12-30T10:17:00Z">
              <w:tcPr>
                <w:tcW w:w="3005" w:type="dxa"/>
              </w:tcPr>
            </w:tcPrChange>
          </w:tcPr>
          <w:p w14:paraId="7D820994" w14:textId="2D4738D1" w:rsidR="007735DD" w:rsidRPr="007735DD" w:rsidRDefault="007735DD" w:rsidP="007735DD">
            <w:pPr>
              <w:spacing w:before="120"/>
              <w:jc w:val="center"/>
              <w:rPr>
                <w:ins w:id="941" w:author="Munish Kumar" w:date="2022-12-30T10:16:00Z"/>
                <w:sz w:val="24"/>
                <w:szCs w:val="24"/>
                <w:rPrChange w:id="942" w:author="Munish Kumar" w:date="2022-12-30T10:18:00Z">
                  <w:rPr>
                    <w:ins w:id="943" w:author="Munish Kumar" w:date="2022-12-30T10:16:00Z"/>
                    <w:rFonts w:ascii="Times" w:hAnsi="Times" w:cs="Times"/>
                    <w:sz w:val="24"/>
                    <w:szCs w:val="24"/>
                  </w:rPr>
                </w:rPrChange>
              </w:rPr>
              <w:pPrChange w:id="944" w:author="Munish Kumar" w:date="2022-12-30T10:18:00Z">
                <w:pPr>
                  <w:spacing w:before="120"/>
                  <w:jc w:val="both"/>
                </w:pPr>
              </w:pPrChange>
            </w:pPr>
            <w:ins w:id="945" w:author="Munish Kumar" w:date="2022-12-30T10:17:00Z">
              <w:r w:rsidRPr="007735DD">
                <w:rPr>
                  <w:rFonts w:eastAsia="Times New Roman"/>
                  <w:color w:val="000000"/>
                  <w:sz w:val="24"/>
                  <w:szCs w:val="24"/>
                  <w:lang w:val="en-SG" w:eastAsia="en-SG"/>
                  <w:rPrChange w:id="946" w:author="Munish Kumar" w:date="2022-12-30T10:18:00Z">
                    <w:rPr>
                      <w:rFonts w:ascii="Helvetica" w:eastAsia="Times New Roman" w:hAnsi="Helvetica"/>
                      <w:color w:val="000000"/>
                      <w:sz w:val="18"/>
                      <w:szCs w:val="18"/>
                      <w:lang w:val="en-SG" w:eastAsia="en-SG"/>
                    </w:rPr>
                  </w:rPrChange>
                </w:rPr>
                <w:t>0.149581</w:t>
              </w:r>
            </w:ins>
          </w:p>
        </w:tc>
        <w:tc>
          <w:tcPr>
            <w:tcW w:w="3006" w:type="dxa"/>
            <w:vAlign w:val="center"/>
            <w:tcPrChange w:id="947" w:author="Munish Kumar" w:date="2022-12-30T10:17:00Z">
              <w:tcPr>
                <w:tcW w:w="3006" w:type="dxa"/>
              </w:tcPr>
            </w:tcPrChange>
          </w:tcPr>
          <w:p w14:paraId="00B67DD6" w14:textId="205B6AF7" w:rsidR="007735DD" w:rsidRPr="007735DD" w:rsidRDefault="007735DD" w:rsidP="007735DD">
            <w:pPr>
              <w:spacing w:before="120"/>
              <w:jc w:val="center"/>
              <w:rPr>
                <w:ins w:id="948" w:author="Munish Kumar" w:date="2022-12-30T10:16:00Z"/>
                <w:sz w:val="24"/>
                <w:szCs w:val="24"/>
                <w:rPrChange w:id="949" w:author="Munish Kumar" w:date="2022-12-30T10:18:00Z">
                  <w:rPr>
                    <w:ins w:id="950" w:author="Munish Kumar" w:date="2022-12-30T10:16:00Z"/>
                    <w:rFonts w:ascii="Times" w:hAnsi="Times" w:cs="Times"/>
                    <w:sz w:val="24"/>
                    <w:szCs w:val="24"/>
                  </w:rPr>
                </w:rPrChange>
              </w:rPr>
              <w:pPrChange w:id="951" w:author="Munish Kumar" w:date="2022-12-30T10:18:00Z">
                <w:pPr>
                  <w:spacing w:before="120"/>
                  <w:jc w:val="both"/>
                </w:pPr>
              </w:pPrChange>
            </w:pPr>
            <w:ins w:id="952" w:author="Munish Kumar" w:date="2022-12-30T10:17:00Z">
              <w:r w:rsidRPr="007735DD">
                <w:rPr>
                  <w:rFonts w:eastAsia="Times New Roman"/>
                  <w:color w:val="000000"/>
                  <w:sz w:val="24"/>
                  <w:szCs w:val="24"/>
                  <w:lang w:val="en-SG" w:eastAsia="en-SG"/>
                  <w:rPrChange w:id="953" w:author="Munish Kumar" w:date="2022-12-30T10:18:00Z">
                    <w:rPr>
                      <w:rFonts w:ascii="Helvetica" w:eastAsia="Times New Roman" w:hAnsi="Helvetica"/>
                      <w:color w:val="000000"/>
                      <w:sz w:val="18"/>
                      <w:szCs w:val="18"/>
                      <w:lang w:val="en-SG" w:eastAsia="en-SG"/>
                    </w:rPr>
                  </w:rPrChange>
                </w:rPr>
                <w:t>176.162276</w:t>
              </w:r>
            </w:ins>
          </w:p>
        </w:tc>
      </w:tr>
      <w:tr w:rsidR="007735DD" w14:paraId="0258E09A" w14:textId="77777777" w:rsidTr="0023013E">
        <w:trPr>
          <w:ins w:id="954" w:author="Munish Kumar" w:date="2022-12-30T10:17:00Z"/>
        </w:trPr>
        <w:tc>
          <w:tcPr>
            <w:tcW w:w="3005" w:type="dxa"/>
            <w:vAlign w:val="center"/>
          </w:tcPr>
          <w:p w14:paraId="2D17B54A" w14:textId="1FD82A66" w:rsidR="007735DD" w:rsidRPr="007735DD" w:rsidRDefault="007735DD" w:rsidP="007735DD">
            <w:pPr>
              <w:spacing w:before="120"/>
              <w:jc w:val="center"/>
              <w:rPr>
                <w:ins w:id="955" w:author="Munish Kumar" w:date="2022-12-30T10:17:00Z"/>
                <w:rFonts w:eastAsia="Times New Roman"/>
                <w:color w:val="000000"/>
                <w:sz w:val="24"/>
                <w:szCs w:val="24"/>
                <w:lang w:val="en-SG" w:eastAsia="en-SG"/>
                <w:rPrChange w:id="956" w:author="Munish Kumar" w:date="2022-12-30T10:18:00Z">
                  <w:rPr>
                    <w:ins w:id="957" w:author="Munish Kumar" w:date="2022-12-30T10:17:00Z"/>
                    <w:rFonts w:ascii="Helvetica" w:eastAsia="Times New Roman" w:hAnsi="Helvetica"/>
                    <w:b/>
                    <w:bCs/>
                    <w:color w:val="000000"/>
                    <w:sz w:val="18"/>
                    <w:szCs w:val="18"/>
                    <w:lang w:val="en-SG" w:eastAsia="en-SG"/>
                  </w:rPr>
                </w:rPrChange>
              </w:rPr>
              <w:pPrChange w:id="958" w:author="Munish Kumar" w:date="2022-12-30T10:18:00Z">
                <w:pPr>
                  <w:spacing w:before="120"/>
                  <w:jc w:val="both"/>
                </w:pPr>
              </w:pPrChange>
            </w:pPr>
            <w:ins w:id="959" w:author="Munish Kumar" w:date="2022-12-30T10:17:00Z">
              <w:r w:rsidRPr="007735DD">
                <w:rPr>
                  <w:rFonts w:eastAsia="Times New Roman"/>
                  <w:color w:val="000000"/>
                  <w:sz w:val="24"/>
                  <w:szCs w:val="24"/>
                  <w:lang w:val="en-SG" w:eastAsia="en-SG"/>
                  <w:rPrChange w:id="960" w:author="Munish Kumar" w:date="2022-12-30T10:18:00Z">
                    <w:rPr>
                      <w:rFonts w:ascii="Helvetica" w:eastAsia="Times New Roman" w:hAnsi="Helvetica"/>
                      <w:b/>
                      <w:bCs/>
                      <w:color w:val="000000"/>
                      <w:sz w:val="18"/>
                      <w:szCs w:val="18"/>
                      <w:lang w:val="en-SG" w:eastAsia="en-SG"/>
                    </w:rPr>
                  </w:rPrChange>
                </w:rPr>
                <w:t>std</w:t>
              </w:r>
            </w:ins>
          </w:p>
        </w:tc>
        <w:tc>
          <w:tcPr>
            <w:tcW w:w="3005" w:type="dxa"/>
            <w:vAlign w:val="center"/>
          </w:tcPr>
          <w:p w14:paraId="019291E2" w14:textId="42DF5B01" w:rsidR="007735DD" w:rsidRPr="007735DD" w:rsidRDefault="007735DD" w:rsidP="007735DD">
            <w:pPr>
              <w:spacing w:before="120"/>
              <w:jc w:val="center"/>
              <w:rPr>
                <w:ins w:id="961" w:author="Munish Kumar" w:date="2022-12-30T10:17:00Z"/>
                <w:rFonts w:eastAsia="Times New Roman"/>
                <w:color w:val="000000"/>
                <w:sz w:val="24"/>
                <w:szCs w:val="24"/>
                <w:lang w:val="en-SG" w:eastAsia="en-SG"/>
                <w:rPrChange w:id="962" w:author="Munish Kumar" w:date="2022-12-30T10:18:00Z">
                  <w:rPr>
                    <w:ins w:id="963" w:author="Munish Kumar" w:date="2022-12-30T10:17:00Z"/>
                    <w:rFonts w:ascii="Helvetica" w:eastAsia="Times New Roman" w:hAnsi="Helvetica"/>
                    <w:color w:val="000000"/>
                    <w:sz w:val="18"/>
                    <w:szCs w:val="18"/>
                    <w:lang w:val="en-SG" w:eastAsia="en-SG"/>
                  </w:rPr>
                </w:rPrChange>
              </w:rPr>
              <w:pPrChange w:id="964" w:author="Munish Kumar" w:date="2022-12-30T10:18:00Z">
                <w:pPr>
                  <w:spacing w:before="120"/>
                  <w:jc w:val="both"/>
                </w:pPr>
              </w:pPrChange>
            </w:pPr>
            <w:ins w:id="965" w:author="Munish Kumar" w:date="2022-12-30T10:17:00Z">
              <w:r w:rsidRPr="007735DD">
                <w:rPr>
                  <w:rFonts w:eastAsia="Times New Roman"/>
                  <w:color w:val="000000"/>
                  <w:sz w:val="24"/>
                  <w:szCs w:val="24"/>
                  <w:lang w:val="en-SG" w:eastAsia="en-SG"/>
                  <w:rPrChange w:id="966" w:author="Munish Kumar" w:date="2022-12-30T10:18:00Z">
                    <w:rPr>
                      <w:rFonts w:ascii="Helvetica" w:eastAsia="Times New Roman" w:hAnsi="Helvetica"/>
                      <w:color w:val="000000"/>
                      <w:sz w:val="18"/>
                      <w:szCs w:val="18"/>
                      <w:lang w:val="en-SG" w:eastAsia="en-SG"/>
                    </w:rPr>
                  </w:rPrChange>
                </w:rPr>
                <w:t>0.066884</w:t>
              </w:r>
            </w:ins>
          </w:p>
        </w:tc>
        <w:tc>
          <w:tcPr>
            <w:tcW w:w="3006" w:type="dxa"/>
            <w:vAlign w:val="center"/>
          </w:tcPr>
          <w:p w14:paraId="6EF32ED7" w14:textId="0DB307F0" w:rsidR="007735DD" w:rsidRPr="007735DD" w:rsidRDefault="007735DD" w:rsidP="007735DD">
            <w:pPr>
              <w:spacing w:before="120"/>
              <w:jc w:val="center"/>
              <w:rPr>
                <w:ins w:id="967" w:author="Munish Kumar" w:date="2022-12-30T10:17:00Z"/>
                <w:rFonts w:eastAsia="Times New Roman"/>
                <w:color w:val="000000"/>
                <w:sz w:val="24"/>
                <w:szCs w:val="24"/>
                <w:lang w:val="en-SG" w:eastAsia="en-SG"/>
                <w:rPrChange w:id="968" w:author="Munish Kumar" w:date="2022-12-30T10:18:00Z">
                  <w:rPr>
                    <w:ins w:id="969" w:author="Munish Kumar" w:date="2022-12-30T10:17:00Z"/>
                    <w:rFonts w:ascii="Helvetica" w:eastAsia="Times New Roman" w:hAnsi="Helvetica"/>
                    <w:color w:val="000000"/>
                    <w:sz w:val="18"/>
                    <w:szCs w:val="18"/>
                    <w:lang w:val="en-SG" w:eastAsia="en-SG"/>
                  </w:rPr>
                </w:rPrChange>
              </w:rPr>
              <w:pPrChange w:id="970" w:author="Munish Kumar" w:date="2022-12-30T10:18:00Z">
                <w:pPr>
                  <w:spacing w:before="120"/>
                  <w:jc w:val="both"/>
                </w:pPr>
              </w:pPrChange>
            </w:pPr>
            <w:ins w:id="971" w:author="Munish Kumar" w:date="2022-12-30T10:17:00Z">
              <w:r w:rsidRPr="007735DD">
                <w:rPr>
                  <w:rFonts w:eastAsia="Times New Roman"/>
                  <w:color w:val="000000"/>
                  <w:sz w:val="24"/>
                  <w:szCs w:val="24"/>
                  <w:lang w:val="en-SG" w:eastAsia="en-SG"/>
                  <w:rPrChange w:id="972" w:author="Munish Kumar" w:date="2022-12-30T10:18:00Z">
                    <w:rPr>
                      <w:rFonts w:ascii="Helvetica" w:eastAsia="Times New Roman" w:hAnsi="Helvetica"/>
                      <w:color w:val="000000"/>
                      <w:sz w:val="18"/>
                      <w:szCs w:val="18"/>
                      <w:lang w:val="en-SG" w:eastAsia="en-SG"/>
                    </w:rPr>
                  </w:rPrChange>
                </w:rPr>
                <w:t>434.395962</w:t>
              </w:r>
            </w:ins>
          </w:p>
        </w:tc>
      </w:tr>
      <w:tr w:rsidR="007735DD" w14:paraId="6E5A46E9" w14:textId="77777777" w:rsidTr="0023013E">
        <w:trPr>
          <w:ins w:id="973" w:author="Munish Kumar" w:date="2022-12-30T10:17:00Z"/>
        </w:trPr>
        <w:tc>
          <w:tcPr>
            <w:tcW w:w="3005" w:type="dxa"/>
            <w:vAlign w:val="center"/>
          </w:tcPr>
          <w:p w14:paraId="1F0AD518" w14:textId="6144BBAD" w:rsidR="007735DD" w:rsidRPr="007735DD" w:rsidRDefault="007735DD" w:rsidP="007735DD">
            <w:pPr>
              <w:spacing w:before="120"/>
              <w:jc w:val="center"/>
              <w:rPr>
                <w:ins w:id="974" w:author="Munish Kumar" w:date="2022-12-30T10:17:00Z"/>
                <w:rFonts w:eastAsia="Times New Roman"/>
                <w:color w:val="000000"/>
                <w:sz w:val="24"/>
                <w:szCs w:val="24"/>
                <w:lang w:val="en-SG" w:eastAsia="en-SG"/>
                <w:rPrChange w:id="975" w:author="Munish Kumar" w:date="2022-12-30T10:18:00Z">
                  <w:rPr>
                    <w:ins w:id="976" w:author="Munish Kumar" w:date="2022-12-30T10:17:00Z"/>
                    <w:rFonts w:ascii="Helvetica" w:eastAsia="Times New Roman" w:hAnsi="Helvetica"/>
                    <w:b/>
                    <w:bCs/>
                    <w:color w:val="000000"/>
                    <w:sz w:val="18"/>
                    <w:szCs w:val="18"/>
                    <w:lang w:val="en-SG" w:eastAsia="en-SG"/>
                  </w:rPr>
                </w:rPrChange>
              </w:rPr>
              <w:pPrChange w:id="977" w:author="Munish Kumar" w:date="2022-12-30T10:18:00Z">
                <w:pPr>
                  <w:spacing w:before="120"/>
                  <w:jc w:val="both"/>
                </w:pPr>
              </w:pPrChange>
            </w:pPr>
            <w:ins w:id="978" w:author="Munish Kumar" w:date="2022-12-30T10:17:00Z">
              <w:r w:rsidRPr="007735DD">
                <w:rPr>
                  <w:rFonts w:eastAsia="Times New Roman"/>
                  <w:color w:val="000000"/>
                  <w:sz w:val="24"/>
                  <w:szCs w:val="24"/>
                  <w:lang w:val="en-SG" w:eastAsia="en-SG"/>
                  <w:rPrChange w:id="979" w:author="Munish Kumar" w:date="2022-12-30T10:18:00Z">
                    <w:rPr>
                      <w:rFonts w:ascii="Helvetica" w:eastAsia="Times New Roman" w:hAnsi="Helvetica"/>
                      <w:b/>
                      <w:bCs/>
                      <w:color w:val="000000"/>
                      <w:sz w:val="18"/>
                      <w:szCs w:val="18"/>
                      <w:lang w:val="en-SG" w:eastAsia="en-SG"/>
                    </w:rPr>
                  </w:rPrChange>
                </w:rPr>
                <w:t>min</w:t>
              </w:r>
            </w:ins>
          </w:p>
        </w:tc>
        <w:tc>
          <w:tcPr>
            <w:tcW w:w="3005" w:type="dxa"/>
            <w:vAlign w:val="center"/>
          </w:tcPr>
          <w:p w14:paraId="7D9DAD57" w14:textId="24E0B670" w:rsidR="007735DD" w:rsidRPr="007735DD" w:rsidRDefault="007735DD" w:rsidP="007735DD">
            <w:pPr>
              <w:spacing w:before="120"/>
              <w:jc w:val="center"/>
              <w:rPr>
                <w:ins w:id="980" w:author="Munish Kumar" w:date="2022-12-30T10:17:00Z"/>
                <w:rFonts w:eastAsia="Times New Roman"/>
                <w:color w:val="000000"/>
                <w:sz w:val="24"/>
                <w:szCs w:val="24"/>
                <w:lang w:val="en-SG" w:eastAsia="en-SG"/>
                <w:rPrChange w:id="981" w:author="Munish Kumar" w:date="2022-12-30T10:18:00Z">
                  <w:rPr>
                    <w:ins w:id="982" w:author="Munish Kumar" w:date="2022-12-30T10:17:00Z"/>
                    <w:rFonts w:ascii="Helvetica" w:eastAsia="Times New Roman" w:hAnsi="Helvetica"/>
                    <w:color w:val="000000"/>
                    <w:sz w:val="18"/>
                    <w:szCs w:val="18"/>
                    <w:lang w:val="en-SG" w:eastAsia="en-SG"/>
                  </w:rPr>
                </w:rPrChange>
              </w:rPr>
              <w:pPrChange w:id="983" w:author="Munish Kumar" w:date="2022-12-30T10:18:00Z">
                <w:pPr>
                  <w:spacing w:before="120"/>
                  <w:jc w:val="both"/>
                </w:pPr>
              </w:pPrChange>
            </w:pPr>
            <w:ins w:id="984" w:author="Munish Kumar" w:date="2022-12-30T10:17:00Z">
              <w:r w:rsidRPr="007735DD">
                <w:rPr>
                  <w:rFonts w:eastAsia="Times New Roman"/>
                  <w:color w:val="000000"/>
                  <w:sz w:val="24"/>
                  <w:szCs w:val="24"/>
                  <w:lang w:val="en-SG" w:eastAsia="en-SG"/>
                  <w:rPrChange w:id="985" w:author="Munish Kumar" w:date="2022-12-30T10:18:00Z">
                    <w:rPr>
                      <w:rFonts w:ascii="Helvetica" w:eastAsia="Times New Roman" w:hAnsi="Helvetica"/>
                      <w:color w:val="000000"/>
                      <w:sz w:val="18"/>
                      <w:szCs w:val="18"/>
                      <w:lang w:val="en-SG" w:eastAsia="en-SG"/>
                    </w:rPr>
                  </w:rPrChange>
                </w:rPr>
                <w:t>0.000500</w:t>
              </w:r>
            </w:ins>
          </w:p>
        </w:tc>
        <w:tc>
          <w:tcPr>
            <w:tcW w:w="3006" w:type="dxa"/>
            <w:vAlign w:val="center"/>
          </w:tcPr>
          <w:p w14:paraId="250FE894" w14:textId="5BC3B151" w:rsidR="007735DD" w:rsidRPr="007735DD" w:rsidRDefault="007735DD" w:rsidP="007735DD">
            <w:pPr>
              <w:spacing w:before="120"/>
              <w:jc w:val="center"/>
              <w:rPr>
                <w:ins w:id="986" w:author="Munish Kumar" w:date="2022-12-30T10:17:00Z"/>
                <w:rFonts w:eastAsia="Times New Roman"/>
                <w:color w:val="000000"/>
                <w:sz w:val="24"/>
                <w:szCs w:val="24"/>
                <w:lang w:val="en-SG" w:eastAsia="en-SG"/>
                <w:rPrChange w:id="987" w:author="Munish Kumar" w:date="2022-12-30T10:18:00Z">
                  <w:rPr>
                    <w:ins w:id="988" w:author="Munish Kumar" w:date="2022-12-30T10:17:00Z"/>
                    <w:rFonts w:ascii="Helvetica" w:eastAsia="Times New Roman" w:hAnsi="Helvetica"/>
                    <w:color w:val="000000"/>
                    <w:sz w:val="18"/>
                    <w:szCs w:val="18"/>
                    <w:lang w:val="en-SG" w:eastAsia="en-SG"/>
                  </w:rPr>
                </w:rPrChange>
              </w:rPr>
              <w:pPrChange w:id="989" w:author="Munish Kumar" w:date="2022-12-30T10:18:00Z">
                <w:pPr>
                  <w:spacing w:before="120"/>
                  <w:jc w:val="both"/>
                </w:pPr>
              </w:pPrChange>
            </w:pPr>
            <w:ins w:id="990" w:author="Munish Kumar" w:date="2022-12-30T10:17:00Z">
              <w:r w:rsidRPr="007735DD">
                <w:rPr>
                  <w:rFonts w:eastAsia="Times New Roman"/>
                  <w:color w:val="000000"/>
                  <w:sz w:val="24"/>
                  <w:szCs w:val="24"/>
                  <w:lang w:val="en-SG" w:eastAsia="en-SG"/>
                  <w:rPrChange w:id="991" w:author="Munish Kumar" w:date="2022-12-30T10:18:00Z">
                    <w:rPr>
                      <w:rFonts w:ascii="Helvetica" w:eastAsia="Times New Roman" w:hAnsi="Helvetica"/>
                      <w:color w:val="000000"/>
                      <w:sz w:val="18"/>
                      <w:szCs w:val="18"/>
                      <w:lang w:val="en-SG" w:eastAsia="en-SG"/>
                    </w:rPr>
                  </w:rPrChange>
                </w:rPr>
                <w:t>0.001000</w:t>
              </w:r>
            </w:ins>
          </w:p>
        </w:tc>
      </w:tr>
      <w:tr w:rsidR="007735DD" w14:paraId="0A8B9FD4" w14:textId="77777777" w:rsidTr="0023013E">
        <w:trPr>
          <w:ins w:id="992" w:author="Munish Kumar" w:date="2022-12-30T10:17:00Z"/>
        </w:trPr>
        <w:tc>
          <w:tcPr>
            <w:tcW w:w="3005" w:type="dxa"/>
            <w:vAlign w:val="center"/>
          </w:tcPr>
          <w:p w14:paraId="34C3AB59" w14:textId="21F002B7" w:rsidR="007735DD" w:rsidRPr="007735DD" w:rsidRDefault="007735DD" w:rsidP="007735DD">
            <w:pPr>
              <w:spacing w:before="120"/>
              <w:jc w:val="center"/>
              <w:rPr>
                <w:ins w:id="993" w:author="Munish Kumar" w:date="2022-12-30T10:17:00Z"/>
                <w:rFonts w:eastAsia="Times New Roman"/>
                <w:color w:val="000000"/>
                <w:sz w:val="24"/>
                <w:szCs w:val="24"/>
                <w:lang w:val="en-SG" w:eastAsia="en-SG"/>
                <w:rPrChange w:id="994" w:author="Munish Kumar" w:date="2022-12-30T10:18:00Z">
                  <w:rPr>
                    <w:ins w:id="995" w:author="Munish Kumar" w:date="2022-12-30T10:17:00Z"/>
                    <w:rFonts w:ascii="Helvetica" w:eastAsia="Times New Roman" w:hAnsi="Helvetica"/>
                    <w:b/>
                    <w:bCs/>
                    <w:color w:val="000000"/>
                    <w:sz w:val="18"/>
                    <w:szCs w:val="18"/>
                    <w:lang w:val="en-SG" w:eastAsia="en-SG"/>
                  </w:rPr>
                </w:rPrChange>
              </w:rPr>
              <w:pPrChange w:id="996" w:author="Munish Kumar" w:date="2022-12-30T10:18:00Z">
                <w:pPr>
                  <w:spacing w:before="120"/>
                  <w:jc w:val="both"/>
                </w:pPr>
              </w:pPrChange>
            </w:pPr>
            <w:ins w:id="997" w:author="Munish Kumar" w:date="2022-12-30T10:17:00Z">
              <w:r w:rsidRPr="007735DD">
                <w:rPr>
                  <w:rFonts w:eastAsia="Times New Roman"/>
                  <w:color w:val="000000"/>
                  <w:sz w:val="24"/>
                  <w:szCs w:val="24"/>
                  <w:lang w:val="en-SG" w:eastAsia="en-SG"/>
                  <w:rPrChange w:id="998" w:author="Munish Kumar" w:date="2022-12-30T10:18:00Z">
                    <w:rPr>
                      <w:rFonts w:ascii="Helvetica" w:eastAsia="Times New Roman" w:hAnsi="Helvetica"/>
                      <w:b/>
                      <w:bCs/>
                      <w:color w:val="000000"/>
                      <w:sz w:val="18"/>
                      <w:szCs w:val="18"/>
                      <w:lang w:val="en-SG" w:eastAsia="en-SG"/>
                    </w:rPr>
                  </w:rPrChange>
                </w:rPr>
                <w:t>25%</w:t>
              </w:r>
            </w:ins>
          </w:p>
        </w:tc>
        <w:tc>
          <w:tcPr>
            <w:tcW w:w="3005" w:type="dxa"/>
            <w:vAlign w:val="center"/>
          </w:tcPr>
          <w:p w14:paraId="519148BA" w14:textId="0FA4E74C" w:rsidR="007735DD" w:rsidRPr="007735DD" w:rsidRDefault="007735DD" w:rsidP="007735DD">
            <w:pPr>
              <w:spacing w:before="120"/>
              <w:jc w:val="center"/>
              <w:rPr>
                <w:ins w:id="999" w:author="Munish Kumar" w:date="2022-12-30T10:17:00Z"/>
                <w:rFonts w:eastAsia="Times New Roman"/>
                <w:color w:val="000000"/>
                <w:sz w:val="24"/>
                <w:szCs w:val="24"/>
                <w:lang w:val="en-SG" w:eastAsia="en-SG"/>
                <w:rPrChange w:id="1000" w:author="Munish Kumar" w:date="2022-12-30T10:18:00Z">
                  <w:rPr>
                    <w:ins w:id="1001" w:author="Munish Kumar" w:date="2022-12-30T10:17:00Z"/>
                    <w:rFonts w:ascii="Helvetica" w:eastAsia="Times New Roman" w:hAnsi="Helvetica"/>
                    <w:color w:val="000000"/>
                    <w:sz w:val="18"/>
                    <w:szCs w:val="18"/>
                    <w:lang w:val="en-SG" w:eastAsia="en-SG"/>
                  </w:rPr>
                </w:rPrChange>
              </w:rPr>
              <w:pPrChange w:id="1002" w:author="Munish Kumar" w:date="2022-12-30T10:18:00Z">
                <w:pPr>
                  <w:spacing w:before="120"/>
                  <w:jc w:val="both"/>
                </w:pPr>
              </w:pPrChange>
            </w:pPr>
            <w:ins w:id="1003" w:author="Munish Kumar" w:date="2022-12-30T10:17:00Z">
              <w:r w:rsidRPr="007735DD">
                <w:rPr>
                  <w:rFonts w:eastAsia="Times New Roman"/>
                  <w:color w:val="000000"/>
                  <w:sz w:val="24"/>
                  <w:szCs w:val="24"/>
                  <w:lang w:val="en-SG" w:eastAsia="en-SG"/>
                  <w:rPrChange w:id="1004" w:author="Munish Kumar" w:date="2022-12-30T10:18:00Z">
                    <w:rPr>
                      <w:rFonts w:ascii="Helvetica" w:eastAsia="Times New Roman" w:hAnsi="Helvetica"/>
                      <w:color w:val="000000"/>
                      <w:sz w:val="18"/>
                      <w:szCs w:val="18"/>
                      <w:lang w:val="en-SG" w:eastAsia="en-SG"/>
                    </w:rPr>
                  </w:rPrChange>
                </w:rPr>
                <w:t>0.102000</w:t>
              </w:r>
            </w:ins>
          </w:p>
        </w:tc>
        <w:tc>
          <w:tcPr>
            <w:tcW w:w="3006" w:type="dxa"/>
            <w:vAlign w:val="center"/>
          </w:tcPr>
          <w:p w14:paraId="4D9FE7C7" w14:textId="444A06A8" w:rsidR="007735DD" w:rsidRPr="007735DD" w:rsidRDefault="007735DD" w:rsidP="007735DD">
            <w:pPr>
              <w:spacing w:before="120"/>
              <w:jc w:val="center"/>
              <w:rPr>
                <w:ins w:id="1005" w:author="Munish Kumar" w:date="2022-12-30T10:17:00Z"/>
                <w:rFonts w:eastAsia="Times New Roman"/>
                <w:color w:val="000000"/>
                <w:sz w:val="24"/>
                <w:szCs w:val="24"/>
                <w:lang w:val="en-SG" w:eastAsia="en-SG"/>
                <w:rPrChange w:id="1006" w:author="Munish Kumar" w:date="2022-12-30T10:18:00Z">
                  <w:rPr>
                    <w:ins w:id="1007" w:author="Munish Kumar" w:date="2022-12-30T10:17:00Z"/>
                    <w:rFonts w:ascii="Helvetica" w:eastAsia="Times New Roman" w:hAnsi="Helvetica"/>
                    <w:color w:val="000000"/>
                    <w:sz w:val="18"/>
                    <w:szCs w:val="18"/>
                    <w:lang w:val="en-SG" w:eastAsia="en-SG"/>
                  </w:rPr>
                </w:rPrChange>
              </w:rPr>
              <w:pPrChange w:id="1008" w:author="Munish Kumar" w:date="2022-12-30T10:18:00Z">
                <w:pPr>
                  <w:spacing w:before="120"/>
                  <w:jc w:val="both"/>
                </w:pPr>
              </w:pPrChange>
            </w:pPr>
            <w:ins w:id="1009" w:author="Munish Kumar" w:date="2022-12-30T10:17:00Z">
              <w:r w:rsidRPr="007735DD">
                <w:rPr>
                  <w:rFonts w:eastAsia="Times New Roman"/>
                  <w:color w:val="000000"/>
                  <w:sz w:val="24"/>
                  <w:szCs w:val="24"/>
                  <w:lang w:val="en-SG" w:eastAsia="en-SG"/>
                  <w:rPrChange w:id="1010" w:author="Munish Kumar" w:date="2022-12-30T10:18:00Z">
                    <w:rPr>
                      <w:rFonts w:ascii="Helvetica" w:eastAsia="Times New Roman" w:hAnsi="Helvetica"/>
                      <w:color w:val="000000"/>
                      <w:sz w:val="18"/>
                      <w:szCs w:val="18"/>
                      <w:lang w:val="en-SG" w:eastAsia="en-SG"/>
                    </w:rPr>
                  </w:rPrChange>
                </w:rPr>
                <w:t>0.370000</w:t>
              </w:r>
            </w:ins>
          </w:p>
        </w:tc>
      </w:tr>
      <w:tr w:rsidR="007735DD" w14:paraId="2AC02BC4" w14:textId="77777777" w:rsidTr="0023013E">
        <w:trPr>
          <w:ins w:id="1011" w:author="Munish Kumar" w:date="2022-12-30T10:17:00Z"/>
        </w:trPr>
        <w:tc>
          <w:tcPr>
            <w:tcW w:w="3005" w:type="dxa"/>
            <w:vAlign w:val="center"/>
          </w:tcPr>
          <w:p w14:paraId="6BEE7EBC" w14:textId="39D95236" w:rsidR="007735DD" w:rsidRPr="007735DD" w:rsidRDefault="007735DD" w:rsidP="007735DD">
            <w:pPr>
              <w:spacing w:before="120"/>
              <w:jc w:val="center"/>
              <w:rPr>
                <w:ins w:id="1012" w:author="Munish Kumar" w:date="2022-12-30T10:17:00Z"/>
                <w:rFonts w:eastAsia="Times New Roman"/>
                <w:color w:val="000000"/>
                <w:sz w:val="24"/>
                <w:szCs w:val="24"/>
                <w:lang w:val="en-SG" w:eastAsia="en-SG"/>
                <w:rPrChange w:id="1013" w:author="Munish Kumar" w:date="2022-12-30T10:18:00Z">
                  <w:rPr>
                    <w:ins w:id="1014" w:author="Munish Kumar" w:date="2022-12-30T10:17:00Z"/>
                    <w:rFonts w:ascii="Helvetica" w:eastAsia="Times New Roman" w:hAnsi="Helvetica"/>
                    <w:b/>
                    <w:bCs/>
                    <w:color w:val="000000"/>
                    <w:sz w:val="18"/>
                    <w:szCs w:val="18"/>
                    <w:lang w:val="en-SG" w:eastAsia="en-SG"/>
                  </w:rPr>
                </w:rPrChange>
              </w:rPr>
              <w:pPrChange w:id="1015" w:author="Munish Kumar" w:date="2022-12-30T10:18:00Z">
                <w:pPr>
                  <w:spacing w:before="120"/>
                  <w:jc w:val="both"/>
                </w:pPr>
              </w:pPrChange>
            </w:pPr>
            <w:ins w:id="1016" w:author="Munish Kumar" w:date="2022-12-30T10:17:00Z">
              <w:r w:rsidRPr="007735DD">
                <w:rPr>
                  <w:rFonts w:eastAsia="Times New Roman"/>
                  <w:color w:val="000000"/>
                  <w:sz w:val="24"/>
                  <w:szCs w:val="24"/>
                  <w:lang w:val="en-SG" w:eastAsia="en-SG"/>
                  <w:rPrChange w:id="1017" w:author="Munish Kumar" w:date="2022-12-30T10:18:00Z">
                    <w:rPr>
                      <w:rFonts w:ascii="Helvetica" w:eastAsia="Times New Roman" w:hAnsi="Helvetica"/>
                      <w:b/>
                      <w:bCs/>
                      <w:color w:val="000000"/>
                      <w:sz w:val="18"/>
                      <w:szCs w:val="18"/>
                      <w:lang w:val="en-SG" w:eastAsia="en-SG"/>
                    </w:rPr>
                  </w:rPrChange>
                </w:rPr>
                <w:t>50%</w:t>
              </w:r>
            </w:ins>
          </w:p>
        </w:tc>
        <w:tc>
          <w:tcPr>
            <w:tcW w:w="3005" w:type="dxa"/>
            <w:vAlign w:val="center"/>
          </w:tcPr>
          <w:p w14:paraId="3780D979" w14:textId="6133C51F" w:rsidR="007735DD" w:rsidRPr="007735DD" w:rsidRDefault="007735DD" w:rsidP="007735DD">
            <w:pPr>
              <w:spacing w:before="120"/>
              <w:jc w:val="center"/>
              <w:rPr>
                <w:ins w:id="1018" w:author="Munish Kumar" w:date="2022-12-30T10:17:00Z"/>
                <w:rFonts w:eastAsia="Times New Roman"/>
                <w:color w:val="000000"/>
                <w:sz w:val="24"/>
                <w:szCs w:val="24"/>
                <w:lang w:val="en-SG" w:eastAsia="en-SG"/>
                <w:rPrChange w:id="1019" w:author="Munish Kumar" w:date="2022-12-30T10:18:00Z">
                  <w:rPr>
                    <w:ins w:id="1020" w:author="Munish Kumar" w:date="2022-12-30T10:17:00Z"/>
                    <w:rFonts w:ascii="Helvetica" w:eastAsia="Times New Roman" w:hAnsi="Helvetica"/>
                    <w:color w:val="000000"/>
                    <w:sz w:val="18"/>
                    <w:szCs w:val="18"/>
                    <w:lang w:val="en-SG" w:eastAsia="en-SG"/>
                  </w:rPr>
                </w:rPrChange>
              </w:rPr>
              <w:pPrChange w:id="1021" w:author="Munish Kumar" w:date="2022-12-30T10:18:00Z">
                <w:pPr>
                  <w:spacing w:before="120"/>
                  <w:jc w:val="both"/>
                </w:pPr>
              </w:pPrChange>
            </w:pPr>
            <w:ins w:id="1022" w:author="Munish Kumar" w:date="2022-12-30T10:17:00Z">
              <w:r w:rsidRPr="007735DD">
                <w:rPr>
                  <w:rFonts w:eastAsia="Times New Roman"/>
                  <w:color w:val="000000"/>
                  <w:sz w:val="24"/>
                  <w:szCs w:val="24"/>
                  <w:lang w:val="en-SG" w:eastAsia="en-SG"/>
                  <w:rPrChange w:id="1023" w:author="Munish Kumar" w:date="2022-12-30T10:18:00Z">
                    <w:rPr>
                      <w:rFonts w:ascii="Helvetica" w:eastAsia="Times New Roman" w:hAnsi="Helvetica"/>
                      <w:color w:val="000000"/>
                      <w:sz w:val="18"/>
                      <w:szCs w:val="18"/>
                      <w:lang w:val="en-SG" w:eastAsia="en-SG"/>
                    </w:rPr>
                  </w:rPrChange>
                </w:rPr>
                <w:t>0.148000</w:t>
              </w:r>
            </w:ins>
          </w:p>
        </w:tc>
        <w:tc>
          <w:tcPr>
            <w:tcW w:w="3006" w:type="dxa"/>
            <w:vAlign w:val="center"/>
          </w:tcPr>
          <w:p w14:paraId="6523D571" w14:textId="1A1E187F" w:rsidR="007735DD" w:rsidRPr="007735DD" w:rsidRDefault="007735DD" w:rsidP="007735DD">
            <w:pPr>
              <w:spacing w:before="120"/>
              <w:jc w:val="center"/>
              <w:rPr>
                <w:ins w:id="1024" w:author="Munish Kumar" w:date="2022-12-30T10:17:00Z"/>
                <w:rFonts w:eastAsia="Times New Roman"/>
                <w:color w:val="000000"/>
                <w:sz w:val="24"/>
                <w:szCs w:val="24"/>
                <w:lang w:val="en-SG" w:eastAsia="en-SG"/>
                <w:rPrChange w:id="1025" w:author="Munish Kumar" w:date="2022-12-30T10:18:00Z">
                  <w:rPr>
                    <w:ins w:id="1026" w:author="Munish Kumar" w:date="2022-12-30T10:17:00Z"/>
                    <w:rFonts w:ascii="Helvetica" w:eastAsia="Times New Roman" w:hAnsi="Helvetica"/>
                    <w:color w:val="000000"/>
                    <w:sz w:val="18"/>
                    <w:szCs w:val="18"/>
                    <w:lang w:val="en-SG" w:eastAsia="en-SG"/>
                  </w:rPr>
                </w:rPrChange>
              </w:rPr>
              <w:pPrChange w:id="1027" w:author="Munish Kumar" w:date="2022-12-30T10:18:00Z">
                <w:pPr>
                  <w:spacing w:before="120"/>
                  <w:jc w:val="both"/>
                </w:pPr>
              </w:pPrChange>
            </w:pPr>
            <w:ins w:id="1028" w:author="Munish Kumar" w:date="2022-12-30T10:17:00Z">
              <w:r w:rsidRPr="007735DD">
                <w:rPr>
                  <w:rFonts w:eastAsia="Times New Roman"/>
                  <w:color w:val="000000"/>
                  <w:sz w:val="24"/>
                  <w:szCs w:val="24"/>
                  <w:lang w:val="en-SG" w:eastAsia="en-SG"/>
                  <w:rPrChange w:id="1029" w:author="Munish Kumar" w:date="2022-12-30T10:18:00Z">
                    <w:rPr>
                      <w:rFonts w:ascii="Helvetica" w:eastAsia="Times New Roman" w:hAnsi="Helvetica"/>
                      <w:color w:val="000000"/>
                      <w:sz w:val="18"/>
                      <w:szCs w:val="18"/>
                      <w:lang w:val="en-SG" w:eastAsia="en-SG"/>
                    </w:rPr>
                  </w:rPrChange>
                </w:rPr>
                <w:t>5.800000</w:t>
              </w:r>
            </w:ins>
          </w:p>
        </w:tc>
      </w:tr>
      <w:tr w:rsidR="007735DD" w14:paraId="7B4BC9AE" w14:textId="77777777" w:rsidTr="0023013E">
        <w:trPr>
          <w:ins w:id="1030" w:author="Munish Kumar" w:date="2022-12-30T10:17:00Z"/>
        </w:trPr>
        <w:tc>
          <w:tcPr>
            <w:tcW w:w="3005" w:type="dxa"/>
            <w:vAlign w:val="center"/>
          </w:tcPr>
          <w:p w14:paraId="70096010" w14:textId="46BB5B57" w:rsidR="007735DD" w:rsidRPr="007735DD" w:rsidRDefault="007735DD" w:rsidP="007735DD">
            <w:pPr>
              <w:spacing w:before="120"/>
              <w:jc w:val="center"/>
              <w:rPr>
                <w:ins w:id="1031" w:author="Munish Kumar" w:date="2022-12-30T10:17:00Z"/>
                <w:rFonts w:eastAsia="Times New Roman"/>
                <w:color w:val="000000"/>
                <w:sz w:val="24"/>
                <w:szCs w:val="24"/>
                <w:lang w:val="en-SG" w:eastAsia="en-SG"/>
                <w:rPrChange w:id="1032" w:author="Munish Kumar" w:date="2022-12-30T10:18:00Z">
                  <w:rPr>
                    <w:ins w:id="1033" w:author="Munish Kumar" w:date="2022-12-30T10:17:00Z"/>
                    <w:rFonts w:ascii="Helvetica" w:eastAsia="Times New Roman" w:hAnsi="Helvetica"/>
                    <w:b/>
                    <w:bCs/>
                    <w:color w:val="000000"/>
                    <w:sz w:val="18"/>
                    <w:szCs w:val="18"/>
                    <w:lang w:val="en-SG" w:eastAsia="en-SG"/>
                  </w:rPr>
                </w:rPrChange>
              </w:rPr>
              <w:pPrChange w:id="1034" w:author="Munish Kumar" w:date="2022-12-30T10:18:00Z">
                <w:pPr>
                  <w:spacing w:before="120"/>
                  <w:jc w:val="both"/>
                </w:pPr>
              </w:pPrChange>
            </w:pPr>
            <w:ins w:id="1035" w:author="Munish Kumar" w:date="2022-12-30T10:18:00Z">
              <w:r w:rsidRPr="007735DD">
                <w:rPr>
                  <w:rFonts w:eastAsia="Times New Roman"/>
                  <w:color w:val="000000"/>
                  <w:sz w:val="24"/>
                  <w:szCs w:val="24"/>
                  <w:lang w:val="en-SG" w:eastAsia="en-SG"/>
                  <w:rPrChange w:id="1036" w:author="Munish Kumar" w:date="2022-12-30T10:18:00Z">
                    <w:rPr>
                      <w:rFonts w:ascii="Helvetica" w:eastAsia="Times New Roman" w:hAnsi="Helvetica"/>
                      <w:b/>
                      <w:bCs/>
                      <w:color w:val="000000"/>
                      <w:sz w:val="18"/>
                      <w:szCs w:val="18"/>
                      <w:lang w:val="en-SG" w:eastAsia="en-SG"/>
                    </w:rPr>
                  </w:rPrChange>
                </w:rPr>
                <w:t>75%</w:t>
              </w:r>
            </w:ins>
          </w:p>
        </w:tc>
        <w:tc>
          <w:tcPr>
            <w:tcW w:w="3005" w:type="dxa"/>
            <w:vAlign w:val="center"/>
          </w:tcPr>
          <w:p w14:paraId="32B72ABE" w14:textId="1CABF059" w:rsidR="007735DD" w:rsidRPr="007735DD" w:rsidRDefault="007735DD" w:rsidP="007735DD">
            <w:pPr>
              <w:spacing w:before="120"/>
              <w:jc w:val="center"/>
              <w:rPr>
                <w:ins w:id="1037" w:author="Munish Kumar" w:date="2022-12-30T10:17:00Z"/>
                <w:rFonts w:eastAsia="Times New Roman"/>
                <w:color w:val="000000"/>
                <w:sz w:val="24"/>
                <w:szCs w:val="24"/>
                <w:lang w:val="en-SG" w:eastAsia="en-SG"/>
                <w:rPrChange w:id="1038" w:author="Munish Kumar" w:date="2022-12-30T10:18:00Z">
                  <w:rPr>
                    <w:ins w:id="1039" w:author="Munish Kumar" w:date="2022-12-30T10:17:00Z"/>
                    <w:rFonts w:ascii="Helvetica" w:eastAsia="Times New Roman" w:hAnsi="Helvetica"/>
                    <w:color w:val="000000"/>
                    <w:sz w:val="18"/>
                    <w:szCs w:val="18"/>
                    <w:lang w:val="en-SG" w:eastAsia="en-SG"/>
                  </w:rPr>
                </w:rPrChange>
              </w:rPr>
              <w:pPrChange w:id="1040" w:author="Munish Kumar" w:date="2022-12-30T10:18:00Z">
                <w:pPr>
                  <w:spacing w:before="120"/>
                  <w:jc w:val="both"/>
                </w:pPr>
              </w:pPrChange>
            </w:pPr>
            <w:ins w:id="1041" w:author="Munish Kumar" w:date="2022-12-30T10:18:00Z">
              <w:r w:rsidRPr="007735DD">
                <w:rPr>
                  <w:rFonts w:eastAsia="Times New Roman"/>
                  <w:color w:val="000000"/>
                  <w:sz w:val="24"/>
                  <w:szCs w:val="24"/>
                  <w:lang w:val="en-SG" w:eastAsia="en-SG"/>
                  <w:rPrChange w:id="1042" w:author="Munish Kumar" w:date="2022-12-30T10:18:00Z">
                    <w:rPr>
                      <w:rFonts w:ascii="Helvetica" w:eastAsia="Times New Roman" w:hAnsi="Helvetica"/>
                      <w:color w:val="000000"/>
                      <w:sz w:val="18"/>
                      <w:szCs w:val="18"/>
                      <w:lang w:val="en-SG" w:eastAsia="en-SG"/>
                    </w:rPr>
                  </w:rPrChange>
                </w:rPr>
                <w:t>0.198000</w:t>
              </w:r>
            </w:ins>
          </w:p>
        </w:tc>
        <w:tc>
          <w:tcPr>
            <w:tcW w:w="3006" w:type="dxa"/>
            <w:vAlign w:val="center"/>
          </w:tcPr>
          <w:p w14:paraId="37EF8846" w14:textId="0B3054B6" w:rsidR="007735DD" w:rsidRPr="007735DD" w:rsidRDefault="007735DD" w:rsidP="007735DD">
            <w:pPr>
              <w:spacing w:before="120"/>
              <w:jc w:val="center"/>
              <w:rPr>
                <w:ins w:id="1043" w:author="Munish Kumar" w:date="2022-12-30T10:17:00Z"/>
                <w:rFonts w:eastAsia="Times New Roman"/>
                <w:color w:val="000000"/>
                <w:sz w:val="24"/>
                <w:szCs w:val="24"/>
                <w:lang w:val="en-SG" w:eastAsia="en-SG"/>
                <w:rPrChange w:id="1044" w:author="Munish Kumar" w:date="2022-12-30T10:18:00Z">
                  <w:rPr>
                    <w:ins w:id="1045" w:author="Munish Kumar" w:date="2022-12-30T10:17:00Z"/>
                    <w:rFonts w:ascii="Helvetica" w:eastAsia="Times New Roman" w:hAnsi="Helvetica"/>
                    <w:color w:val="000000"/>
                    <w:sz w:val="18"/>
                    <w:szCs w:val="18"/>
                    <w:lang w:val="en-SG" w:eastAsia="en-SG"/>
                  </w:rPr>
                </w:rPrChange>
              </w:rPr>
              <w:pPrChange w:id="1046" w:author="Munish Kumar" w:date="2022-12-30T10:18:00Z">
                <w:pPr>
                  <w:spacing w:before="120"/>
                  <w:jc w:val="both"/>
                </w:pPr>
              </w:pPrChange>
            </w:pPr>
            <w:ins w:id="1047" w:author="Munish Kumar" w:date="2022-12-30T10:18:00Z">
              <w:r w:rsidRPr="007735DD">
                <w:rPr>
                  <w:rFonts w:eastAsia="Times New Roman"/>
                  <w:color w:val="000000"/>
                  <w:sz w:val="24"/>
                  <w:szCs w:val="24"/>
                  <w:lang w:val="en-SG" w:eastAsia="en-SG"/>
                  <w:rPrChange w:id="1048" w:author="Munish Kumar" w:date="2022-12-30T10:18:00Z">
                    <w:rPr>
                      <w:rFonts w:ascii="Helvetica" w:eastAsia="Times New Roman" w:hAnsi="Helvetica"/>
                      <w:color w:val="000000"/>
                      <w:sz w:val="18"/>
                      <w:szCs w:val="18"/>
                      <w:lang w:val="en-SG" w:eastAsia="en-SG"/>
                    </w:rPr>
                  </w:rPrChange>
                </w:rPr>
                <w:t>113.000000</w:t>
              </w:r>
            </w:ins>
          </w:p>
        </w:tc>
      </w:tr>
      <w:tr w:rsidR="007735DD" w14:paraId="6B553EE8" w14:textId="77777777" w:rsidTr="0023013E">
        <w:trPr>
          <w:ins w:id="1049" w:author="Munish Kumar" w:date="2022-12-30T10:18:00Z"/>
        </w:trPr>
        <w:tc>
          <w:tcPr>
            <w:tcW w:w="3005" w:type="dxa"/>
            <w:vAlign w:val="center"/>
          </w:tcPr>
          <w:p w14:paraId="6EE8B764" w14:textId="13A4CDBE" w:rsidR="007735DD" w:rsidRPr="007735DD" w:rsidRDefault="007735DD" w:rsidP="007735DD">
            <w:pPr>
              <w:spacing w:before="120"/>
              <w:jc w:val="center"/>
              <w:rPr>
                <w:ins w:id="1050" w:author="Munish Kumar" w:date="2022-12-30T10:18:00Z"/>
                <w:rFonts w:eastAsia="Times New Roman"/>
                <w:color w:val="000000"/>
                <w:sz w:val="24"/>
                <w:szCs w:val="24"/>
                <w:lang w:val="en-SG" w:eastAsia="en-SG"/>
                <w:rPrChange w:id="1051" w:author="Munish Kumar" w:date="2022-12-30T10:18:00Z">
                  <w:rPr>
                    <w:ins w:id="1052" w:author="Munish Kumar" w:date="2022-12-30T10:18:00Z"/>
                    <w:rFonts w:ascii="Helvetica" w:eastAsia="Times New Roman" w:hAnsi="Helvetica"/>
                    <w:b/>
                    <w:bCs/>
                    <w:color w:val="000000"/>
                    <w:sz w:val="18"/>
                    <w:szCs w:val="18"/>
                    <w:lang w:val="en-SG" w:eastAsia="en-SG"/>
                  </w:rPr>
                </w:rPrChange>
              </w:rPr>
              <w:pPrChange w:id="1053" w:author="Munish Kumar" w:date="2022-12-30T10:18:00Z">
                <w:pPr>
                  <w:spacing w:before="120"/>
                  <w:jc w:val="both"/>
                </w:pPr>
              </w:pPrChange>
            </w:pPr>
            <w:ins w:id="1054" w:author="Munish Kumar" w:date="2022-12-30T10:18:00Z">
              <w:r w:rsidRPr="007735DD">
                <w:rPr>
                  <w:rFonts w:eastAsia="Times New Roman"/>
                  <w:color w:val="000000"/>
                  <w:sz w:val="24"/>
                  <w:szCs w:val="24"/>
                  <w:lang w:val="en-SG" w:eastAsia="en-SG"/>
                  <w:rPrChange w:id="1055" w:author="Munish Kumar" w:date="2022-12-30T10:18:00Z">
                    <w:rPr>
                      <w:rFonts w:ascii="Helvetica" w:eastAsia="Times New Roman" w:hAnsi="Helvetica"/>
                      <w:b/>
                      <w:bCs/>
                      <w:color w:val="000000"/>
                      <w:sz w:val="18"/>
                      <w:szCs w:val="18"/>
                      <w:lang w:val="en-SG" w:eastAsia="en-SG"/>
                    </w:rPr>
                  </w:rPrChange>
                </w:rPr>
                <w:t>max</w:t>
              </w:r>
            </w:ins>
          </w:p>
        </w:tc>
        <w:tc>
          <w:tcPr>
            <w:tcW w:w="3005" w:type="dxa"/>
            <w:vAlign w:val="center"/>
          </w:tcPr>
          <w:p w14:paraId="70D071D5" w14:textId="3475BB61" w:rsidR="007735DD" w:rsidRPr="007735DD" w:rsidRDefault="007735DD" w:rsidP="007735DD">
            <w:pPr>
              <w:spacing w:before="120"/>
              <w:jc w:val="center"/>
              <w:rPr>
                <w:ins w:id="1056" w:author="Munish Kumar" w:date="2022-12-30T10:18:00Z"/>
                <w:rFonts w:eastAsia="Times New Roman"/>
                <w:color w:val="000000"/>
                <w:sz w:val="24"/>
                <w:szCs w:val="24"/>
                <w:lang w:val="en-SG" w:eastAsia="en-SG"/>
                <w:rPrChange w:id="1057" w:author="Munish Kumar" w:date="2022-12-30T10:18:00Z">
                  <w:rPr>
                    <w:ins w:id="1058" w:author="Munish Kumar" w:date="2022-12-30T10:18:00Z"/>
                    <w:rFonts w:ascii="Helvetica" w:eastAsia="Times New Roman" w:hAnsi="Helvetica"/>
                    <w:color w:val="000000"/>
                    <w:sz w:val="18"/>
                    <w:szCs w:val="18"/>
                    <w:lang w:val="en-SG" w:eastAsia="en-SG"/>
                  </w:rPr>
                </w:rPrChange>
              </w:rPr>
              <w:pPrChange w:id="1059" w:author="Munish Kumar" w:date="2022-12-30T10:18:00Z">
                <w:pPr>
                  <w:spacing w:before="120"/>
                  <w:jc w:val="both"/>
                </w:pPr>
              </w:pPrChange>
            </w:pPr>
            <w:ins w:id="1060" w:author="Munish Kumar" w:date="2022-12-30T10:18:00Z">
              <w:r w:rsidRPr="007735DD">
                <w:rPr>
                  <w:rFonts w:eastAsia="Times New Roman"/>
                  <w:color w:val="000000"/>
                  <w:sz w:val="24"/>
                  <w:szCs w:val="24"/>
                  <w:lang w:val="en-SG" w:eastAsia="en-SG"/>
                  <w:rPrChange w:id="1061" w:author="Munish Kumar" w:date="2022-12-30T10:18:00Z">
                    <w:rPr>
                      <w:rFonts w:ascii="Helvetica" w:eastAsia="Times New Roman" w:hAnsi="Helvetica"/>
                      <w:color w:val="000000"/>
                      <w:sz w:val="18"/>
                      <w:szCs w:val="18"/>
                      <w:lang w:val="en-SG" w:eastAsia="en-SG"/>
                    </w:rPr>
                  </w:rPrChange>
                </w:rPr>
                <w:t>0.427000</w:t>
              </w:r>
            </w:ins>
          </w:p>
        </w:tc>
        <w:tc>
          <w:tcPr>
            <w:tcW w:w="3006" w:type="dxa"/>
            <w:vAlign w:val="center"/>
          </w:tcPr>
          <w:p w14:paraId="07ABF7FC" w14:textId="23A24B69" w:rsidR="007735DD" w:rsidRPr="007735DD" w:rsidRDefault="007735DD" w:rsidP="007735DD">
            <w:pPr>
              <w:spacing w:before="120"/>
              <w:jc w:val="center"/>
              <w:rPr>
                <w:ins w:id="1062" w:author="Munish Kumar" w:date="2022-12-30T10:18:00Z"/>
                <w:rFonts w:eastAsia="Times New Roman"/>
                <w:color w:val="000000"/>
                <w:sz w:val="24"/>
                <w:szCs w:val="24"/>
                <w:lang w:val="en-SG" w:eastAsia="en-SG"/>
                <w:rPrChange w:id="1063" w:author="Munish Kumar" w:date="2022-12-30T10:18:00Z">
                  <w:rPr>
                    <w:ins w:id="1064" w:author="Munish Kumar" w:date="2022-12-30T10:18:00Z"/>
                    <w:rFonts w:ascii="Helvetica" w:eastAsia="Times New Roman" w:hAnsi="Helvetica"/>
                    <w:color w:val="000000"/>
                    <w:sz w:val="18"/>
                    <w:szCs w:val="18"/>
                    <w:lang w:val="en-SG" w:eastAsia="en-SG"/>
                  </w:rPr>
                </w:rPrChange>
              </w:rPr>
              <w:pPrChange w:id="1065" w:author="Munish Kumar" w:date="2022-12-30T10:18:00Z">
                <w:pPr>
                  <w:spacing w:before="120"/>
                  <w:jc w:val="both"/>
                </w:pPr>
              </w:pPrChange>
            </w:pPr>
            <w:ins w:id="1066" w:author="Munish Kumar" w:date="2022-12-30T10:18:00Z">
              <w:r w:rsidRPr="007735DD">
                <w:rPr>
                  <w:rFonts w:eastAsia="Times New Roman"/>
                  <w:color w:val="000000"/>
                  <w:sz w:val="24"/>
                  <w:szCs w:val="24"/>
                  <w:lang w:val="en-SG" w:eastAsia="en-SG"/>
                  <w:rPrChange w:id="1067" w:author="Munish Kumar" w:date="2022-12-30T10:18:00Z">
                    <w:rPr>
                      <w:rFonts w:ascii="Helvetica" w:eastAsia="Times New Roman" w:hAnsi="Helvetica"/>
                      <w:color w:val="000000"/>
                      <w:sz w:val="18"/>
                      <w:szCs w:val="18"/>
                      <w:lang w:val="en-SG" w:eastAsia="en-SG"/>
                    </w:rPr>
                  </w:rPrChange>
                </w:rPr>
                <w:t>3430.000000</w:t>
              </w:r>
            </w:ins>
          </w:p>
        </w:tc>
      </w:tr>
    </w:tbl>
    <w:p w14:paraId="3E7E236F" w14:textId="77777777" w:rsidR="007735DD" w:rsidRDefault="007735DD" w:rsidP="008A68DD">
      <w:pPr>
        <w:spacing w:before="120"/>
        <w:jc w:val="both"/>
        <w:rPr>
          <w:ins w:id="1068" w:author="Munish Kumar" w:date="2022-12-30T10:05:00Z"/>
          <w:rFonts w:ascii="Times" w:hAnsi="Times" w:cs="Times"/>
          <w:sz w:val="24"/>
          <w:szCs w:val="24"/>
        </w:rPr>
      </w:pPr>
    </w:p>
    <w:p w14:paraId="4D6352EF" w14:textId="77777777" w:rsidR="00792813" w:rsidRDefault="007735DD" w:rsidP="007F56CC">
      <w:pPr>
        <w:spacing w:before="120"/>
        <w:jc w:val="both"/>
        <w:rPr>
          <w:ins w:id="1069" w:author="Munish Kumar" w:date="2022-12-30T10:48:00Z"/>
          <w:rFonts w:ascii="Times" w:hAnsi="Times" w:cs="Times"/>
          <w:sz w:val="24"/>
          <w:szCs w:val="24"/>
        </w:rPr>
      </w:pPr>
      <w:ins w:id="1070" w:author="Munish Kumar" w:date="2022-12-30T10:21:00Z">
        <w:r>
          <w:rPr>
            <w:rFonts w:ascii="Times" w:hAnsi="Times" w:cs="Times"/>
            <w:sz w:val="24"/>
            <w:szCs w:val="24"/>
          </w:rPr>
          <w:t xml:space="preserve">While the data set above satisfies our requirement for sample size and heterogeneity, we are faced with a challenge in that the data itself is too dense to properly perform </w:t>
        </w:r>
      </w:ins>
      <w:ins w:id="1071" w:author="Munish Kumar" w:date="2022-12-30T10:42:00Z">
        <w:r w:rsidR="001B4468">
          <w:rPr>
            <w:rFonts w:ascii="Times" w:hAnsi="Times" w:cs="Times"/>
            <w:sz w:val="24"/>
            <w:szCs w:val="24"/>
          </w:rPr>
          <w:t xml:space="preserve">core classification using a clustering process, which </w:t>
        </w:r>
      </w:ins>
      <w:ins w:id="1072" w:author="Munish Kumar" w:date="2022-12-30T10:43:00Z">
        <w:r w:rsidR="001B4468">
          <w:rPr>
            <w:rFonts w:ascii="Times" w:hAnsi="Times" w:cs="Times"/>
            <w:sz w:val="24"/>
            <w:szCs w:val="24"/>
          </w:rPr>
          <w:t xml:space="preserve">would be the logical next step, if based purely on porosity and permeability. As stated earlier, </w:t>
        </w:r>
      </w:ins>
      <w:ins w:id="1073" w:author="Munish Kumar" w:date="2022-12-30T10:45:00Z">
        <w:r w:rsidR="00792813">
          <w:rPr>
            <w:rFonts w:ascii="Times" w:hAnsi="Times" w:cs="Times"/>
            <w:sz w:val="24"/>
            <w:szCs w:val="24"/>
          </w:rPr>
          <w:t>RT would be manually done, with the rock being separated based on core description and facies observation</w:t>
        </w:r>
      </w:ins>
      <w:ins w:id="1074" w:author="Munish Kumar" w:date="2022-12-30T10:32:00Z">
        <w:r w:rsidR="007F56CC">
          <w:rPr>
            <w:rFonts w:ascii="Times" w:hAnsi="Times" w:cs="Times"/>
            <w:sz w:val="24"/>
            <w:szCs w:val="24"/>
          </w:rPr>
          <w:t>.</w:t>
        </w:r>
      </w:ins>
      <w:moveToRangeStart w:id="1075" w:author="Munish Kumar" w:date="2022-12-30T10:31:00Z" w:name="move123288731"/>
      <w:moveTo w:id="1076" w:author="Munish Kumar" w:date="2022-12-30T10:31:00Z">
        <w:del w:id="1077" w:author="Munish Kumar" w:date="2022-12-30T10:32:00Z">
          <w:r w:rsidR="007F56CC" w:rsidDel="007F56CC">
            <w:rPr>
              <w:rFonts w:ascii="Times" w:hAnsi="Times" w:cs="Times"/>
              <w:sz w:val="24"/>
              <w:szCs w:val="24"/>
            </w:rPr>
            <w:delText>The original UK core dataset contained over 100k rows which is very large for training of models.</w:delText>
          </w:r>
        </w:del>
      </w:moveTo>
      <w:ins w:id="1078" w:author="Munish Kumar" w:date="2022-12-30T10:32:00Z">
        <w:r w:rsidR="007F56CC">
          <w:rPr>
            <w:rFonts w:ascii="Times" w:hAnsi="Times" w:cs="Times"/>
            <w:sz w:val="24"/>
            <w:szCs w:val="24"/>
          </w:rPr>
          <w:t xml:space="preserve"> </w:t>
        </w:r>
      </w:ins>
      <w:ins w:id="1079" w:author="Munish Kumar" w:date="2022-12-30T10:45:00Z">
        <w:r w:rsidR="00792813">
          <w:rPr>
            <w:rFonts w:ascii="Times" w:hAnsi="Times" w:cs="Times"/>
            <w:sz w:val="24"/>
            <w:szCs w:val="24"/>
          </w:rPr>
          <w:t>However, for data sets like this, this would no</w:t>
        </w:r>
      </w:ins>
      <w:ins w:id="1080" w:author="Munish Kumar" w:date="2022-12-30T10:46:00Z">
        <w:r w:rsidR="00792813">
          <w:rPr>
            <w:rFonts w:ascii="Times" w:hAnsi="Times" w:cs="Times"/>
            <w:sz w:val="24"/>
            <w:szCs w:val="24"/>
          </w:rPr>
          <w:t xml:space="preserve">t be possible. </w:t>
        </w:r>
        <w:r w:rsidR="00792813">
          <w:rPr>
            <w:rFonts w:ascii="Times" w:hAnsi="Times" w:cs="Times"/>
            <w:sz w:val="24"/>
            <w:szCs w:val="24"/>
          </w:rPr>
          <w:t>For optimal clustering</w:t>
        </w:r>
        <w:r w:rsidR="00792813">
          <w:rPr>
            <w:rFonts w:ascii="Times" w:hAnsi="Times" w:cs="Times"/>
            <w:sz w:val="24"/>
            <w:szCs w:val="24"/>
          </w:rPr>
          <w:t xml:space="preserve"> using computational methods</w:t>
        </w:r>
        <w:r w:rsidR="00792813">
          <w:rPr>
            <w:rFonts w:ascii="Times" w:hAnsi="Times" w:cs="Times"/>
            <w:sz w:val="24"/>
            <w:szCs w:val="24"/>
          </w:rPr>
          <w:t xml:space="preserve">, the </w:t>
        </w:r>
        <w:r w:rsidR="00792813">
          <w:rPr>
            <w:rFonts w:ascii="Times" w:hAnsi="Times" w:cs="Times"/>
            <w:sz w:val="24"/>
            <w:szCs w:val="24"/>
          </w:rPr>
          <w:t xml:space="preserve">individual </w:t>
        </w:r>
        <w:r w:rsidR="00792813">
          <w:rPr>
            <w:rFonts w:ascii="Times" w:hAnsi="Times" w:cs="Times"/>
            <w:sz w:val="24"/>
            <w:szCs w:val="24"/>
          </w:rPr>
          <w:t>cluster</w:t>
        </w:r>
        <w:r w:rsidR="00792813">
          <w:rPr>
            <w:rFonts w:ascii="Times" w:hAnsi="Times" w:cs="Times"/>
            <w:sz w:val="24"/>
            <w:szCs w:val="24"/>
          </w:rPr>
          <w:t>s</w:t>
        </w:r>
        <w:r w:rsidR="00792813">
          <w:rPr>
            <w:rFonts w:ascii="Times" w:hAnsi="Times" w:cs="Times"/>
            <w:sz w:val="24"/>
            <w:szCs w:val="24"/>
          </w:rPr>
          <w:t xml:space="preserve"> </w:t>
        </w:r>
        <w:r w:rsidR="00792813">
          <w:rPr>
            <w:rFonts w:ascii="Times" w:hAnsi="Times" w:cs="Times"/>
            <w:sz w:val="24"/>
            <w:szCs w:val="24"/>
          </w:rPr>
          <w:t>would have</w:t>
        </w:r>
        <w:r w:rsidR="00792813">
          <w:rPr>
            <w:rFonts w:ascii="Times" w:hAnsi="Times" w:cs="Times"/>
            <w:sz w:val="24"/>
            <w:szCs w:val="24"/>
          </w:rPr>
          <w:t xml:space="preserve"> </w:t>
        </w:r>
        <w:proofErr w:type="gramStart"/>
        <w:r w:rsidR="00792813">
          <w:rPr>
            <w:rFonts w:ascii="Times" w:hAnsi="Times" w:cs="Times"/>
            <w:sz w:val="24"/>
            <w:szCs w:val="24"/>
          </w:rPr>
          <w:t>be</w:t>
        </w:r>
        <w:proofErr w:type="gramEnd"/>
        <w:r w:rsidR="00792813">
          <w:rPr>
            <w:rFonts w:ascii="Times" w:hAnsi="Times" w:cs="Times"/>
            <w:sz w:val="24"/>
            <w:szCs w:val="24"/>
          </w:rPr>
          <w:t xml:space="preserve"> distinct and disparate enough so that distance based methods (which a lot of clustering algorithms are based on) would work reasonably well.</w:t>
        </w:r>
        <w:r w:rsidR="00792813">
          <w:rPr>
            <w:rFonts w:ascii="Times" w:hAnsi="Times" w:cs="Times"/>
            <w:sz w:val="24"/>
            <w:szCs w:val="24"/>
          </w:rPr>
          <w:t xml:space="preserve"> </w:t>
        </w:r>
      </w:ins>
      <w:ins w:id="1081" w:author="Munish Kumar" w:date="2022-12-30T10:32:00Z">
        <w:r w:rsidR="007F56CC">
          <w:rPr>
            <w:rFonts w:ascii="Times" w:hAnsi="Times" w:cs="Times"/>
            <w:sz w:val="24"/>
            <w:szCs w:val="24"/>
          </w:rPr>
          <w:t xml:space="preserve">Samples that were repeats or which had values close to one another did not necessarily add value to </w:t>
        </w:r>
      </w:ins>
      <w:ins w:id="1082" w:author="Munish Kumar" w:date="2022-12-30T10:33:00Z">
        <w:r w:rsidR="007F56CC">
          <w:rPr>
            <w:rFonts w:ascii="Times" w:hAnsi="Times" w:cs="Times"/>
            <w:sz w:val="24"/>
            <w:szCs w:val="24"/>
          </w:rPr>
          <w:t xml:space="preserve">partitioning out of the individual clusters. </w:t>
        </w:r>
      </w:ins>
      <w:ins w:id="1083" w:author="Munish Kumar" w:date="2022-12-30T10:47:00Z">
        <w:r w:rsidR="00792813">
          <w:rPr>
            <w:rFonts w:ascii="Times" w:hAnsi="Times" w:cs="Times"/>
            <w:sz w:val="24"/>
            <w:szCs w:val="24"/>
          </w:rPr>
          <w:t>Another issue with very large data sets like this is the rapidity of the analysis; for large data sets, running multiple clustering algorithms would be time consuming and computationally expensive.</w:t>
        </w:r>
      </w:ins>
      <w:ins w:id="1084" w:author="Munish Kumar" w:date="2022-12-30T10:48:00Z">
        <w:r w:rsidR="00792813">
          <w:rPr>
            <w:rFonts w:ascii="Times" w:hAnsi="Times" w:cs="Times"/>
            <w:sz w:val="24"/>
            <w:szCs w:val="24"/>
          </w:rPr>
          <w:t xml:space="preserve"> </w:t>
        </w:r>
      </w:ins>
    </w:p>
    <w:p w14:paraId="2AA0481A" w14:textId="18F585D7" w:rsidR="007F56CC" w:rsidRDefault="00792813" w:rsidP="007F56CC">
      <w:pPr>
        <w:spacing w:before="120"/>
        <w:jc w:val="both"/>
        <w:rPr>
          <w:ins w:id="1085" w:author="Munish Kumar" w:date="2022-12-30T10:33:00Z"/>
          <w:rFonts w:ascii="Times" w:hAnsi="Times" w:cs="Times"/>
          <w:sz w:val="24"/>
          <w:szCs w:val="24"/>
        </w:rPr>
      </w:pPr>
      <w:ins w:id="1086" w:author="Munish Kumar" w:date="2022-12-30T10:48:00Z">
        <w:r>
          <w:rPr>
            <w:rFonts w:ascii="Times" w:hAnsi="Times" w:cs="Times"/>
            <w:sz w:val="24"/>
            <w:szCs w:val="24"/>
          </w:rPr>
          <w:lastRenderedPageBreak/>
          <w:t>W</w:t>
        </w:r>
      </w:ins>
      <w:ins w:id="1087" w:author="Munish Kumar" w:date="2022-12-30T10:46:00Z">
        <w:r>
          <w:rPr>
            <w:rFonts w:ascii="Times" w:hAnsi="Times" w:cs="Times"/>
            <w:sz w:val="24"/>
            <w:szCs w:val="24"/>
          </w:rPr>
          <w:t xml:space="preserve">e therefore </w:t>
        </w:r>
      </w:ins>
      <w:ins w:id="1088" w:author="Munish Kumar" w:date="2022-12-30T10:48:00Z">
        <w:r>
          <w:rPr>
            <w:rFonts w:ascii="Times" w:hAnsi="Times" w:cs="Times"/>
            <w:sz w:val="24"/>
            <w:szCs w:val="24"/>
          </w:rPr>
          <w:t xml:space="preserve">attempted to </w:t>
        </w:r>
        <w:proofErr w:type="spellStart"/>
        <w:r>
          <w:rPr>
            <w:rFonts w:ascii="Times" w:hAnsi="Times" w:cs="Times"/>
            <w:sz w:val="24"/>
            <w:szCs w:val="24"/>
          </w:rPr>
          <w:t>downsample</w:t>
        </w:r>
        <w:proofErr w:type="spellEnd"/>
        <w:r>
          <w:rPr>
            <w:rFonts w:ascii="Times" w:hAnsi="Times" w:cs="Times"/>
            <w:sz w:val="24"/>
            <w:szCs w:val="24"/>
          </w:rPr>
          <w:t xml:space="preserve"> the data, being careful to </w:t>
        </w:r>
      </w:ins>
      <w:ins w:id="1089" w:author="Munish Kumar" w:date="2022-12-30T10:49:00Z">
        <w:r>
          <w:rPr>
            <w:rFonts w:ascii="Times" w:hAnsi="Times" w:cs="Times"/>
            <w:sz w:val="24"/>
            <w:szCs w:val="24"/>
          </w:rPr>
          <w:t xml:space="preserve">optimize run time, while ensuring that no critical data was sacrificed in this process. Our approach was to use apply a relatively simple </w:t>
        </w:r>
      </w:ins>
      <w:ins w:id="1090" w:author="Munish Kumar" w:date="2022-12-30T10:51:00Z">
        <w:r>
          <w:rPr>
            <w:rFonts w:ascii="Times" w:hAnsi="Times" w:cs="Times"/>
            <w:sz w:val="24"/>
            <w:szCs w:val="24"/>
          </w:rPr>
          <w:t>K-Means algorithms</w:t>
        </w:r>
        <w:r>
          <w:rPr>
            <w:rFonts w:ascii="Times" w:hAnsi="Times" w:cs="Times"/>
            <w:sz w:val="24"/>
            <w:szCs w:val="24"/>
          </w:rPr>
          <w:t xml:space="preserve"> which would run </w:t>
        </w:r>
        <w:proofErr w:type="gramStart"/>
        <w:r>
          <w:rPr>
            <w:rFonts w:ascii="Times" w:hAnsi="Times" w:cs="Times"/>
            <w:sz w:val="24"/>
            <w:szCs w:val="24"/>
          </w:rPr>
          <w:t>quickly</w:t>
        </w:r>
        <w:proofErr w:type="gramEnd"/>
        <w:r>
          <w:rPr>
            <w:rFonts w:ascii="Times" w:hAnsi="Times" w:cs="Times"/>
            <w:sz w:val="24"/>
            <w:szCs w:val="24"/>
          </w:rPr>
          <w:t xml:space="preserve"> and which needed</w:t>
        </w:r>
      </w:ins>
    </w:p>
    <w:p w14:paraId="237C2C86" w14:textId="5660A2CA" w:rsidR="007F56CC" w:rsidRDefault="007F56CC" w:rsidP="007F56CC">
      <w:pPr>
        <w:spacing w:before="120"/>
        <w:jc w:val="both"/>
        <w:rPr>
          <w:moveTo w:id="1091" w:author="Munish Kumar" w:date="2022-12-30T10:31:00Z"/>
          <w:rFonts w:ascii="Times" w:hAnsi="Times" w:cs="Times"/>
          <w:sz w:val="24"/>
          <w:szCs w:val="24"/>
        </w:rPr>
      </w:pPr>
      <w:moveTo w:id="1092" w:author="Munish Kumar" w:date="2022-12-30T10:31:00Z">
        <w:r>
          <w:rPr>
            <w:rFonts w:ascii="Times" w:hAnsi="Times" w:cs="Times"/>
            <w:sz w:val="24"/>
            <w:szCs w:val="24"/>
          </w:rPr>
          <w:t xml:space="preserve"> To determine optimal sizing of datasets that saves training time yet not sacrifice results too much, </w:t>
        </w:r>
        <w:del w:id="1093" w:author="Munish Kumar" w:date="2022-12-30T10:51:00Z">
          <w:r w:rsidDel="00792813">
            <w:rPr>
              <w:rFonts w:ascii="Times" w:hAnsi="Times" w:cs="Times"/>
              <w:sz w:val="24"/>
              <w:szCs w:val="24"/>
            </w:rPr>
            <w:delText xml:space="preserve">K-Means algorithms </w:delText>
          </w:r>
        </w:del>
        <w:r>
          <w:rPr>
            <w:rFonts w:ascii="Times" w:hAnsi="Times" w:cs="Times"/>
            <w:sz w:val="24"/>
            <w:szCs w:val="24"/>
          </w:rPr>
          <w:t>was used. 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 based on the individual inertia plots. Figure 6 shows the combined inertia plot of the 3 unnormalized dataset.</w:t>
        </w:r>
      </w:moveTo>
    </w:p>
    <w:p w14:paraId="6DC4C953" w14:textId="77777777" w:rsidR="007F56CC" w:rsidRDefault="007F56CC" w:rsidP="007F56CC">
      <w:pPr>
        <w:spacing w:before="120"/>
        <w:jc w:val="both"/>
        <w:rPr>
          <w:moveTo w:id="1094" w:author="Munish Kumar" w:date="2022-12-30T10:31:00Z"/>
          <w:rFonts w:ascii="Times" w:hAnsi="Times" w:cs="Times"/>
          <w:sz w:val="24"/>
          <w:szCs w:val="24"/>
        </w:rPr>
      </w:pPr>
      <w:moveTo w:id="1095" w:author="Munish Kumar" w:date="2022-12-30T10:31:00Z">
        <w:r>
          <w:rPr>
            <w:rFonts w:ascii="Times" w:hAnsi="Times" w:cs="Times"/>
            <w:sz w:val="24"/>
            <w:szCs w:val="24"/>
          </w:rPr>
          <w:br/>
        </w:r>
      </w:moveTo>
    </w:p>
    <w:moveToRangeEnd w:id="1075"/>
    <w:p w14:paraId="1243D496" w14:textId="02DB2DBF" w:rsidR="007F56CC" w:rsidRDefault="007F56CC" w:rsidP="008A68DD">
      <w:pPr>
        <w:spacing w:before="120"/>
        <w:jc w:val="both"/>
        <w:rPr>
          <w:ins w:id="1096" w:author="Munish Kumar" w:date="2022-12-30T10:31:00Z"/>
          <w:rFonts w:ascii="Times" w:hAnsi="Times" w:cs="Times"/>
          <w:sz w:val="24"/>
          <w:szCs w:val="24"/>
        </w:rPr>
      </w:pPr>
    </w:p>
    <w:p w14:paraId="2D76BAED" w14:textId="77777777" w:rsidR="007F56CC" w:rsidRDefault="007F56CC" w:rsidP="008A68DD">
      <w:pPr>
        <w:spacing w:before="120"/>
        <w:jc w:val="both"/>
        <w:rPr>
          <w:ins w:id="1097" w:author="Munish Kumar" w:date="2022-12-30T10:05:00Z"/>
          <w:rFonts w:ascii="Times" w:hAnsi="Times" w:cs="Times"/>
          <w:sz w:val="24"/>
          <w:szCs w:val="24"/>
        </w:rPr>
      </w:pPr>
    </w:p>
    <w:p w14:paraId="1FE206BF" w14:textId="77777777" w:rsidR="00C77FAD" w:rsidRDefault="00C77FAD" w:rsidP="008A68DD">
      <w:pPr>
        <w:spacing w:before="120"/>
        <w:jc w:val="both"/>
        <w:rPr>
          <w:ins w:id="1098" w:author="Munish Kumar" w:date="2022-12-30T09:12:00Z"/>
          <w:rFonts w:ascii="Times" w:hAnsi="Times" w:cs="Times"/>
          <w:sz w:val="24"/>
          <w:szCs w:val="24"/>
        </w:rPr>
      </w:pPr>
    </w:p>
    <w:p w14:paraId="4B3CA138" w14:textId="28FFA32A" w:rsidR="008A68DD" w:rsidRDefault="008A68DD" w:rsidP="008A68DD">
      <w:pPr>
        <w:spacing w:before="120"/>
        <w:jc w:val="both"/>
        <w:rPr>
          <w:ins w:id="1099" w:author="Munish Kumar" w:date="2022-12-30T09:11:00Z"/>
          <w:rFonts w:ascii="Times" w:hAnsi="Times" w:cs="Times"/>
          <w:sz w:val="24"/>
          <w:szCs w:val="24"/>
        </w:rPr>
      </w:pPr>
      <w:ins w:id="1100" w:author="Munish Kumar" w:date="2022-12-30T09:11:00Z">
        <w:r>
          <w:rPr>
            <w:rFonts w:ascii="Times" w:hAnsi="Times" w:cs="Times"/>
            <w:sz w:val="24"/>
            <w:szCs w:val="24"/>
          </w:rPr>
          <w:t>Using this input data, we developed a workflow</w:t>
        </w:r>
        <w:r w:rsidRPr="00474505">
          <w:rPr>
            <w:rFonts w:ascii="Times" w:hAnsi="Times" w:cs="Times"/>
            <w:sz w:val="24"/>
            <w:szCs w:val="24"/>
          </w:rPr>
          <w:t xml:space="preserve"> </w:t>
        </w:r>
        <w:r>
          <w:rPr>
            <w:rFonts w:ascii="Times" w:hAnsi="Times" w:cs="Times"/>
            <w:sz w:val="24"/>
            <w:szCs w:val="24"/>
          </w:rPr>
          <w:t xml:space="preserve">using </w:t>
        </w:r>
        <w:r w:rsidRPr="00474505">
          <w:rPr>
            <w:rFonts w:ascii="Times" w:hAnsi="Times" w:cs="Times"/>
            <w:sz w:val="24"/>
            <w:szCs w:val="24"/>
          </w:rPr>
          <w:t xml:space="preserve">2000 </w:t>
        </w:r>
        <w:r>
          <w:rPr>
            <w:rFonts w:ascii="Times" w:hAnsi="Times" w:cs="Times"/>
            <w:sz w:val="24"/>
            <w:szCs w:val="24"/>
          </w:rPr>
          <w:t>randomly selected data points which tested 5 different unsupervised ML algorithms, for computational, interpretation and visualization ease.</w:t>
        </w:r>
      </w:ins>
    </w:p>
    <w:p w14:paraId="630DE64B" w14:textId="77777777" w:rsidR="008A68DD" w:rsidRDefault="008A68DD" w:rsidP="000B7384">
      <w:pPr>
        <w:rPr>
          <w:ins w:id="1101" w:author="Munish Kumar" w:date="2022-12-30T09:11:00Z"/>
          <w:rFonts w:ascii="Times" w:hAnsi="Times" w:cs="Times"/>
          <w:sz w:val="24"/>
          <w:szCs w:val="24"/>
        </w:rPr>
      </w:pPr>
    </w:p>
    <w:p w14:paraId="78A5618F" w14:textId="77777777" w:rsidR="008A68DD" w:rsidRDefault="008A68DD" w:rsidP="000B7384">
      <w:pPr>
        <w:rPr>
          <w:ins w:id="1102" w:author="Munish Kumar" w:date="2022-12-30T09:11:00Z"/>
          <w:rFonts w:ascii="Times" w:hAnsi="Times" w:cs="Times"/>
          <w:sz w:val="24"/>
          <w:szCs w:val="24"/>
        </w:rPr>
      </w:pPr>
    </w:p>
    <w:p w14:paraId="5FE9A645" w14:textId="7416295E" w:rsidR="000B7384" w:rsidRPr="000B7384" w:rsidRDefault="008A68DD" w:rsidP="000B7384">
      <w:pPr>
        <w:rPr>
          <w:ins w:id="1103" w:author="Munish Kumar" w:date="2022-12-29T16:14:00Z"/>
          <w:rPrChange w:id="1104" w:author="Munish Kumar" w:date="2022-12-30T08:58:00Z">
            <w:rPr>
              <w:ins w:id="1105" w:author="Munish Kumar" w:date="2022-12-29T16:14:00Z"/>
              <w:rFonts w:ascii="Times" w:hAnsi="Times" w:cs="Times"/>
              <w:sz w:val="24"/>
              <w:szCs w:val="24"/>
            </w:rPr>
          </w:rPrChange>
        </w:rPr>
        <w:pPrChange w:id="1106" w:author="Munish Kumar" w:date="2022-12-30T08:58:00Z">
          <w:pPr>
            <w:spacing w:before="120"/>
            <w:jc w:val="both"/>
          </w:pPr>
        </w:pPrChange>
      </w:pPr>
      <w:moveToRangeStart w:id="1107" w:author="Munish Kumar" w:date="2022-12-30T09:10:00Z" w:name="move123283868"/>
      <w:moveTo w:id="1108" w:author="Munish Kumar" w:date="2022-12-30T09:10:00Z">
        <w:del w:id="1109" w:author="Munish Kumar" w:date="2022-12-30T09:13:00Z">
          <w:r w:rsidDel="008A68DD">
            <w:rPr>
              <w:rFonts w:ascii="Times" w:hAnsi="Times" w:cs="Times"/>
              <w:sz w:val="24"/>
              <w:szCs w:val="24"/>
            </w:rPr>
            <w:delText>Figure 3 shows the general distribution of the UK dataset. Figure 4 shows the histogram chart of the UK dataset porosity values and Figure 5 shows the histogram chart of the UK dataset permeability values. General understanding of the dataset was also understood like the data type, null value total and statistical data</w:delText>
          </w:r>
        </w:del>
      </w:moveTo>
      <w:moveToRangeEnd w:id="1107"/>
    </w:p>
    <w:p w14:paraId="53AB369B" w14:textId="295D82E1" w:rsidR="00D13830" w:rsidRPr="00226EEF" w:rsidRDefault="00D13830" w:rsidP="007F56CC">
      <w:pPr>
        <w:pStyle w:val="Heading2"/>
        <w:rPr>
          <w:ins w:id="1110" w:author="Munish Kumar" w:date="2022-12-29T16:14:00Z"/>
        </w:rPr>
        <w:pPrChange w:id="1111" w:author="Munish Kumar" w:date="2022-12-30T10:28:00Z">
          <w:pPr>
            <w:pStyle w:val="Heading1"/>
          </w:pPr>
        </w:pPrChange>
      </w:pPr>
      <w:ins w:id="1112" w:author="Munish Kumar" w:date="2022-12-29T16:14:00Z">
        <w:r>
          <w:t>2.0</w:t>
        </w:r>
        <w:r>
          <w:tab/>
        </w:r>
        <w:r>
          <w:t>ML Algorithm Choices</w:t>
        </w:r>
      </w:ins>
    </w:p>
    <w:p w14:paraId="4A2F1F75" w14:textId="4D31C4C6" w:rsidR="009D696C" w:rsidRDefault="00D13830" w:rsidP="00642BA8">
      <w:pPr>
        <w:spacing w:before="120"/>
        <w:jc w:val="both"/>
        <w:rPr>
          <w:ins w:id="1113" w:author="Munish Kumar" w:date="2022-12-29T16:55:00Z"/>
          <w:rFonts w:ascii="Times" w:hAnsi="Times" w:cs="Times"/>
          <w:sz w:val="24"/>
          <w:szCs w:val="24"/>
        </w:rPr>
      </w:pPr>
      <w:ins w:id="1114" w:author="Munish Kumar" w:date="2022-12-29T16:15:00Z">
        <w:r>
          <w:rPr>
            <w:rFonts w:ascii="Times" w:hAnsi="Times" w:cs="Times"/>
            <w:sz w:val="24"/>
            <w:szCs w:val="24"/>
          </w:rPr>
          <w:t>The choice of unsupervised ML algorithms</w:t>
        </w:r>
      </w:ins>
      <w:ins w:id="1115" w:author="Munish Kumar" w:date="2022-12-29T16:54:00Z">
        <w:r w:rsidR="00046C61">
          <w:rPr>
            <w:rFonts w:ascii="Times" w:hAnsi="Times" w:cs="Times"/>
            <w:sz w:val="24"/>
            <w:szCs w:val="24"/>
          </w:rPr>
          <w:t xml:space="preserve"> are </w:t>
        </w:r>
      </w:ins>
      <w:del w:id="1116" w:author="Munish Kumar" w:date="2022-12-29T16:54:00Z">
        <w:r w:rsidR="00590FFD" w:rsidRPr="00474505" w:rsidDel="00046C61">
          <w:rPr>
            <w:rFonts w:ascii="Times" w:hAnsi="Times" w:cs="Times"/>
            <w:sz w:val="24"/>
            <w:szCs w:val="24"/>
          </w:rPr>
          <w:delText xml:space="preserve">The algorithms selected are </w:delText>
        </w:r>
      </w:del>
      <w:proofErr w:type="spellStart"/>
      <w:ins w:id="1117" w:author="Munish Kumar" w:date="2022-12-29T16:54:00Z">
        <w:r w:rsidR="00046C61" w:rsidRPr="00046C61">
          <w:rPr>
            <w:rFonts w:ascii="Times" w:hAnsi="Times" w:cs="Times"/>
            <w:sz w:val="24"/>
            <w:szCs w:val="24"/>
            <w:rPrChange w:id="1118" w:author="Munish Kumar" w:date="2022-12-29T16:54:00Z">
              <w:rPr>
                <w:rFonts w:ascii="Times" w:hAnsi="Times" w:cs="Times"/>
              </w:rPr>
            </w:rPrChange>
          </w:rPr>
          <w:t>KMeans</w:t>
        </w:r>
        <w:proofErr w:type="spellEnd"/>
        <w:r w:rsidR="00046C61" w:rsidRPr="00046C61">
          <w:rPr>
            <w:rFonts w:ascii="Times" w:hAnsi="Times" w:cs="Times"/>
            <w:sz w:val="24"/>
            <w:szCs w:val="24"/>
            <w:rPrChange w:id="1119" w:author="Munish Kumar" w:date="2022-12-29T16:54:00Z">
              <w:rPr>
                <w:rFonts w:ascii="Times" w:hAnsi="Times" w:cs="Times"/>
              </w:rPr>
            </w:rPrChange>
          </w:rPr>
          <w:t xml:space="preserve">, </w:t>
        </w:r>
        <w:r w:rsidR="00046C61" w:rsidRPr="00046C61">
          <w:rPr>
            <w:rFonts w:ascii="Times" w:hAnsi="Times" w:cs="Times"/>
            <w:sz w:val="24"/>
            <w:szCs w:val="24"/>
            <w:rPrChange w:id="1120" w:author="Munish Kumar" w:date="2022-12-29T16:54:00Z">
              <w:rPr>
                <w:rFonts w:ascii="Times" w:hAnsi="Times" w:cs="Times"/>
                <w:sz w:val="24"/>
                <w:szCs w:val="24"/>
                <w:lang w:val="en-SG"/>
              </w:rPr>
            </w:rPrChange>
          </w:rPr>
          <w:t>Self-Organising Map (SOM)</w:t>
        </w:r>
        <w:r w:rsidR="00046C61" w:rsidRPr="00046C61">
          <w:rPr>
            <w:rFonts w:ascii="Times" w:hAnsi="Times" w:cs="Times"/>
            <w:sz w:val="24"/>
            <w:szCs w:val="24"/>
            <w:rPrChange w:id="1121" w:author="Munish Kumar" w:date="2022-12-29T16:54:00Z">
              <w:rPr>
                <w:rFonts w:ascii="Times" w:hAnsi="Times" w:cs="Times"/>
              </w:rPr>
            </w:rPrChange>
          </w:rPr>
          <w:t xml:space="preserve"> + </w:t>
        </w:r>
        <w:proofErr w:type="spellStart"/>
        <w:r w:rsidR="00046C61" w:rsidRPr="00046C61">
          <w:rPr>
            <w:rFonts w:ascii="Times" w:hAnsi="Times" w:cs="Times"/>
            <w:sz w:val="24"/>
            <w:szCs w:val="24"/>
            <w:rPrChange w:id="1122" w:author="Munish Kumar" w:date="2022-12-29T16:54:00Z">
              <w:rPr>
                <w:rFonts w:ascii="Times" w:hAnsi="Times" w:cs="Times"/>
              </w:rPr>
            </w:rPrChange>
          </w:rPr>
          <w:t>KMeans</w:t>
        </w:r>
        <w:proofErr w:type="spellEnd"/>
        <w:r w:rsidR="00046C61" w:rsidRPr="00046C61">
          <w:rPr>
            <w:rFonts w:ascii="Times" w:hAnsi="Times" w:cs="Times"/>
            <w:sz w:val="24"/>
            <w:szCs w:val="24"/>
            <w:rPrChange w:id="1123" w:author="Munish Kumar" w:date="2022-12-29T16:54:00Z">
              <w:rPr>
                <w:rFonts w:ascii="Times" w:hAnsi="Times" w:cs="Times"/>
              </w:rPr>
            </w:rPrChange>
          </w:rPr>
          <w:t xml:space="preserve">, </w:t>
        </w:r>
        <w:r w:rsidR="00046C61" w:rsidRPr="00046C61">
          <w:rPr>
            <w:rFonts w:ascii="Times" w:hAnsi="Times" w:cs="Times"/>
            <w:sz w:val="24"/>
            <w:szCs w:val="24"/>
            <w:rPrChange w:id="1124" w:author="Munish Kumar" w:date="2022-12-29T16:54:00Z">
              <w:rPr>
                <w:rFonts w:ascii="Times" w:hAnsi="Times" w:cs="Times"/>
                <w:sz w:val="24"/>
                <w:szCs w:val="24"/>
                <w:lang w:val="en-SG"/>
              </w:rPr>
            </w:rPrChange>
          </w:rPr>
          <w:t>Density-Based Spectral Clustering of Application with Noise</w:t>
        </w:r>
        <w:r w:rsidR="00046C61" w:rsidRPr="00046C61">
          <w:rPr>
            <w:rFonts w:ascii="Times" w:hAnsi="Times" w:cs="Times"/>
            <w:sz w:val="24"/>
            <w:szCs w:val="24"/>
            <w:rPrChange w:id="1125" w:author="Munish Kumar" w:date="2022-12-29T16:54:00Z">
              <w:rPr>
                <w:rFonts w:ascii="Times" w:hAnsi="Times" w:cs="Times"/>
              </w:rPr>
            </w:rPrChange>
          </w:rPr>
          <w:t xml:space="preserve"> (DBSCAN), </w:t>
        </w:r>
        <w:r w:rsidR="00046C61" w:rsidRPr="00046C61">
          <w:rPr>
            <w:rFonts w:ascii="Times" w:hAnsi="Times" w:cs="Times"/>
            <w:sz w:val="24"/>
            <w:szCs w:val="24"/>
            <w:rPrChange w:id="1126" w:author="Munish Kumar" w:date="2022-12-29T16:54:00Z">
              <w:rPr>
                <w:rFonts w:ascii="Times" w:hAnsi="Times" w:cs="Times"/>
                <w:sz w:val="24"/>
                <w:szCs w:val="24"/>
                <w:lang w:val="en-SG"/>
              </w:rPr>
            </w:rPrChange>
          </w:rPr>
          <w:t>Balanced Iterative Reducing and Clustering using Hierarchies (BIRCH)</w:t>
        </w:r>
        <w:r w:rsidR="00046C61" w:rsidRPr="00046C61">
          <w:rPr>
            <w:rFonts w:ascii="Times" w:hAnsi="Times" w:cs="Times"/>
            <w:sz w:val="24"/>
            <w:szCs w:val="24"/>
            <w:rPrChange w:id="1127" w:author="Munish Kumar" w:date="2022-12-29T16:54:00Z">
              <w:rPr>
                <w:rFonts w:ascii="Times" w:hAnsi="Times" w:cs="Times"/>
              </w:rPr>
            </w:rPrChange>
          </w:rPr>
          <w:t xml:space="preserve"> and </w:t>
        </w:r>
        <w:r w:rsidR="00046C61" w:rsidRPr="00046C61">
          <w:rPr>
            <w:rFonts w:ascii="Times" w:hAnsi="Times" w:cs="Times"/>
            <w:sz w:val="24"/>
            <w:szCs w:val="24"/>
            <w:rPrChange w:id="1128" w:author="Munish Kumar" w:date="2022-12-29T16:54:00Z">
              <w:rPr>
                <w:rFonts w:ascii="Times" w:hAnsi="Times" w:cs="Times"/>
                <w:sz w:val="24"/>
                <w:szCs w:val="24"/>
                <w:lang w:val="en-SG"/>
              </w:rPr>
            </w:rPrChange>
          </w:rPr>
          <w:t>Gaussian Mixture Models (GMMs)</w:t>
        </w:r>
        <w:r w:rsidR="00046C61" w:rsidRPr="00046C61">
          <w:rPr>
            <w:rFonts w:ascii="Times" w:hAnsi="Times" w:cs="Times"/>
            <w:sz w:val="24"/>
            <w:szCs w:val="24"/>
            <w:rPrChange w:id="1129" w:author="Munish Kumar" w:date="2022-12-29T16:54:00Z">
              <w:rPr>
                <w:rFonts w:ascii="Times" w:hAnsi="Times" w:cs="Times"/>
              </w:rPr>
            </w:rPrChange>
          </w:rPr>
          <w:t>.</w:t>
        </w:r>
      </w:ins>
      <w:ins w:id="1130" w:author="Munish Kumar" w:date="2022-12-29T16:55:00Z">
        <w:r w:rsidR="00046C61">
          <w:rPr>
            <w:rFonts w:ascii="Times" w:hAnsi="Times" w:cs="Times"/>
            <w:sz w:val="24"/>
            <w:szCs w:val="24"/>
          </w:rPr>
          <w:t xml:space="preserve"> These algorithms were chosen because XXXXXX</w:t>
        </w:r>
      </w:ins>
      <w:del w:id="1131" w:author="Munish Kumar" w:date="2022-12-29T16:54:00Z">
        <w:r w:rsidR="00590FFD" w:rsidRPr="00474505" w:rsidDel="00046C61">
          <w:rPr>
            <w:rFonts w:ascii="Times" w:hAnsi="Times" w:cs="Times"/>
            <w:sz w:val="24"/>
            <w:szCs w:val="24"/>
          </w:rPr>
          <w:delText xml:space="preserve">K-Means, Self-Organizing Map with K-Means, DBSCAN, BIRCH and GMMs. </w:delText>
        </w:r>
      </w:del>
      <w:del w:id="1132" w:author="Munish Kumar" w:date="2022-12-29T16:14:00Z">
        <w:r w:rsidR="00590FFD" w:rsidRPr="00474505" w:rsidDel="00D13830">
          <w:rPr>
            <w:rFonts w:ascii="Times" w:hAnsi="Times" w:cs="Times"/>
            <w:sz w:val="24"/>
            <w:szCs w:val="24"/>
          </w:rPr>
          <w:delText>The objective of the paper is to evaluate performance of the unsupervised machine learning models against the benchmark model to see how well they fare against when rock typing on this set of core data. Ideally, the method should be further researched using more algorithms and dataset.</w:delText>
        </w:r>
      </w:del>
    </w:p>
    <w:p w14:paraId="0956D100" w14:textId="352C59D1" w:rsidR="00046C61" w:rsidRDefault="00046C61" w:rsidP="00642BA8">
      <w:pPr>
        <w:spacing w:before="120"/>
        <w:jc w:val="both"/>
        <w:rPr>
          <w:ins w:id="1133" w:author="Munish Kumar" w:date="2022-12-29T16:55:00Z"/>
          <w:rFonts w:ascii="Times" w:hAnsi="Times" w:cs="Times"/>
          <w:sz w:val="24"/>
          <w:szCs w:val="24"/>
        </w:rPr>
      </w:pPr>
    </w:p>
    <w:p w14:paraId="017E7E85" w14:textId="2F9177A8" w:rsidR="00046C61" w:rsidDel="000B7384" w:rsidRDefault="00046C61" w:rsidP="00642BA8">
      <w:pPr>
        <w:spacing w:before="120"/>
        <w:jc w:val="both"/>
        <w:rPr>
          <w:del w:id="1134" w:author="Munish Kumar" w:date="2022-12-30T08:58:00Z"/>
          <w:rFonts w:ascii="Times" w:hAnsi="Times" w:cs="Times"/>
          <w:sz w:val="24"/>
          <w:szCs w:val="24"/>
        </w:rPr>
      </w:pPr>
    </w:p>
    <w:p w14:paraId="0FA419B7" w14:textId="647EE0AC" w:rsidR="00590FFD" w:rsidRDefault="00590FFD" w:rsidP="00642BA8">
      <w:pPr>
        <w:spacing w:before="120"/>
        <w:jc w:val="both"/>
        <w:rPr>
          <w:rFonts w:ascii="Times" w:hAnsi="Times" w:cs="Times"/>
          <w:sz w:val="24"/>
          <w:szCs w:val="24"/>
        </w:rPr>
      </w:pPr>
    </w:p>
    <w:p w14:paraId="727E0D5C" w14:textId="07B3ACC2" w:rsidR="008663F5" w:rsidRPr="00226EEF" w:rsidDel="000B7384" w:rsidRDefault="0067564E" w:rsidP="00D13830">
      <w:pPr>
        <w:pStyle w:val="Heading2"/>
        <w:rPr>
          <w:del w:id="1135" w:author="Munish Kumar" w:date="2022-12-30T08:58:00Z"/>
        </w:rPr>
        <w:pPrChange w:id="1136" w:author="Munish Kumar" w:date="2022-12-29T16:14:00Z">
          <w:pPr>
            <w:pStyle w:val="ListParagraph"/>
            <w:numPr>
              <w:ilvl w:val="1"/>
              <w:numId w:val="2"/>
            </w:numPr>
            <w:spacing w:before="120"/>
            <w:ind w:left="360" w:hanging="360"/>
            <w:jc w:val="both"/>
          </w:pPr>
        </w:pPrChange>
      </w:pPr>
      <w:del w:id="1137" w:author="Munish Kumar" w:date="2022-12-30T08:58:00Z">
        <w:r w:rsidRPr="00226EEF" w:rsidDel="000B7384">
          <w:delText>Data</w:delText>
        </w:r>
        <w:r w:rsidR="008D26E0" w:rsidRPr="00226EEF" w:rsidDel="000B7384">
          <w:delText xml:space="preserve"> Preparation</w:delText>
        </w:r>
        <w:r w:rsidR="00180E3A" w:rsidRPr="00226EEF" w:rsidDel="000B7384">
          <w:delText xml:space="preserve"> and Data Understanding </w:delText>
        </w:r>
      </w:del>
    </w:p>
    <w:p w14:paraId="4E21B5C0" w14:textId="7AB80BC1" w:rsidR="00180E3A" w:rsidDel="00CB1830" w:rsidRDefault="00180E3A" w:rsidP="007735DD">
      <w:pPr>
        <w:jc w:val="both"/>
        <w:rPr>
          <w:del w:id="1138" w:author="Munish Kumar" w:date="2022-12-28T11:19:00Z"/>
          <w:rFonts w:ascii="Times" w:hAnsi="Times" w:cs="Times"/>
          <w:sz w:val="24"/>
          <w:szCs w:val="24"/>
        </w:rPr>
      </w:pPr>
    </w:p>
    <w:p w14:paraId="40CC4F7C" w14:textId="12F74241" w:rsidR="008663F5" w:rsidRPr="008663F5" w:rsidDel="000B7384" w:rsidRDefault="008663F5" w:rsidP="00226EEF">
      <w:pPr>
        <w:jc w:val="both"/>
        <w:rPr>
          <w:del w:id="1139" w:author="Munish Kumar" w:date="2022-12-30T08:58:00Z"/>
          <w:rFonts w:ascii="Times" w:hAnsi="Times" w:cs="Times"/>
          <w:sz w:val="24"/>
          <w:szCs w:val="24"/>
        </w:rPr>
      </w:pPr>
      <w:del w:id="1140" w:author="Munish Kumar" w:date="2022-12-29T16:07:00Z">
        <w:r w:rsidRPr="000C6B52" w:rsidDel="000C6B52">
          <w:rPr>
            <w:rFonts w:ascii="Times" w:hAnsi="Times" w:cs="Times"/>
            <w:sz w:val="24"/>
            <w:szCs w:val="24"/>
            <w:highlight w:val="yellow"/>
            <w:rPrChange w:id="1141" w:author="Munish Kumar" w:date="2022-12-29T16:07:00Z">
              <w:rPr>
                <w:rFonts w:ascii="Times" w:hAnsi="Times" w:cs="Times"/>
                <w:sz w:val="24"/>
                <w:szCs w:val="24"/>
              </w:rPr>
            </w:rPrChange>
          </w:rPr>
          <w:delText>A total of eleven regions’ core data is prepared and retrieved from the following sources: [(</w:delText>
        </w:r>
      </w:del>
      <w:moveFromRangeStart w:id="1142" w:author="Munish Kumar" w:date="2022-12-29T16:04:00Z" w:name="move123222292"/>
      <w:moveFrom w:id="1143" w:author="Munish Kumar" w:date="2022-12-29T16:04:00Z">
        <w:del w:id="1144" w:author="Munish Kumar" w:date="2022-12-29T16:07:00Z">
          <w:r w:rsidRPr="000C6B52" w:rsidDel="000C6B52">
            <w:rPr>
              <w:rFonts w:ascii="Times" w:hAnsi="Times" w:cs="Times"/>
              <w:sz w:val="24"/>
              <w:szCs w:val="24"/>
              <w:highlight w:val="yellow"/>
              <w:rPrChange w:id="1145" w:author="Munish Kumar" w:date="2022-12-29T16:07:00Z">
                <w:rPr>
                  <w:rFonts w:ascii="Times" w:hAnsi="Times" w:cs="Times"/>
                  <w:sz w:val="24"/>
                  <w:szCs w:val="24"/>
                </w:rPr>
              </w:rPrChange>
            </w:rPr>
            <w:delText>Data Underground, n.d.), (GeoProvider, n.d.), (UK National Data Repository, n.d.)</w:delText>
          </w:r>
        </w:del>
      </w:moveFrom>
      <w:moveFromRangeEnd w:id="1142"/>
      <w:del w:id="1146" w:author="Munish Kumar" w:date="2022-12-29T16:07:00Z">
        <w:r w:rsidRPr="000C6B52" w:rsidDel="000C6B52">
          <w:rPr>
            <w:rFonts w:ascii="Times" w:hAnsi="Times" w:cs="Times"/>
            <w:sz w:val="24"/>
            <w:szCs w:val="24"/>
            <w:highlight w:val="yellow"/>
            <w:rPrChange w:id="1147" w:author="Munish Kumar" w:date="2022-12-29T16:07:00Z">
              <w:rPr>
                <w:rFonts w:ascii="Times" w:hAnsi="Times" w:cs="Times"/>
                <w:sz w:val="24"/>
                <w:szCs w:val="24"/>
              </w:rPr>
            </w:rPrChange>
          </w:rPr>
          <w:delText>]. The regions are Africa, Australia, Brazil, Myanmar, the North Sea, Pakistan, Papua New Guinea (PNG), the UK, the USA, China, and the Philippines. The modeling is trained with the UK core dataset prepared in this step of the study.</w:delText>
        </w:r>
      </w:del>
    </w:p>
    <w:p w14:paraId="7912312B" w14:textId="32B57ECC" w:rsidR="008663F5" w:rsidRPr="008663F5" w:rsidDel="000B7384" w:rsidRDefault="008663F5" w:rsidP="00226EEF">
      <w:pPr>
        <w:jc w:val="both"/>
        <w:rPr>
          <w:del w:id="1148" w:author="Munish Kumar" w:date="2022-12-30T08:58:00Z"/>
          <w:rFonts w:ascii="Times" w:hAnsi="Times" w:cs="Times"/>
          <w:sz w:val="24"/>
          <w:szCs w:val="24"/>
        </w:rPr>
      </w:pPr>
    </w:p>
    <w:p w14:paraId="49F538C1" w14:textId="6A243F85" w:rsidR="008663F5" w:rsidRPr="008663F5" w:rsidDel="000B7384" w:rsidRDefault="008663F5" w:rsidP="00226EEF">
      <w:pPr>
        <w:jc w:val="both"/>
        <w:rPr>
          <w:del w:id="1149" w:author="Munish Kumar" w:date="2022-12-30T08:58:00Z"/>
          <w:rFonts w:ascii="Times" w:hAnsi="Times" w:cs="Times"/>
          <w:sz w:val="24"/>
          <w:szCs w:val="24"/>
        </w:rPr>
      </w:pPr>
      <w:del w:id="1150" w:author="Munish Kumar" w:date="2022-12-30T08:58:00Z">
        <w:r w:rsidRPr="008663F5" w:rsidDel="000B7384">
          <w:rPr>
            <w:rFonts w:ascii="Times" w:hAnsi="Times" w:cs="Times"/>
            <w:sz w:val="24"/>
            <w:szCs w:val="24"/>
          </w:rPr>
          <w:delText xml:space="preserve">Before data understanding, merging of the dataset and selection of appropriate columns must be done due to the number of files there are and, in some datasets, the number of columns there are. Some of which, these files number about 2000 files, and some datasets have over 200 columns. Moreover, most of the data column and rows in most files is empty and is not useful. Hence it is important to refine the dataset before moving on to data understanding and cleaning. </w:delText>
        </w:r>
      </w:del>
    </w:p>
    <w:p w14:paraId="5EE65905" w14:textId="0CFA8058" w:rsidR="008663F5" w:rsidDel="004B742F" w:rsidRDefault="008663F5" w:rsidP="00226EEF">
      <w:pPr>
        <w:spacing w:before="120"/>
        <w:jc w:val="both"/>
        <w:rPr>
          <w:del w:id="1151" w:author="Munish Kumar" w:date="2022-12-29T17:12:00Z"/>
          <w:rFonts w:ascii="Times" w:hAnsi="Times" w:cs="Times"/>
          <w:sz w:val="24"/>
          <w:szCs w:val="24"/>
        </w:rPr>
      </w:pPr>
    </w:p>
    <w:p w14:paraId="2995FE5C" w14:textId="20692C5F" w:rsidR="008663F5" w:rsidDel="000B7384" w:rsidRDefault="008D26E0" w:rsidP="00226EEF">
      <w:pPr>
        <w:spacing w:before="120"/>
        <w:jc w:val="both"/>
        <w:rPr>
          <w:del w:id="1152" w:author="Munish Kumar" w:date="2022-12-30T08:58:00Z"/>
          <w:moveFrom w:id="1153" w:author="Munish Kumar" w:date="2022-12-29T16:19:00Z"/>
          <w:rFonts w:ascii="Times" w:hAnsi="Times" w:cs="Times"/>
          <w:sz w:val="24"/>
          <w:szCs w:val="24"/>
        </w:rPr>
      </w:pPr>
      <w:moveFromRangeStart w:id="1154" w:author="Munish Kumar" w:date="2022-12-29T16:19:00Z" w:name="move123223196"/>
      <w:moveFrom w:id="1155" w:author="Munish Kumar" w:date="2022-12-29T16:19:00Z">
        <w:del w:id="1156" w:author="Munish Kumar" w:date="2022-12-30T08:58:00Z">
          <w:r w:rsidDel="000B7384">
            <w:rPr>
              <w:rFonts w:ascii="Times" w:hAnsi="Times" w:cs="Times"/>
              <w:sz w:val="24"/>
              <w:szCs w:val="24"/>
            </w:rPr>
            <w:delText>The general data preparation process is show</w:delText>
          </w:r>
          <w:r w:rsidR="001F0E47" w:rsidDel="000B7384">
            <w:rPr>
              <w:rFonts w:ascii="Times" w:hAnsi="Times" w:cs="Times"/>
              <w:sz w:val="24"/>
              <w:szCs w:val="24"/>
            </w:rPr>
            <w:delText>n</w:delText>
          </w:r>
          <w:r w:rsidDel="000B7384">
            <w:rPr>
              <w:rFonts w:ascii="Times" w:hAnsi="Times" w:cs="Times"/>
              <w:sz w:val="24"/>
              <w:szCs w:val="24"/>
            </w:rPr>
            <w:delText xml:space="preserve"> below</w:delText>
          </w:r>
          <w:r w:rsidR="00256CE0" w:rsidDel="000B7384">
            <w:rPr>
              <w:rFonts w:ascii="Times" w:hAnsi="Times" w:cs="Times"/>
              <w:sz w:val="24"/>
              <w:szCs w:val="24"/>
            </w:rPr>
            <w:delText xml:space="preserve"> in Figure 1</w:delText>
          </w:r>
          <w:r w:rsidDel="000B7384">
            <w:rPr>
              <w:rFonts w:ascii="Times" w:hAnsi="Times" w:cs="Times"/>
              <w:sz w:val="24"/>
              <w:szCs w:val="24"/>
            </w:rPr>
            <w:delText>.</w:delText>
          </w:r>
          <w:r w:rsidR="00256CE0" w:rsidDel="000B7384">
            <w:rPr>
              <w:rFonts w:ascii="Times" w:hAnsi="Times" w:cs="Times"/>
              <w:sz w:val="24"/>
              <w:szCs w:val="24"/>
            </w:rPr>
            <w:delText xml:space="preserve"> Separate files are firstly compiled and compiled into a single file for the different regions. The data columns and rows are selected based null values, problematic data as well as basic knowledge of the critical columns related to rock typing. The file’s data is then adjusted by filling empty data and data type are adjusted. The outliers are then removed to prevent skew of data from affecting the overall model training and results.</w:delText>
          </w:r>
          <w:r w:rsidR="00180E3A" w:rsidDel="000B7384">
            <w:rPr>
              <w:rFonts w:ascii="Times" w:hAnsi="Times" w:cs="Times"/>
              <w:sz w:val="24"/>
              <w:szCs w:val="24"/>
            </w:rPr>
            <w:delText xml:space="preserve"> The data is then min max normalized.</w:delText>
          </w:r>
          <w:r w:rsidR="00256CE0" w:rsidDel="000B7384">
            <w:rPr>
              <w:rFonts w:ascii="Times" w:hAnsi="Times" w:cs="Times"/>
              <w:sz w:val="24"/>
              <w:szCs w:val="24"/>
            </w:rPr>
            <w:delText xml:space="preserve"> Additional columns that would be used for the modified method’s way of rock typing is then created</w:delText>
          </w:r>
          <w:r w:rsidR="00180E3A" w:rsidDel="000B7384">
            <w:rPr>
              <w:rFonts w:ascii="Times" w:hAnsi="Times" w:cs="Times"/>
              <w:sz w:val="24"/>
              <w:szCs w:val="24"/>
            </w:rPr>
            <w:delText xml:space="preserve">. The output from the data preparations would be 2 csv files, one being the unnormalized file and the other being the min max normalized file with the additional columns. The process is iterative and would repeat due to errors caused by calculation of additional columns like zero division error. </w:delText>
          </w:r>
        </w:del>
      </w:moveFrom>
    </w:p>
    <w:moveFromRangeEnd w:id="1154"/>
    <w:p w14:paraId="46F299CE" w14:textId="6E482008" w:rsidR="00F54B09" w:rsidDel="004B742F" w:rsidRDefault="001D111F" w:rsidP="00226EEF">
      <w:pPr>
        <w:spacing w:before="120"/>
        <w:jc w:val="both"/>
        <w:rPr>
          <w:del w:id="1157" w:author="Munish Kumar" w:date="2022-12-29T17:12:00Z"/>
          <w:rFonts w:ascii="Times" w:hAnsi="Times" w:cs="Times"/>
          <w:sz w:val="24"/>
          <w:szCs w:val="24"/>
        </w:rPr>
      </w:pPr>
      <w:del w:id="1158" w:author="Munish Kumar" w:date="2022-12-29T17:12:00Z">
        <w:r w:rsidDel="004B742F">
          <w:rPr>
            <w:rFonts w:ascii="Times" w:hAnsi="Times" w:cs="Times"/>
            <w:noProof/>
            <w:sz w:val="24"/>
            <w:szCs w:val="24"/>
          </w:rPr>
          <w:drawing>
            <wp:inline distT="0" distB="0" distL="0" distR="0" wp14:anchorId="16FE4344" wp14:editId="3324AB0C">
              <wp:extent cx="5388923" cy="2277588"/>
              <wp:effectExtent l="38100" t="38100" r="40640" b="4699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del>
    </w:p>
    <w:p w14:paraId="7A0A0BCE" w14:textId="1FE33D08" w:rsidR="00256CE0" w:rsidDel="004B742F" w:rsidRDefault="00F54B09" w:rsidP="00226EEF">
      <w:pPr>
        <w:spacing w:before="120"/>
        <w:jc w:val="center"/>
        <w:rPr>
          <w:del w:id="1159" w:author="Munish Kumar" w:date="2022-12-29T17:12:00Z"/>
          <w:rFonts w:ascii="Times" w:hAnsi="Times" w:cs="Times"/>
          <w:sz w:val="24"/>
          <w:szCs w:val="24"/>
        </w:rPr>
      </w:pPr>
      <w:del w:id="1160" w:author="Munish Kumar" w:date="2022-12-29T17:12:00Z">
        <w:r w:rsidDel="004B742F">
          <w:rPr>
            <w:rFonts w:ascii="Times" w:hAnsi="Times" w:cs="Times"/>
            <w:sz w:val="24"/>
            <w:szCs w:val="24"/>
          </w:rPr>
          <w:delText xml:space="preserve">Figure </w:delText>
        </w:r>
        <w:r w:rsidR="00CA5500" w:rsidDel="004B742F">
          <w:rPr>
            <w:rFonts w:ascii="Times" w:hAnsi="Times" w:cs="Times"/>
            <w:sz w:val="24"/>
            <w:szCs w:val="24"/>
          </w:rPr>
          <w:delText>2</w:delText>
        </w:r>
        <w:r w:rsidDel="004B742F">
          <w:rPr>
            <w:rFonts w:ascii="Times" w:hAnsi="Times" w:cs="Times"/>
            <w:sz w:val="24"/>
            <w:szCs w:val="24"/>
          </w:rPr>
          <w:delText xml:space="preserve">: </w:delText>
        </w:r>
      </w:del>
      <w:del w:id="1161" w:author="Munish Kumar" w:date="2022-12-29T17:10:00Z">
        <w:r w:rsidR="00256CE0" w:rsidDel="0061446E">
          <w:rPr>
            <w:rFonts w:ascii="Times" w:hAnsi="Times" w:cs="Times"/>
            <w:sz w:val="24"/>
            <w:szCs w:val="24"/>
          </w:rPr>
          <w:delText>Generic d</w:delText>
        </w:r>
        <w:r w:rsidDel="0061446E">
          <w:rPr>
            <w:rFonts w:ascii="Times" w:hAnsi="Times" w:cs="Times"/>
            <w:sz w:val="24"/>
            <w:szCs w:val="24"/>
          </w:rPr>
          <w:delText>ata preparation flowchart</w:delText>
        </w:r>
      </w:del>
    </w:p>
    <w:p w14:paraId="1B3CF3CC" w14:textId="7FAF295C" w:rsidR="00F54B09" w:rsidDel="000B7384" w:rsidRDefault="00F54B09" w:rsidP="00226EEF">
      <w:pPr>
        <w:spacing w:before="120"/>
        <w:jc w:val="both"/>
        <w:rPr>
          <w:del w:id="1162" w:author="Munish Kumar" w:date="2022-12-30T08:58:00Z"/>
          <w:rFonts w:ascii="Times" w:hAnsi="Times" w:cs="Times"/>
          <w:sz w:val="24"/>
          <w:szCs w:val="24"/>
        </w:rPr>
      </w:pPr>
      <w:del w:id="1163" w:author="Munish Kumar" w:date="2022-12-28T11:24:00Z">
        <w:r w:rsidDel="00226EEF">
          <w:rPr>
            <w:rFonts w:ascii="Times" w:hAnsi="Times" w:cs="Times"/>
            <w:sz w:val="24"/>
            <w:szCs w:val="24"/>
          </w:rPr>
          <w:delText xml:space="preserve"> </w:delText>
        </w:r>
      </w:del>
    </w:p>
    <w:p w14:paraId="6DAE5A4E" w14:textId="7DD2B956" w:rsidR="00F54B09" w:rsidDel="000B7384" w:rsidRDefault="00F54B09" w:rsidP="00226EEF">
      <w:pPr>
        <w:spacing w:before="120"/>
        <w:jc w:val="both"/>
        <w:rPr>
          <w:del w:id="1164" w:author="Munish Kumar" w:date="2022-12-30T08:58:00Z"/>
          <w:rFonts w:ascii="Times" w:hAnsi="Times" w:cs="Times"/>
          <w:sz w:val="24"/>
          <w:szCs w:val="24"/>
        </w:rPr>
      </w:pPr>
    </w:p>
    <w:p w14:paraId="5920B30C" w14:textId="4C6D3BC0" w:rsidR="00F54B09" w:rsidDel="000B7384" w:rsidRDefault="00180E3A" w:rsidP="00D13830">
      <w:pPr>
        <w:pStyle w:val="Heading2"/>
        <w:rPr>
          <w:del w:id="1165" w:author="Munish Kumar" w:date="2022-12-30T08:58:00Z"/>
        </w:rPr>
        <w:pPrChange w:id="1166" w:author="Munish Kumar" w:date="2022-12-29T16:14:00Z">
          <w:pPr>
            <w:pStyle w:val="ListParagraph"/>
            <w:numPr>
              <w:ilvl w:val="2"/>
              <w:numId w:val="2"/>
            </w:numPr>
            <w:spacing w:before="120"/>
            <w:ind w:hanging="720"/>
            <w:jc w:val="both"/>
          </w:pPr>
        </w:pPrChange>
      </w:pPr>
      <w:del w:id="1167" w:author="Munish Kumar" w:date="2022-12-30T08:58:00Z">
        <w:r w:rsidRPr="00180E3A" w:rsidDel="000B7384">
          <w:delText>UK</w:delText>
        </w:r>
        <w:r w:rsidDel="000B7384">
          <w:delText xml:space="preserve"> Dataset</w:delText>
        </w:r>
        <w:r w:rsidR="0067564E" w:rsidDel="000B7384">
          <w:delText xml:space="preserve"> </w:delText>
        </w:r>
        <w:r w:rsidR="00832ACC" w:rsidDel="000B7384">
          <w:delText xml:space="preserve">Initial </w:delText>
        </w:r>
        <w:r w:rsidDel="000B7384">
          <w:delText>Preparation</w:delText>
        </w:r>
      </w:del>
    </w:p>
    <w:p w14:paraId="48289AD7" w14:textId="1F6BF5DA" w:rsidR="00DA149E" w:rsidRPr="00DA149E" w:rsidDel="004641C0" w:rsidRDefault="00DA149E" w:rsidP="00DA149E">
      <w:pPr>
        <w:jc w:val="both"/>
        <w:rPr>
          <w:moveFrom w:id="1168" w:author="Munish Kumar" w:date="2022-12-29T16:20:00Z"/>
          <w:rFonts w:ascii="Times" w:hAnsi="Times" w:cs="Times"/>
          <w:color w:val="000000" w:themeColor="text1"/>
          <w:sz w:val="24"/>
          <w:szCs w:val="24"/>
        </w:rPr>
      </w:pPr>
      <w:moveFromRangeStart w:id="1169" w:author="Munish Kumar" w:date="2022-12-29T16:20:00Z" w:name="move123223222"/>
      <w:moveFrom w:id="1170" w:author="Munish Kumar" w:date="2022-12-29T16:20:00Z">
        <w:r w:rsidRPr="00DA149E" w:rsidDel="004641C0">
          <w:rPr>
            <w:rFonts w:ascii="Times" w:hAnsi="Times" w:cs="Times"/>
            <w:color w:val="000000" w:themeColor="text1"/>
            <w:sz w:val="24"/>
            <w:szCs w:val="24"/>
          </w:rPr>
          <w:t>For the UK dataset, there were close to two thousand files that needs to be merged. The format of the column was similar in the separate files which were confirmed through random sampling. 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t>
        </w:r>
      </w:moveFrom>
    </w:p>
    <w:p w14:paraId="58C8F568" w14:textId="0BC36D9C" w:rsidR="00DA149E" w:rsidRPr="00DA149E" w:rsidDel="004641C0" w:rsidRDefault="00DA149E" w:rsidP="00DA149E">
      <w:pPr>
        <w:jc w:val="both"/>
        <w:rPr>
          <w:moveFrom w:id="1171" w:author="Munish Kumar" w:date="2022-12-29T16:20:00Z"/>
          <w:rFonts w:ascii="Times" w:hAnsi="Times" w:cs="Times"/>
          <w:color w:val="000000" w:themeColor="text1"/>
          <w:sz w:val="24"/>
          <w:szCs w:val="24"/>
        </w:rPr>
      </w:pPr>
    </w:p>
    <w:p w14:paraId="307B85AD" w14:textId="08B273D7" w:rsidR="00DA149E" w:rsidRPr="00DA149E" w:rsidDel="004641C0" w:rsidRDefault="00DA149E" w:rsidP="00DA149E">
      <w:pPr>
        <w:jc w:val="both"/>
        <w:rPr>
          <w:moveFrom w:id="1172" w:author="Munish Kumar" w:date="2022-12-29T16:20:00Z"/>
          <w:rFonts w:ascii="Times" w:hAnsi="Times" w:cs="Times"/>
          <w:color w:val="000000" w:themeColor="text1"/>
          <w:sz w:val="24"/>
          <w:szCs w:val="24"/>
        </w:rPr>
      </w:pPr>
      <w:moveFrom w:id="1173" w:author="Munish Kumar" w:date="2022-12-29T16:20:00Z">
        <w:r w:rsidRPr="00DA149E" w:rsidDel="004641C0">
          <w:rPr>
            <w:rFonts w:ascii="Times" w:hAnsi="Times" w:cs="Times"/>
            <w:color w:val="000000" w:themeColor="text1"/>
            <w:sz w:val="24"/>
            <w:szCs w:val="24"/>
          </w:rPr>
          <w:t xml:space="preserve">For the UK dataset preparation, the two thousand files were all in their subfolders. 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t>
        </w:r>
      </w:moveFrom>
    </w:p>
    <w:p w14:paraId="0DC41119" w14:textId="4112BCC6" w:rsidR="00DA149E" w:rsidRPr="00DA149E" w:rsidDel="004641C0" w:rsidRDefault="00DA149E" w:rsidP="00DA149E">
      <w:pPr>
        <w:jc w:val="both"/>
        <w:rPr>
          <w:moveFrom w:id="1174" w:author="Munish Kumar" w:date="2022-12-29T16:20:00Z"/>
          <w:rFonts w:ascii="Times" w:hAnsi="Times" w:cs="Times"/>
          <w:color w:val="000000" w:themeColor="text1"/>
          <w:sz w:val="24"/>
          <w:szCs w:val="24"/>
        </w:rPr>
      </w:pPr>
    </w:p>
    <w:p w14:paraId="35D097FE" w14:textId="2468BC17" w:rsidR="00DA149E" w:rsidRPr="00DA149E" w:rsidDel="004641C0" w:rsidRDefault="00DA149E" w:rsidP="00DA149E">
      <w:pPr>
        <w:jc w:val="both"/>
        <w:rPr>
          <w:moveFrom w:id="1175" w:author="Munish Kumar" w:date="2022-12-29T16:20:00Z"/>
          <w:rFonts w:ascii="Times" w:hAnsi="Times" w:cs="Times"/>
          <w:color w:val="000000" w:themeColor="text1"/>
          <w:sz w:val="24"/>
          <w:szCs w:val="24"/>
        </w:rPr>
      </w:pPr>
      <w:moveFrom w:id="1176" w:author="Munish Kumar" w:date="2022-12-29T16:20:00Z">
        <w:r w:rsidRPr="00DA149E" w:rsidDel="004641C0">
          <w:rPr>
            <w:rFonts w:ascii="Times" w:hAnsi="Times" w:cs="Times"/>
            <w:color w:val="000000" w:themeColor="text1"/>
            <w:sz w:val="24"/>
            <w:szCs w:val="24"/>
          </w:rPr>
          <w:t>Overall, the steps for preparing the data for the eleven regions vary from one another but the process is mainly the merging of files or sheets and the initial selection of columns. Following the data preparation, we can then move on to data understanding.</w:t>
        </w:r>
      </w:moveFrom>
    </w:p>
    <w:moveFromRangeEnd w:id="1169"/>
    <w:p w14:paraId="6D2AFFF0" w14:textId="3BE5121B" w:rsidR="00DA149E" w:rsidRPr="00DA149E" w:rsidDel="000B7384" w:rsidRDefault="00DA149E" w:rsidP="00DA149E">
      <w:pPr>
        <w:spacing w:before="120"/>
        <w:jc w:val="both"/>
        <w:rPr>
          <w:del w:id="1177" w:author="Munish Kumar" w:date="2022-12-30T08:58:00Z"/>
          <w:rFonts w:ascii="Times" w:hAnsi="Times" w:cs="Times"/>
          <w:b/>
          <w:bCs/>
          <w:sz w:val="24"/>
          <w:szCs w:val="24"/>
        </w:rPr>
      </w:pPr>
    </w:p>
    <w:p w14:paraId="4B0B4550" w14:textId="473816D0" w:rsidR="00DA149E" w:rsidDel="008A68DD" w:rsidRDefault="00DA149E" w:rsidP="00D13830">
      <w:pPr>
        <w:pStyle w:val="Heading2"/>
        <w:rPr>
          <w:del w:id="1178" w:author="Munish Kumar" w:date="2022-12-30T09:10:00Z"/>
        </w:rPr>
        <w:pPrChange w:id="1179" w:author="Munish Kumar" w:date="2022-12-29T16:14:00Z">
          <w:pPr>
            <w:pStyle w:val="ListParagraph"/>
            <w:numPr>
              <w:ilvl w:val="2"/>
              <w:numId w:val="2"/>
            </w:numPr>
            <w:spacing w:before="120"/>
            <w:ind w:hanging="720"/>
            <w:jc w:val="both"/>
          </w:pPr>
        </w:pPrChange>
      </w:pPr>
      <w:del w:id="1180" w:author="Munish Kumar" w:date="2022-12-30T09:10:00Z">
        <w:r w:rsidDel="008A68DD">
          <w:delText>UK Dataset Understanding</w:delText>
        </w:r>
      </w:del>
    </w:p>
    <w:p w14:paraId="5AE8E017" w14:textId="2D004F5E" w:rsidR="00CA5500" w:rsidRPr="00CA5500" w:rsidDel="008A68DD" w:rsidRDefault="00CA5500" w:rsidP="00CA5500">
      <w:pPr>
        <w:spacing w:before="120"/>
        <w:jc w:val="both"/>
        <w:rPr>
          <w:del w:id="1181" w:author="Munish Kumar" w:date="2022-12-30T09:10:00Z"/>
          <w:rFonts w:ascii="Times" w:hAnsi="Times" w:cs="Times"/>
          <w:sz w:val="24"/>
          <w:szCs w:val="24"/>
        </w:rPr>
      </w:pPr>
      <w:moveFromRangeStart w:id="1182" w:author="Munish Kumar" w:date="2022-12-30T09:10:00Z" w:name="move123283868"/>
      <w:moveFrom w:id="1183" w:author="Munish Kumar" w:date="2022-12-30T09:10:00Z">
        <w:r w:rsidDel="008A68DD">
          <w:rPr>
            <w:rFonts w:ascii="Times" w:hAnsi="Times" w:cs="Times"/>
            <w:sz w:val="24"/>
            <w:szCs w:val="24"/>
          </w:rPr>
          <w:t xml:space="preserve">Figure 3 shows the general distribution </w:t>
        </w:r>
        <w:r w:rsidR="0067564E" w:rsidDel="008A68DD">
          <w:rPr>
            <w:rFonts w:ascii="Times" w:hAnsi="Times" w:cs="Times"/>
            <w:sz w:val="24"/>
            <w:szCs w:val="24"/>
          </w:rPr>
          <w:t>of the UK dataset. Figure 4 shows the histogram chart of the UK dataset porosity values and Figure 5 shows the histogram chart of the UK dataset permeability values. General understanding of the dataset was also understood like the data type, null value total and statistical data</w:t>
        </w:r>
      </w:moveFrom>
      <w:moveFromRangeEnd w:id="1182"/>
      <w:del w:id="1184" w:author="Munish Kumar" w:date="2022-12-30T09:10:00Z">
        <w:r w:rsidR="0067564E" w:rsidDel="008A68DD">
          <w:rPr>
            <w:rFonts w:ascii="Times" w:hAnsi="Times" w:cs="Times"/>
            <w:sz w:val="24"/>
            <w:szCs w:val="24"/>
          </w:rPr>
          <w:delText>.</w:delText>
        </w:r>
      </w:del>
    </w:p>
    <w:p w14:paraId="149AE59A" w14:textId="107969AF" w:rsidR="001F0E47" w:rsidRDefault="003E3911" w:rsidP="008A68DD">
      <w:pPr>
        <w:spacing w:before="120"/>
        <w:jc w:val="both"/>
        <w:rPr>
          <w:rFonts w:ascii="Times" w:hAnsi="Times" w:cs="Times"/>
          <w:sz w:val="24"/>
          <w:szCs w:val="24"/>
        </w:rPr>
        <w:pPrChange w:id="1185" w:author="Munish Kumar" w:date="2022-12-30T09:10:00Z">
          <w:pPr>
            <w:spacing w:before="120"/>
            <w:jc w:val="center"/>
          </w:pPr>
        </w:pPrChange>
      </w:pPr>
      <w:r>
        <w:rPr>
          <w:noProof/>
        </w:rPr>
        <w:drawing>
          <wp:inline distT="0" distB="0" distL="0" distR="0" wp14:anchorId="3ABB9BAB" wp14:editId="2C5A1694">
            <wp:extent cx="4699242" cy="3035456"/>
            <wp:effectExtent l="0" t="0" r="635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3"/>
                    <a:stretch>
                      <a:fillRect/>
                    </a:stretch>
                  </pic:blipFill>
                  <pic:spPr>
                    <a:xfrm>
                      <a:off x="0" y="0"/>
                      <a:ext cx="4699242" cy="3035456"/>
                    </a:xfrm>
                    <a:prstGeom prst="rect">
                      <a:avLst/>
                    </a:prstGeom>
                  </pic:spPr>
                </pic:pic>
              </a:graphicData>
            </a:graphic>
          </wp:inline>
        </w:drawing>
      </w:r>
    </w:p>
    <w:p w14:paraId="1CD825C2" w14:textId="0185CFCF" w:rsidR="0067564E" w:rsidRDefault="0067564E" w:rsidP="0067564E">
      <w:pPr>
        <w:spacing w:before="120"/>
        <w:jc w:val="center"/>
        <w:rPr>
          <w:rFonts w:ascii="Times" w:hAnsi="Times" w:cs="Times"/>
          <w:sz w:val="24"/>
          <w:szCs w:val="24"/>
        </w:rPr>
      </w:pPr>
      <w:r>
        <w:rPr>
          <w:rFonts w:ascii="Times" w:hAnsi="Times" w:cs="Times"/>
          <w:sz w:val="24"/>
          <w:szCs w:val="24"/>
        </w:rPr>
        <w:lastRenderedPageBreak/>
        <w:t>Figure 3: Porosity Permeability scatterplot of the UK dataset</w:t>
      </w:r>
    </w:p>
    <w:p w14:paraId="0581F126" w14:textId="77777777" w:rsidR="0067564E" w:rsidRDefault="0067564E" w:rsidP="0067564E">
      <w:pPr>
        <w:spacing w:before="120"/>
        <w:jc w:val="center"/>
        <w:rPr>
          <w:rFonts w:ascii="Times" w:hAnsi="Times" w:cs="Times"/>
          <w:sz w:val="24"/>
          <w:szCs w:val="24"/>
        </w:rPr>
      </w:pPr>
    </w:p>
    <w:p w14:paraId="3C5DC6A0" w14:textId="2C7EEC5D" w:rsidR="00385D5B" w:rsidRDefault="00385D5B" w:rsidP="0067564E">
      <w:pPr>
        <w:spacing w:before="120"/>
        <w:jc w:val="center"/>
        <w:rPr>
          <w:rFonts w:ascii="Times" w:hAnsi="Times" w:cs="Times"/>
          <w:sz w:val="24"/>
          <w:szCs w:val="24"/>
        </w:rPr>
      </w:pPr>
      <w:moveFromRangeStart w:id="1186" w:author="Munish Kumar" w:date="2022-12-30T09:14:00Z" w:name="move123284105"/>
      <w:moveFrom w:id="1187" w:author="Munish Kumar" w:date="2022-12-30T09:14:00Z">
        <w:r w:rsidDel="008A68DD">
          <w:rPr>
            <w:noProof/>
          </w:rPr>
          <w:drawing>
            <wp:inline distT="0" distB="0" distL="0" distR="0" wp14:anchorId="77578016" wp14:editId="1C3E7657">
              <wp:extent cx="4369025" cy="2908449"/>
              <wp:effectExtent l="0" t="0" r="0" b="635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4369025" cy="2908449"/>
                      </a:xfrm>
                      <a:prstGeom prst="rect">
                        <a:avLst/>
                      </a:prstGeom>
                    </pic:spPr>
                  </pic:pic>
                </a:graphicData>
              </a:graphic>
            </wp:inline>
          </w:drawing>
        </w:r>
      </w:moveFrom>
      <w:moveFromRangeEnd w:id="1186"/>
    </w:p>
    <w:p w14:paraId="3CFC8E39" w14:textId="6509A601" w:rsidR="0067564E" w:rsidDel="00275946" w:rsidRDefault="0067564E" w:rsidP="007F56CC">
      <w:pPr>
        <w:pStyle w:val="Heading2"/>
        <w:rPr>
          <w:del w:id="1188" w:author="Munish Kumar" w:date="2022-12-30T09:53:00Z"/>
        </w:rPr>
        <w:pPrChange w:id="1189" w:author="Munish Kumar" w:date="2022-12-30T10:28:00Z">
          <w:pPr>
            <w:spacing w:before="120"/>
            <w:jc w:val="center"/>
          </w:pPr>
        </w:pPrChange>
      </w:pPr>
      <w:del w:id="1190" w:author="Munish Kumar" w:date="2022-12-30T09:53:00Z">
        <w:r w:rsidDel="00275946">
          <w:delText>Figure 4: Porosity histogram of the UK dataset</w:delText>
        </w:r>
      </w:del>
    </w:p>
    <w:p w14:paraId="3921840C" w14:textId="20C5F390" w:rsidR="00385D5B" w:rsidDel="00275946" w:rsidRDefault="00385D5B" w:rsidP="007F56CC">
      <w:pPr>
        <w:pStyle w:val="Heading2"/>
        <w:rPr>
          <w:del w:id="1191" w:author="Munish Kumar" w:date="2022-12-30T09:53:00Z"/>
        </w:rPr>
        <w:pPrChange w:id="1192" w:author="Munish Kumar" w:date="2022-12-30T10:28:00Z">
          <w:pPr>
            <w:spacing w:before="120"/>
            <w:jc w:val="center"/>
          </w:pPr>
        </w:pPrChange>
      </w:pPr>
      <w:moveFromRangeStart w:id="1193" w:author="Munish Kumar" w:date="2022-12-30T09:14:00Z" w:name="move123284112"/>
      <w:moveFrom w:id="1194" w:author="Munish Kumar" w:date="2022-12-30T09:14:00Z">
        <w:del w:id="1195" w:author="Munish Kumar" w:date="2022-12-30T09:53:00Z">
          <w:r w:rsidDel="00275946">
            <w:rPr>
              <w:noProof/>
            </w:rPr>
            <w:drawing>
              <wp:inline distT="0" distB="0" distL="0" distR="0" wp14:anchorId="5443460B" wp14:editId="08D98656">
                <wp:extent cx="4584745" cy="2947916"/>
                <wp:effectExtent l="0" t="0" r="6350" b="508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4585884" cy="2948649"/>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1193"/>
    </w:p>
    <w:p w14:paraId="6186B71E" w14:textId="43D400F4" w:rsidR="0067564E" w:rsidDel="00275946" w:rsidRDefault="0067564E" w:rsidP="007F56CC">
      <w:pPr>
        <w:pStyle w:val="Heading2"/>
        <w:rPr>
          <w:del w:id="1196" w:author="Munish Kumar" w:date="2022-12-30T09:53:00Z"/>
        </w:rPr>
        <w:pPrChange w:id="1197" w:author="Munish Kumar" w:date="2022-12-30T10:28:00Z">
          <w:pPr>
            <w:spacing w:before="120"/>
            <w:jc w:val="center"/>
          </w:pPr>
        </w:pPrChange>
      </w:pPr>
      <w:del w:id="1198" w:author="Munish Kumar" w:date="2022-12-30T09:53:00Z">
        <w:r w:rsidDel="00275946">
          <w:delText>Fig 5: Permeability histogram of the UK dataset</w:delText>
        </w:r>
      </w:del>
    </w:p>
    <w:p w14:paraId="4ACF8599" w14:textId="37355F51" w:rsidR="00385D5B" w:rsidDel="00275946" w:rsidRDefault="00385D5B" w:rsidP="007F56CC">
      <w:pPr>
        <w:pStyle w:val="Heading2"/>
        <w:rPr>
          <w:del w:id="1199" w:author="Munish Kumar" w:date="2022-12-30T09:53:00Z"/>
        </w:rPr>
        <w:pPrChange w:id="1200" w:author="Munish Kumar" w:date="2022-12-30T10:28:00Z">
          <w:pPr>
            <w:spacing w:before="120"/>
            <w:jc w:val="both"/>
          </w:pPr>
        </w:pPrChange>
      </w:pPr>
    </w:p>
    <w:p w14:paraId="5BC12AA6" w14:textId="2D95D53B" w:rsidR="00832ACC" w:rsidDel="008A68DD" w:rsidRDefault="00832ACC" w:rsidP="007F56CC">
      <w:pPr>
        <w:pStyle w:val="Heading2"/>
        <w:rPr>
          <w:del w:id="1201" w:author="Munish Kumar" w:date="2022-12-30T09:11:00Z"/>
        </w:rPr>
        <w:pPrChange w:id="1202" w:author="Munish Kumar" w:date="2022-12-30T10:28:00Z">
          <w:pPr>
            <w:pStyle w:val="ListParagraph"/>
            <w:numPr>
              <w:ilvl w:val="1"/>
              <w:numId w:val="2"/>
            </w:numPr>
            <w:spacing w:before="120"/>
            <w:ind w:left="360" w:hanging="360"/>
            <w:jc w:val="both"/>
          </w:pPr>
        </w:pPrChange>
      </w:pPr>
      <w:del w:id="1203" w:author="Munish Kumar" w:date="2022-12-30T09:11:00Z">
        <w:r w:rsidRPr="00832ACC" w:rsidDel="008A68DD">
          <w:delText>Methods</w:delText>
        </w:r>
      </w:del>
    </w:p>
    <w:p w14:paraId="3771A772" w14:textId="5BC6D87A" w:rsidR="00454730" w:rsidDel="008A68DD" w:rsidRDefault="00454730" w:rsidP="007F56CC">
      <w:pPr>
        <w:pStyle w:val="Heading2"/>
        <w:rPr>
          <w:del w:id="1204" w:author="Munish Kumar" w:date="2022-12-30T09:11:00Z"/>
        </w:rPr>
        <w:pPrChange w:id="1205" w:author="Munish Kumar" w:date="2022-12-30T10:28:00Z">
          <w:pPr>
            <w:spacing w:before="120"/>
            <w:jc w:val="both"/>
          </w:pPr>
        </w:pPrChange>
      </w:pPr>
      <w:del w:id="1206" w:author="Munish Kumar" w:date="2022-12-30T09:11:00Z">
        <w:r w:rsidDel="008A68DD">
          <w:delText xml:space="preserve">In the study, training of models was done using the normalized UK core dataset and visualization was done using the unnormalized dataset by tagging cluster results obtained from training of the models. </w:delText>
        </w:r>
      </w:del>
    </w:p>
    <w:p w14:paraId="390916B5" w14:textId="0DCBAC8E" w:rsidR="00454730" w:rsidRPr="00454730" w:rsidDel="008A68DD" w:rsidRDefault="00454730" w:rsidP="007F56CC">
      <w:pPr>
        <w:pStyle w:val="Heading2"/>
        <w:rPr>
          <w:del w:id="1207" w:author="Munish Kumar" w:date="2022-12-30T09:11:00Z"/>
        </w:rPr>
        <w:pPrChange w:id="1208" w:author="Munish Kumar" w:date="2022-12-30T10:28:00Z">
          <w:pPr>
            <w:spacing w:before="120"/>
            <w:jc w:val="both"/>
          </w:pPr>
        </w:pPrChange>
      </w:pPr>
    </w:p>
    <w:p w14:paraId="64AEB232" w14:textId="4A70B631" w:rsidR="00832ACC" w:rsidRDefault="00226EEF" w:rsidP="007F56CC">
      <w:pPr>
        <w:pStyle w:val="Heading2"/>
        <w:pPrChange w:id="1209" w:author="Munish Kumar" w:date="2022-12-30T10:28:00Z">
          <w:pPr>
            <w:pStyle w:val="ListParagraph"/>
            <w:numPr>
              <w:ilvl w:val="2"/>
              <w:numId w:val="2"/>
            </w:numPr>
            <w:spacing w:before="120"/>
            <w:ind w:hanging="720"/>
            <w:jc w:val="both"/>
          </w:pPr>
        </w:pPrChange>
      </w:pPr>
      <w:ins w:id="1210" w:author="Munish Kumar" w:date="2022-12-28T11:26:00Z">
        <w:r>
          <w:t xml:space="preserve">2.5 </w:t>
        </w:r>
      </w:ins>
      <w:r w:rsidR="00832ACC">
        <w:t>Selection of dataset sizing for modelling</w:t>
      </w:r>
    </w:p>
    <w:p w14:paraId="7872DB18" w14:textId="4705C68E" w:rsidR="00454730" w:rsidDel="007F56CC" w:rsidRDefault="00635E98" w:rsidP="00832ACC">
      <w:pPr>
        <w:spacing w:before="120"/>
        <w:jc w:val="both"/>
        <w:rPr>
          <w:moveFrom w:id="1211" w:author="Munish Kumar" w:date="2022-12-30T10:31:00Z"/>
          <w:rFonts w:ascii="Times" w:hAnsi="Times" w:cs="Times"/>
          <w:sz w:val="24"/>
          <w:szCs w:val="24"/>
        </w:rPr>
      </w:pPr>
      <w:moveFromRangeStart w:id="1212" w:author="Munish Kumar" w:date="2022-12-30T10:31:00Z" w:name="move123288731"/>
      <w:moveFrom w:id="1213" w:author="Munish Kumar" w:date="2022-12-30T10:31:00Z">
        <w:r w:rsidDel="007F56CC">
          <w:rPr>
            <w:rFonts w:ascii="Times" w:hAnsi="Times" w:cs="Times"/>
            <w:sz w:val="24"/>
            <w:szCs w:val="24"/>
          </w:rPr>
          <w:t>The original UK core dataset contained over 100k rows which is very large for training of models. To determine optimal sizing of datasets that saves training time yet not sacrifice results too much, K</w:t>
        </w:r>
        <w:r w:rsidR="00454730" w:rsidDel="007F56CC">
          <w:rPr>
            <w:rFonts w:ascii="Times" w:hAnsi="Times" w:cs="Times"/>
            <w:sz w:val="24"/>
            <w:szCs w:val="24"/>
          </w:rPr>
          <w:t>-</w:t>
        </w:r>
        <w:r w:rsidDel="007F56CC">
          <w:rPr>
            <w:rFonts w:ascii="Times" w:hAnsi="Times" w:cs="Times"/>
            <w:sz w:val="24"/>
            <w:szCs w:val="24"/>
          </w:rPr>
          <w:t xml:space="preserve">Means algorithms was used. </w:t>
        </w:r>
        <w:r w:rsidR="00454730" w:rsidDel="007F56CC">
          <w:rPr>
            <w:rFonts w:ascii="Times" w:hAnsi="Times" w:cs="Times"/>
            <w:sz w:val="24"/>
            <w:szCs w:val="24"/>
          </w:rPr>
          <w:t>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w:t>
        </w:r>
        <w:r w:rsidR="00FB6DA0" w:rsidDel="007F56CC">
          <w:rPr>
            <w:rFonts w:ascii="Times" w:hAnsi="Times" w:cs="Times"/>
            <w:sz w:val="24"/>
            <w:szCs w:val="24"/>
          </w:rPr>
          <w:t xml:space="preserve"> based on the individual inertia plots</w:t>
        </w:r>
        <w:r w:rsidR="00454730" w:rsidDel="007F56CC">
          <w:rPr>
            <w:rFonts w:ascii="Times" w:hAnsi="Times" w:cs="Times"/>
            <w:sz w:val="24"/>
            <w:szCs w:val="24"/>
          </w:rPr>
          <w:t xml:space="preserve">. Figure </w:t>
        </w:r>
        <w:r w:rsidR="009C58F0" w:rsidDel="007F56CC">
          <w:rPr>
            <w:rFonts w:ascii="Times" w:hAnsi="Times" w:cs="Times"/>
            <w:sz w:val="24"/>
            <w:szCs w:val="24"/>
          </w:rPr>
          <w:t>6 shows the combined inertia p</w:t>
        </w:r>
        <w:r w:rsidR="00FB6DA0" w:rsidDel="007F56CC">
          <w:rPr>
            <w:rFonts w:ascii="Times" w:hAnsi="Times" w:cs="Times"/>
            <w:sz w:val="24"/>
            <w:szCs w:val="24"/>
          </w:rPr>
          <w:t>l</w:t>
        </w:r>
        <w:r w:rsidR="009C58F0" w:rsidDel="007F56CC">
          <w:rPr>
            <w:rFonts w:ascii="Times" w:hAnsi="Times" w:cs="Times"/>
            <w:sz w:val="24"/>
            <w:szCs w:val="24"/>
          </w:rPr>
          <w:t>ot of the 3 unnormalized dataset.</w:t>
        </w:r>
      </w:moveFrom>
    </w:p>
    <w:p w14:paraId="25F9280F" w14:textId="49982954" w:rsidR="00454730" w:rsidDel="007F56CC" w:rsidRDefault="00B625ED" w:rsidP="00832ACC">
      <w:pPr>
        <w:spacing w:before="120"/>
        <w:jc w:val="both"/>
        <w:rPr>
          <w:moveFrom w:id="1214" w:author="Munish Kumar" w:date="2022-12-30T10:31:00Z"/>
          <w:rFonts w:ascii="Times" w:hAnsi="Times" w:cs="Times"/>
          <w:sz w:val="24"/>
          <w:szCs w:val="24"/>
        </w:rPr>
      </w:pPr>
      <w:moveFrom w:id="1215" w:author="Munish Kumar" w:date="2022-12-30T10:31:00Z">
        <w:r w:rsidDel="007F56CC">
          <w:rPr>
            <w:rFonts w:ascii="Times" w:hAnsi="Times" w:cs="Times"/>
            <w:sz w:val="24"/>
            <w:szCs w:val="24"/>
          </w:rPr>
          <w:br/>
        </w:r>
      </w:moveFrom>
    </w:p>
    <w:moveFromRangeEnd w:id="1212"/>
    <w:p w14:paraId="66D8E8A2" w14:textId="2A618D1B" w:rsidR="00B625ED" w:rsidRDefault="00B625ED" w:rsidP="00832ACC">
      <w:pPr>
        <w:spacing w:before="120"/>
        <w:jc w:val="both"/>
        <w:rPr>
          <w:rFonts w:ascii="Times" w:hAnsi="Times" w:cs="Times"/>
          <w:sz w:val="24"/>
          <w:szCs w:val="24"/>
        </w:rPr>
      </w:pPr>
    </w:p>
    <w:p w14:paraId="1CA1D1AE" w14:textId="18833935" w:rsidR="00B625ED" w:rsidRDefault="005678F1" w:rsidP="005678F1">
      <w:pPr>
        <w:spacing w:before="120"/>
        <w:jc w:val="center"/>
        <w:rPr>
          <w:rFonts w:ascii="Times" w:hAnsi="Times" w:cs="Times"/>
          <w:sz w:val="24"/>
          <w:szCs w:val="24"/>
        </w:rPr>
      </w:pPr>
      <w:r>
        <w:rPr>
          <w:noProof/>
        </w:rPr>
        <w:drawing>
          <wp:inline distT="0" distB="0" distL="0" distR="0" wp14:anchorId="7D365648" wp14:editId="09903362">
            <wp:extent cx="5410013" cy="3574473"/>
            <wp:effectExtent l="0" t="0" r="635" b="698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24"/>
                    <a:stretch>
                      <a:fillRect/>
                    </a:stretch>
                  </pic:blipFill>
                  <pic:spPr>
                    <a:xfrm>
                      <a:off x="0" y="0"/>
                      <a:ext cx="5418862" cy="3580319"/>
                    </a:xfrm>
                    <a:prstGeom prst="rect">
                      <a:avLst/>
                    </a:prstGeom>
                  </pic:spPr>
                </pic:pic>
              </a:graphicData>
            </a:graphic>
          </wp:inline>
        </w:drawing>
      </w:r>
    </w:p>
    <w:p w14:paraId="29B96873" w14:textId="2923CC06" w:rsidR="00B625ED" w:rsidRDefault="00B625ED" w:rsidP="005678F1">
      <w:pPr>
        <w:spacing w:before="120"/>
        <w:jc w:val="center"/>
        <w:rPr>
          <w:rFonts w:ascii="Times" w:hAnsi="Times" w:cs="Times"/>
          <w:sz w:val="24"/>
          <w:szCs w:val="24"/>
        </w:rPr>
      </w:pPr>
      <w:r>
        <w:rPr>
          <w:rFonts w:ascii="Times" w:hAnsi="Times" w:cs="Times"/>
          <w:sz w:val="24"/>
          <w:szCs w:val="24"/>
        </w:rPr>
        <w:t>Fig 6: K-Means Inertia Plot for the 2k, 40k and whole dataset normalized data</w:t>
      </w:r>
    </w:p>
    <w:p w14:paraId="31295543" w14:textId="37792885" w:rsidR="00B625ED" w:rsidRDefault="00B625ED" w:rsidP="00832ACC">
      <w:pPr>
        <w:spacing w:before="120"/>
        <w:jc w:val="both"/>
        <w:rPr>
          <w:rFonts w:ascii="Times" w:hAnsi="Times" w:cs="Times"/>
          <w:sz w:val="24"/>
          <w:szCs w:val="24"/>
        </w:rPr>
      </w:pPr>
    </w:p>
    <w:p w14:paraId="30CCAF98" w14:textId="5C3BFECD" w:rsidR="00B625ED" w:rsidRDefault="00B625ED" w:rsidP="00832ACC">
      <w:pPr>
        <w:spacing w:before="120"/>
        <w:jc w:val="both"/>
        <w:rPr>
          <w:rFonts w:ascii="Times" w:hAnsi="Times" w:cs="Times"/>
          <w:sz w:val="24"/>
          <w:szCs w:val="24"/>
        </w:rPr>
      </w:pPr>
      <w:r>
        <w:rPr>
          <w:rFonts w:ascii="Times" w:hAnsi="Times" w:cs="Times"/>
          <w:sz w:val="24"/>
          <w:szCs w:val="24"/>
        </w:rPr>
        <w:t>Each of the 3 datasets was run using K-Means with the optimal cluster derived from inertia chart, the labels obtained from the model training were tagged back to the corresponding unnormalized data.</w:t>
      </w:r>
      <w:r w:rsidR="00BF0E4C">
        <w:rPr>
          <w:rFonts w:ascii="Times" w:hAnsi="Times" w:cs="Times"/>
          <w:sz w:val="24"/>
          <w:szCs w:val="24"/>
        </w:rPr>
        <w:t xml:space="preserve"> Charts were then plotted to visualize the cluster output for the 3 datasets using the 1000 random samples with same random state. The x-axis is porosity and y-axis are log-scaled permeability. The result shown in Fig 7 shows similarity of clustering results and hence the 2000 rows dataset is selected for computational efficiency. The reduction in data improves model training time and not overly affecting the results to a large extent. Both the normalized data and the un-normalized one is used to derive the smaller sets of 2000 rows with both sampling at the same random state. </w:t>
      </w:r>
    </w:p>
    <w:p w14:paraId="04AAE919" w14:textId="77777777" w:rsidR="00FB6DA0" w:rsidRDefault="00FB6DA0" w:rsidP="00832ACC">
      <w:pPr>
        <w:spacing w:before="120"/>
        <w:jc w:val="both"/>
        <w:rPr>
          <w:rFonts w:ascii="Times" w:hAnsi="Times" w:cs="Times"/>
          <w:sz w:val="24"/>
          <w:szCs w:val="24"/>
        </w:rPr>
      </w:pPr>
    </w:p>
    <w:p w14:paraId="3E55D113" w14:textId="14B9C7BE" w:rsidR="00FB6DA0" w:rsidRDefault="00FB6DA0" w:rsidP="00BF0E4C">
      <w:pPr>
        <w:spacing w:before="120"/>
        <w:jc w:val="center"/>
        <w:rPr>
          <w:noProof/>
        </w:rPr>
      </w:pPr>
      <w:r>
        <w:rPr>
          <w:noProof/>
        </w:rPr>
        <w:lastRenderedPageBreak/>
        <w:drawing>
          <wp:inline distT="0" distB="0" distL="0" distR="0" wp14:anchorId="1DBC5E3C" wp14:editId="1DD40FE9">
            <wp:extent cx="2850078" cy="1941134"/>
            <wp:effectExtent l="0" t="0" r="762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25"/>
                    <a:stretch>
                      <a:fillRect/>
                    </a:stretch>
                  </pic:blipFill>
                  <pic:spPr>
                    <a:xfrm>
                      <a:off x="0" y="0"/>
                      <a:ext cx="2892341" cy="1969919"/>
                    </a:xfrm>
                    <a:prstGeom prst="rect">
                      <a:avLst/>
                    </a:prstGeom>
                  </pic:spPr>
                </pic:pic>
              </a:graphicData>
            </a:graphic>
          </wp:inline>
        </w:drawing>
      </w:r>
      <w:r w:rsidRPr="00FB6DA0">
        <w:rPr>
          <w:noProof/>
        </w:rPr>
        <w:t xml:space="preserve"> </w:t>
      </w:r>
      <w:r>
        <w:rPr>
          <w:noProof/>
        </w:rPr>
        <w:drawing>
          <wp:inline distT="0" distB="0" distL="0" distR="0" wp14:anchorId="048A5D9E" wp14:editId="0D551957">
            <wp:extent cx="2790190" cy="1971244"/>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26"/>
                    <a:stretch>
                      <a:fillRect/>
                    </a:stretch>
                  </pic:blipFill>
                  <pic:spPr>
                    <a:xfrm>
                      <a:off x="0" y="0"/>
                      <a:ext cx="2809911" cy="1985176"/>
                    </a:xfrm>
                    <a:prstGeom prst="rect">
                      <a:avLst/>
                    </a:prstGeom>
                  </pic:spPr>
                </pic:pic>
              </a:graphicData>
            </a:graphic>
          </wp:inline>
        </w:drawing>
      </w:r>
    </w:p>
    <w:p w14:paraId="36309326" w14:textId="77777777" w:rsidR="00FB6DA0" w:rsidRDefault="00FB6DA0" w:rsidP="00BF0E4C">
      <w:pPr>
        <w:spacing w:before="120"/>
        <w:jc w:val="center"/>
        <w:rPr>
          <w:rFonts w:ascii="Times" w:hAnsi="Times" w:cs="Times"/>
          <w:sz w:val="24"/>
          <w:szCs w:val="24"/>
        </w:rPr>
      </w:pPr>
    </w:p>
    <w:p w14:paraId="7CBE12CF" w14:textId="2E7122DA" w:rsidR="00FB6DA0" w:rsidRDefault="00FB6DA0" w:rsidP="00BF0E4C">
      <w:pPr>
        <w:spacing w:before="120"/>
        <w:jc w:val="center"/>
        <w:rPr>
          <w:rFonts w:ascii="Times" w:hAnsi="Times" w:cs="Times"/>
          <w:sz w:val="24"/>
          <w:szCs w:val="24"/>
        </w:rPr>
      </w:pPr>
      <w:r>
        <w:rPr>
          <w:noProof/>
        </w:rPr>
        <w:drawing>
          <wp:inline distT="0" distB="0" distL="0" distR="0" wp14:anchorId="4552DB37" wp14:editId="5532FC9E">
            <wp:extent cx="3503220" cy="238942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27"/>
                    <a:stretch>
                      <a:fillRect/>
                    </a:stretch>
                  </pic:blipFill>
                  <pic:spPr>
                    <a:xfrm>
                      <a:off x="0" y="0"/>
                      <a:ext cx="3514034" cy="2396801"/>
                    </a:xfrm>
                    <a:prstGeom prst="rect">
                      <a:avLst/>
                    </a:prstGeom>
                  </pic:spPr>
                </pic:pic>
              </a:graphicData>
            </a:graphic>
          </wp:inline>
        </w:drawing>
      </w:r>
    </w:p>
    <w:p w14:paraId="4435D867" w14:textId="7D428A3C" w:rsidR="00BF0E4C" w:rsidRDefault="00BF0E4C" w:rsidP="00BF0E4C">
      <w:pPr>
        <w:spacing w:before="120"/>
        <w:jc w:val="center"/>
        <w:rPr>
          <w:rFonts w:ascii="Times" w:hAnsi="Times" w:cs="Times"/>
          <w:sz w:val="24"/>
          <w:szCs w:val="24"/>
        </w:rPr>
      </w:pPr>
      <w:r>
        <w:rPr>
          <w:rFonts w:ascii="Times" w:hAnsi="Times" w:cs="Times"/>
          <w:sz w:val="24"/>
          <w:szCs w:val="24"/>
        </w:rPr>
        <w:t>Fig 7: Porosity vs Log-Scaled Permeability Scatter Plots of K-Means for Different Sample Sizes of the Un-Normalized Dataset</w:t>
      </w:r>
    </w:p>
    <w:p w14:paraId="201F7990" w14:textId="7287427B" w:rsidR="00BF0E4C" w:rsidRDefault="00BF0E4C" w:rsidP="00832ACC">
      <w:pPr>
        <w:spacing w:before="120"/>
        <w:jc w:val="both"/>
        <w:rPr>
          <w:rFonts w:ascii="Times" w:hAnsi="Times" w:cs="Times"/>
          <w:sz w:val="24"/>
          <w:szCs w:val="24"/>
        </w:rPr>
      </w:pPr>
    </w:p>
    <w:p w14:paraId="4A0E593A" w14:textId="477ACAB2" w:rsidR="00BF0E4C" w:rsidRPr="00832ACC" w:rsidRDefault="00BF0E4C" w:rsidP="00832ACC">
      <w:pPr>
        <w:spacing w:before="120"/>
        <w:jc w:val="both"/>
        <w:rPr>
          <w:rFonts w:ascii="Times" w:hAnsi="Times" w:cs="Times"/>
          <w:sz w:val="24"/>
          <w:szCs w:val="24"/>
        </w:rPr>
      </w:pPr>
    </w:p>
    <w:p w14:paraId="03EA314C" w14:textId="0086515A" w:rsidR="00832ACC" w:rsidRDefault="00226EEF" w:rsidP="007F56CC">
      <w:pPr>
        <w:pStyle w:val="Heading2"/>
        <w:pPrChange w:id="1216" w:author="Munish Kumar" w:date="2022-12-30T10:28:00Z">
          <w:pPr>
            <w:pStyle w:val="ListParagraph"/>
            <w:numPr>
              <w:ilvl w:val="2"/>
              <w:numId w:val="2"/>
            </w:numPr>
            <w:spacing w:before="120"/>
            <w:ind w:hanging="720"/>
            <w:jc w:val="both"/>
          </w:pPr>
        </w:pPrChange>
      </w:pPr>
      <w:ins w:id="1217" w:author="Munish Kumar" w:date="2022-12-28T11:27:00Z">
        <w:r>
          <w:t>2.6</w:t>
        </w:r>
        <w:r>
          <w:tab/>
        </w:r>
      </w:ins>
      <w:r w:rsidR="008C5D10">
        <w:t>Traditional Rock Typing and Failure of its Application</w:t>
      </w:r>
    </w:p>
    <w:p w14:paraId="4595C89D" w14:textId="213916C7" w:rsidR="008C5D10" w:rsidRDefault="003B1DCF" w:rsidP="008C5D10">
      <w:pPr>
        <w:spacing w:before="120"/>
        <w:jc w:val="both"/>
        <w:rPr>
          <w:rFonts w:ascii="Times" w:hAnsi="Times" w:cs="Times"/>
          <w:sz w:val="24"/>
          <w:szCs w:val="24"/>
        </w:rPr>
      </w:pPr>
      <w:r>
        <w:rPr>
          <w:rFonts w:ascii="Times" w:hAnsi="Times" w:cs="Times"/>
          <w:sz w:val="24"/>
          <w:szCs w:val="24"/>
        </w:rPr>
        <w:t>We attempted to rock type using the traditional rock typing method by referencing two techniques used, the iterative multi-linear regression (IMLR) clustering technique and the analysis by</w:t>
      </w:r>
      <w:r w:rsidR="0055715D">
        <w:rPr>
          <w:rFonts w:ascii="Times" w:hAnsi="Times" w:cs="Times"/>
          <w:sz w:val="24"/>
          <w:szCs w:val="24"/>
        </w:rPr>
        <w:t xml:space="preserve"> </w:t>
      </w:r>
      <w:r>
        <w:rPr>
          <w:rFonts w:ascii="Times" w:hAnsi="Times" w:cs="Times"/>
          <w:sz w:val="24"/>
          <w:szCs w:val="24"/>
        </w:rPr>
        <w:t xml:space="preserve">least square regression method </w:t>
      </w:r>
      <w:r w:rsidRPr="000545CD">
        <w:rPr>
          <w:sz w:val="24"/>
          <w:szCs w:val="24"/>
        </w:rPr>
        <w:t xml:space="preserve">(Khalid et al., 2019; </w:t>
      </w:r>
      <w:proofErr w:type="spellStart"/>
      <w:r w:rsidRPr="000545CD">
        <w:rPr>
          <w:sz w:val="24"/>
          <w:szCs w:val="24"/>
        </w:rPr>
        <w:t>Abdulelah</w:t>
      </w:r>
      <w:proofErr w:type="spellEnd"/>
      <w:r w:rsidRPr="000545CD">
        <w:rPr>
          <w:sz w:val="24"/>
          <w:szCs w:val="24"/>
        </w:rPr>
        <w:t xml:space="preserve"> et al., 2018)</w:t>
      </w:r>
      <w:r w:rsidR="0055715D">
        <w:rPr>
          <w:sz w:val="24"/>
          <w:szCs w:val="24"/>
        </w:rPr>
        <w:t xml:space="preserve"> and using either technique</w:t>
      </w:r>
      <w:r w:rsidRPr="000545CD">
        <w:rPr>
          <w:sz w:val="24"/>
          <w:szCs w:val="24"/>
        </w:rPr>
        <w:t>. In Khalid et al. (2019</w:t>
      </w:r>
      <w:r>
        <w:rPr>
          <w:sz w:val="24"/>
          <w:szCs w:val="24"/>
        </w:rPr>
        <w:t>)</w:t>
      </w:r>
      <w:r>
        <w:rPr>
          <w:rFonts w:ascii="Times" w:hAnsi="Times" w:cs="Times"/>
          <w:sz w:val="24"/>
          <w:szCs w:val="24"/>
        </w:rPr>
        <w:t xml:space="preserve">. The IMLR technique was one </w:t>
      </w:r>
      <w:r w:rsidR="0055715D">
        <w:rPr>
          <w:rFonts w:ascii="Times" w:hAnsi="Times" w:cs="Times"/>
          <w:sz w:val="24"/>
          <w:szCs w:val="24"/>
        </w:rPr>
        <w:t xml:space="preserve">of </w:t>
      </w:r>
      <w:r>
        <w:rPr>
          <w:rFonts w:ascii="Times" w:hAnsi="Times" w:cs="Times"/>
          <w:sz w:val="24"/>
          <w:szCs w:val="24"/>
        </w:rPr>
        <w:t>the more accurate</w:t>
      </w:r>
      <w:r w:rsidR="0055715D">
        <w:rPr>
          <w:rFonts w:ascii="Times" w:hAnsi="Times" w:cs="Times"/>
          <w:sz w:val="24"/>
          <w:szCs w:val="24"/>
        </w:rPr>
        <w:t xml:space="preserve"> rock typing techniques. We failed to apply the techniques but failed as data points do not have clear separation of a Log RQI (y-axis) and Log Porosity Index (x-axis) scatterplot where points that lie on the same line with slope being 1 will indicate the points having similar hydraulic flow units. Which this indicates that they are likely the same rock type. In Fig 8 shows a Log RQI and Log Porosity Index scatterplot where </w:t>
      </w:r>
      <w:r w:rsidR="00BD78C6">
        <w:rPr>
          <w:rFonts w:ascii="Times" w:hAnsi="Times" w:cs="Times"/>
          <w:sz w:val="24"/>
          <w:szCs w:val="24"/>
        </w:rPr>
        <w:t>there</w:t>
      </w:r>
      <w:r w:rsidR="0055715D">
        <w:rPr>
          <w:rFonts w:ascii="Times" w:hAnsi="Times" w:cs="Times"/>
          <w:sz w:val="24"/>
          <w:szCs w:val="24"/>
        </w:rPr>
        <w:t xml:space="preserve"> </w:t>
      </w:r>
      <w:r w:rsidR="00BD78C6">
        <w:rPr>
          <w:rFonts w:ascii="Times" w:hAnsi="Times" w:cs="Times"/>
          <w:sz w:val="24"/>
          <w:szCs w:val="24"/>
        </w:rPr>
        <w:t>are</w:t>
      </w:r>
      <w:r w:rsidR="0055715D">
        <w:rPr>
          <w:rFonts w:ascii="Times" w:hAnsi="Times" w:cs="Times"/>
          <w:sz w:val="24"/>
          <w:szCs w:val="24"/>
        </w:rPr>
        <w:t xml:space="preserve"> no clear lines of slope = 1 to segregate the datapoints by. </w:t>
      </w:r>
    </w:p>
    <w:p w14:paraId="072F096A" w14:textId="3288DD02" w:rsidR="0055715D" w:rsidRDefault="0055715D" w:rsidP="008C5D10">
      <w:pPr>
        <w:spacing w:before="120"/>
        <w:jc w:val="both"/>
        <w:rPr>
          <w:rFonts w:ascii="Times" w:hAnsi="Times" w:cs="Times"/>
          <w:sz w:val="24"/>
          <w:szCs w:val="24"/>
        </w:rPr>
      </w:pPr>
    </w:p>
    <w:p w14:paraId="479363BA" w14:textId="3844842E" w:rsidR="0055715D" w:rsidRDefault="00BD78C6" w:rsidP="00BD78C6">
      <w:pPr>
        <w:spacing w:before="120"/>
        <w:jc w:val="center"/>
        <w:rPr>
          <w:rFonts w:ascii="Times" w:hAnsi="Times" w:cs="Times"/>
          <w:sz w:val="24"/>
          <w:szCs w:val="24"/>
        </w:rPr>
      </w:pPr>
      <w:r>
        <w:rPr>
          <w:noProof/>
        </w:rPr>
        <w:lastRenderedPageBreak/>
        <w:drawing>
          <wp:inline distT="0" distB="0" distL="0" distR="0" wp14:anchorId="378FA630" wp14:editId="2DDFF904">
            <wp:extent cx="5268036" cy="3364010"/>
            <wp:effectExtent l="0" t="0" r="8890" b="825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28"/>
                    <a:stretch>
                      <a:fillRect/>
                    </a:stretch>
                  </pic:blipFill>
                  <pic:spPr>
                    <a:xfrm>
                      <a:off x="0" y="0"/>
                      <a:ext cx="5309526" cy="3390504"/>
                    </a:xfrm>
                    <a:prstGeom prst="rect">
                      <a:avLst/>
                    </a:prstGeom>
                  </pic:spPr>
                </pic:pic>
              </a:graphicData>
            </a:graphic>
          </wp:inline>
        </w:drawing>
      </w:r>
    </w:p>
    <w:p w14:paraId="4E32396C" w14:textId="6BDB1CC4" w:rsidR="00BD78C6" w:rsidRDefault="00BD78C6" w:rsidP="00BD78C6">
      <w:pPr>
        <w:spacing w:before="120"/>
        <w:jc w:val="center"/>
        <w:rPr>
          <w:rFonts w:ascii="Times" w:hAnsi="Times" w:cs="Times"/>
          <w:sz w:val="24"/>
          <w:szCs w:val="24"/>
        </w:rPr>
      </w:pPr>
      <w:r>
        <w:rPr>
          <w:rFonts w:ascii="Times" w:hAnsi="Times" w:cs="Times"/>
          <w:sz w:val="24"/>
          <w:szCs w:val="24"/>
        </w:rPr>
        <w:t>Fig 8: Log Porosity Index vs Log RQI Scatterplot of the Normalized Training Dataset</w:t>
      </w:r>
    </w:p>
    <w:p w14:paraId="666E33C0" w14:textId="77777777" w:rsidR="0055715D" w:rsidRPr="008C5D10" w:rsidRDefault="0055715D" w:rsidP="008C5D10">
      <w:pPr>
        <w:spacing w:before="120"/>
        <w:jc w:val="both"/>
        <w:rPr>
          <w:rFonts w:ascii="Times" w:hAnsi="Times" w:cs="Times"/>
          <w:sz w:val="24"/>
          <w:szCs w:val="24"/>
        </w:rPr>
      </w:pPr>
    </w:p>
    <w:p w14:paraId="42D543BA" w14:textId="2E6063FB" w:rsidR="008C5D10" w:rsidRDefault="00226EEF" w:rsidP="007F56CC">
      <w:pPr>
        <w:pStyle w:val="Heading2"/>
        <w:pPrChange w:id="1218" w:author="Munish Kumar" w:date="2022-12-30T10:28:00Z">
          <w:pPr>
            <w:pStyle w:val="ListParagraph"/>
            <w:numPr>
              <w:ilvl w:val="2"/>
              <w:numId w:val="2"/>
            </w:numPr>
            <w:spacing w:before="120"/>
            <w:ind w:hanging="720"/>
            <w:jc w:val="both"/>
          </w:pPr>
        </w:pPrChange>
      </w:pPr>
      <w:ins w:id="1219" w:author="Munish Kumar" w:date="2022-12-28T11:27:00Z">
        <w:r>
          <w:t>2.7</w:t>
        </w:r>
        <w:r>
          <w:tab/>
        </w:r>
      </w:ins>
      <w:r w:rsidR="008C5D10">
        <w:t>Modified Rock Typing Method</w:t>
      </w:r>
    </w:p>
    <w:p w14:paraId="07E88503" w14:textId="77777777" w:rsidR="0039735C" w:rsidRPr="0039735C" w:rsidRDefault="0039735C" w:rsidP="0039735C">
      <w:pPr>
        <w:spacing w:before="120"/>
        <w:jc w:val="both"/>
        <w:rPr>
          <w:rFonts w:ascii="Times" w:hAnsi="Times" w:cs="Times"/>
          <w:sz w:val="24"/>
          <w:szCs w:val="24"/>
        </w:rPr>
      </w:pPr>
      <w:r w:rsidRPr="0039735C">
        <w:rPr>
          <w:rFonts w:ascii="Times" w:hAnsi="Times" w:cs="Times"/>
          <w:sz w:val="24"/>
          <w:szCs w:val="24"/>
        </w:rPr>
        <w:t xml:space="preserve">We came up with a modified version that is with reference to the two techniques previously mentioned. This method is used as a benchmark to compare the results from the machine learning algorithms with. The normalized and unnormalized dataset is first sorted by ascending FZI which is accomplished in the data preparation stage. The process flow can be seen in fig 9. The method is adapted from the IMLR and the least square regression method and adjusted to become the modified rock typing method used for benchmarking. Firstly, the log porosity index (y-axis) and log RQI (x-axis) scatterplot is plotted. Then from range of 1 till 10, the dataset is split into parts based on the loop number. Each mini dataset is used to train, fit, and predict linear regression and the average r-squared value is recorded. A r-squared vs number of clusters plot is plotted, and the optimal cluster is chosen. The method repeats using the optimal cluster number and the cluster labels are tagged back to the unnormalized data for visualization and label summaries are generated. </w:t>
      </w:r>
    </w:p>
    <w:p w14:paraId="7E4376F6" w14:textId="7DEE175A" w:rsidR="0039735C" w:rsidRPr="0039735C" w:rsidRDefault="009024BF" w:rsidP="0039735C">
      <w:pPr>
        <w:pStyle w:val="ListParagraph"/>
        <w:spacing w:before="120"/>
        <w:ind w:left="360"/>
        <w:jc w:val="center"/>
        <w:rPr>
          <w:rFonts w:ascii="Times" w:hAnsi="Times" w:cs="Times"/>
          <w:sz w:val="24"/>
          <w:szCs w:val="24"/>
        </w:rPr>
      </w:pPr>
      <w:r>
        <w:rPr>
          <w:noProof/>
        </w:rPr>
        <w:lastRenderedPageBreak/>
        <w:drawing>
          <wp:inline distT="0" distB="0" distL="0" distR="0" wp14:anchorId="3202E4F0" wp14:editId="34158DCD">
            <wp:extent cx="2886075" cy="464820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9"/>
                    <a:stretch>
                      <a:fillRect/>
                    </a:stretch>
                  </pic:blipFill>
                  <pic:spPr>
                    <a:xfrm>
                      <a:off x="0" y="0"/>
                      <a:ext cx="2886075" cy="4648200"/>
                    </a:xfrm>
                    <a:prstGeom prst="rect">
                      <a:avLst/>
                    </a:prstGeom>
                  </pic:spPr>
                </pic:pic>
              </a:graphicData>
            </a:graphic>
          </wp:inline>
        </w:drawing>
      </w:r>
    </w:p>
    <w:p w14:paraId="7D37C861" w14:textId="77777777" w:rsidR="0039735C" w:rsidRPr="0039735C" w:rsidRDefault="0039735C" w:rsidP="0039735C">
      <w:pPr>
        <w:pStyle w:val="ListParagraph"/>
        <w:spacing w:before="120"/>
        <w:ind w:left="360"/>
        <w:jc w:val="center"/>
        <w:rPr>
          <w:rFonts w:ascii="Times" w:hAnsi="Times" w:cs="Times"/>
          <w:sz w:val="24"/>
          <w:szCs w:val="24"/>
        </w:rPr>
      </w:pPr>
      <w:r w:rsidRPr="0039735C">
        <w:rPr>
          <w:rFonts w:ascii="Times" w:hAnsi="Times" w:cs="Times"/>
          <w:sz w:val="24"/>
          <w:szCs w:val="24"/>
        </w:rPr>
        <w:t>Fig 9: Process of the Modified Rock Typing Method</w:t>
      </w:r>
    </w:p>
    <w:p w14:paraId="1DAFCEFC" w14:textId="5FC0337E" w:rsidR="0039735C" w:rsidRPr="0039735C" w:rsidRDefault="0039735C" w:rsidP="0039735C">
      <w:pPr>
        <w:pStyle w:val="ListParagraph"/>
        <w:spacing w:before="120"/>
        <w:ind w:left="360"/>
        <w:jc w:val="both"/>
        <w:rPr>
          <w:rFonts w:ascii="Times" w:hAnsi="Times" w:cs="Times"/>
          <w:b/>
          <w:bCs/>
          <w:sz w:val="24"/>
          <w:szCs w:val="24"/>
        </w:rPr>
      </w:pPr>
    </w:p>
    <w:p w14:paraId="180C9E36" w14:textId="7D0D1845" w:rsidR="0039735C" w:rsidRDefault="00226EEF" w:rsidP="007F56CC">
      <w:pPr>
        <w:pStyle w:val="Heading2"/>
        <w:pPrChange w:id="1220" w:author="Munish Kumar" w:date="2022-12-30T10:28:00Z">
          <w:pPr>
            <w:pStyle w:val="ListParagraph"/>
            <w:numPr>
              <w:ilvl w:val="2"/>
              <w:numId w:val="2"/>
            </w:numPr>
            <w:spacing w:before="120"/>
            <w:ind w:hanging="720"/>
            <w:jc w:val="both"/>
          </w:pPr>
        </w:pPrChange>
      </w:pPr>
      <w:ins w:id="1221" w:author="Munish Kumar" w:date="2022-12-28T11:27:00Z">
        <w:r>
          <w:t>2.8</w:t>
        </w:r>
        <w:r>
          <w:tab/>
        </w:r>
      </w:ins>
      <w:r w:rsidR="0039735C">
        <w:t>K-Means</w:t>
      </w:r>
    </w:p>
    <w:p w14:paraId="7D09F510" w14:textId="07921CD7" w:rsidR="00FB6DA0" w:rsidRPr="00FB6DA0" w:rsidRDefault="00FB6DA0" w:rsidP="00FB6DA0">
      <w:pPr>
        <w:jc w:val="both"/>
        <w:rPr>
          <w:sz w:val="24"/>
          <w:szCs w:val="24"/>
        </w:rPr>
      </w:pPr>
      <w:r w:rsidRPr="00FB6DA0">
        <w:rPr>
          <w:sz w:val="24"/>
          <w:szCs w:val="24"/>
        </w:rPr>
        <w:t>K-Means was chosen as it is one of the most widely used clustering methods. It is a centroid-based clustering method, which is a simple yet efficient algorithm. For K-Means, an initial number of clusters must be inputted where random starting points will be initialized (Sharma, 2022). Those points would act as cluster centroids and the data points would assign to the nearest cluster and the center point will shift to be the average of all the data points in that cluster (Sharma, 2022). The process repeats until all data points belong to a cluster (Sharma, 2022). An important step is that the cluster needs to be chosen beforehand and this was done by fitting K-Means with multiple K-clusters and compare with an inertia plot. The process applied for our K-Means model training is as follows</w:t>
      </w:r>
      <w:r>
        <w:rPr>
          <w:sz w:val="24"/>
          <w:szCs w:val="24"/>
        </w:rPr>
        <w:t xml:space="preserve"> in Fig 10</w:t>
      </w:r>
      <w:r w:rsidRPr="00FB6DA0">
        <w:rPr>
          <w:sz w:val="24"/>
          <w:szCs w:val="24"/>
        </w:rPr>
        <w:t xml:space="preserve">. </w:t>
      </w:r>
    </w:p>
    <w:p w14:paraId="6B61151A" w14:textId="0B69150A" w:rsidR="00FB6DA0" w:rsidRDefault="00FB6DA0" w:rsidP="00FB6DA0">
      <w:pPr>
        <w:spacing w:before="120"/>
        <w:jc w:val="both"/>
        <w:rPr>
          <w:rFonts w:ascii="Times" w:hAnsi="Times" w:cs="Times"/>
          <w:sz w:val="24"/>
          <w:szCs w:val="24"/>
        </w:rPr>
      </w:pPr>
    </w:p>
    <w:p w14:paraId="5958C532" w14:textId="2A43CAEF" w:rsidR="00FB6DA0" w:rsidRDefault="00DB3B62" w:rsidP="00DB3B62">
      <w:pPr>
        <w:spacing w:before="120"/>
        <w:jc w:val="center"/>
        <w:rPr>
          <w:rFonts w:ascii="Times" w:hAnsi="Times" w:cs="Times"/>
          <w:sz w:val="24"/>
          <w:szCs w:val="24"/>
        </w:rPr>
      </w:pPr>
      <w:r>
        <w:rPr>
          <w:noProof/>
        </w:rPr>
        <w:lastRenderedPageBreak/>
        <w:drawing>
          <wp:inline distT="0" distB="0" distL="0" distR="0" wp14:anchorId="05CCFA16" wp14:editId="5C72F1FF">
            <wp:extent cx="5617813" cy="2419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0"/>
                    <a:stretch>
                      <a:fillRect/>
                    </a:stretch>
                  </pic:blipFill>
                  <pic:spPr>
                    <a:xfrm>
                      <a:off x="0" y="0"/>
                      <a:ext cx="5621568" cy="2420967"/>
                    </a:xfrm>
                    <a:prstGeom prst="rect">
                      <a:avLst/>
                    </a:prstGeom>
                  </pic:spPr>
                </pic:pic>
              </a:graphicData>
            </a:graphic>
          </wp:inline>
        </w:drawing>
      </w:r>
    </w:p>
    <w:p w14:paraId="6A555514" w14:textId="06098261" w:rsidR="00FB6DA0" w:rsidRDefault="00FB6DA0" w:rsidP="00DB3B62">
      <w:pPr>
        <w:spacing w:before="120"/>
        <w:jc w:val="center"/>
        <w:rPr>
          <w:rFonts w:ascii="Times" w:hAnsi="Times" w:cs="Times"/>
          <w:sz w:val="24"/>
          <w:szCs w:val="24"/>
        </w:rPr>
      </w:pPr>
      <w:r>
        <w:rPr>
          <w:rFonts w:ascii="Times" w:hAnsi="Times" w:cs="Times"/>
          <w:sz w:val="24"/>
          <w:szCs w:val="24"/>
        </w:rPr>
        <w:t>Fig 10: Process of K-Means Method</w:t>
      </w:r>
    </w:p>
    <w:p w14:paraId="7EC80432" w14:textId="77777777" w:rsidR="00FB6DA0" w:rsidRPr="00FB6DA0" w:rsidRDefault="00FB6DA0" w:rsidP="00FB6DA0">
      <w:pPr>
        <w:spacing w:before="120"/>
        <w:jc w:val="both"/>
        <w:rPr>
          <w:rFonts w:ascii="Times" w:hAnsi="Times" w:cs="Times"/>
          <w:sz w:val="24"/>
          <w:szCs w:val="24"/>
        </w:rPr>
      </w:pPr>
    </w:p>
    <w:p w14:paraId="7C1507F3" w14:textId="35FE2557" w:rsidR="0039735C" w:rsidRDefault="00226EEF" w:rsidP="007F56CC">
      <w:pPr>
        <w:pStyle w:val="Heading2"/>
        <w:pPrChange w:id="1222" w:author="Munish Kumar" w:date="2022-12-30T10:28:00Z">
          <w:pPr>
            <w:pStyle w:val="ListParagraph"/>
            <w:numPr>
              <w:ilvl w:val="2"/>
              <w:numId w:val="2"/>
            </w:numPr>
            <w:spacing w:before="120"/>
            <w:ind w:hanging="720"/>
            <w:jc w:val="both"/>
          </w:pPr>
        </w:pPrChange>
      </w:pPr>
      <w:ins w:id="1223" w:author="Munish Kumar" w:date="2022-12-28T11:27:00Z">
        <w:r>
          <w:t>2.9</w:t>
        </w:r>
        <w:r>
          <w:tab/>
        </w:r>
      </w:ins>
      <w:r w:rsidR="0039735C">
        <w:t>SOM + K-Means</w:t>
      </w:r>
    </w:p>
    <w:p w14:paraId="013D0205" w14:textId="77777777" w:rsidR="00DB3B62" w:rsidRPr="00DB3B62" w:rsidRDefault="00DB3B62" w:rsidP="00DB3B62">
      <w:pPr>
        <w:jc w:val="both"/>
        <w:rPr>
          <w:rFonts w:ascii="Times" w:hAnsi="Times" w:cs="Times"/>
          <w:sz w:val="24"/>
          <w:szCs w:val="24"/>
        </w:rPr>
      </w:pPr>
      <w:r w:rsidRPr="00DB3B62">
        <w:rPr>
          <w:rFonts w:ascii="Times" w:hAnsi="Times" w:cs="Times"/>
          <w:sz w:val="24"/>
          <w:szCs w:val="24"/>
        </w:rPr>
        <w:t xml:space="preserve">A Self-Organizing Map (SOM) is an artificial neural network that uses competitive learning to weight adjust weights in neurons (Ralhan, 2018). We built the SOM using the </w:t>
      </w:r>
      <w:proofErr w:type="spellStart"/>
      <w:r w:rsidRPr="00DB3B62">
        <w:rPr>
          <w:rFonts w:ascii="Times" w:hAnsi="Times" w:cs="Times"/>
          <w:sz w:val="24"/>
          <w:szCs w:val="24"/>
        </w:rPr>
        <w:t>MiniSOM</w:t>
      </w:r>
      <w:proofErr w:type="spellEnd"/>
      <w:r w:rsidRPr="00DB3B62">
        <w:rPr>
          <w:rFonts w:ascii="Times" w:hAnsi="Times" w:cs="Times"/>
          <w:sz w:val="24"/>
          <w:szCs w:val="24"/>
        </w:rPr>
        <w:t xml:space="preserve"> library (</w:t>
      </w:r>
      <w:proofErr w:type="spellStart"/>
      <w:r w:rsidRPr="00DB3B62">
        <w:rPr>
          <w:rFonts w:ascii="Times" w:hAnsi="Times" w:cs="Times"/>
          <w:sz w:val="24"/>
          <w:szCs w:val="24"/>
        </w:rPr>
        <w:t>Vettigli</w:t>
      </w:r>
      <w:proofErr w:type="spellEnd"/>
      <w:r w:rsidRPr="00DB3B62">
        <w:rPr>
          <w:rFonts w:ascii="Times" w:hAnsi="Times" w:cs="Times"/>
          <w:sz w:val="24"/>
          <w:szCs w:val="24"/>
        </w:rPr>
        <w:t xml:space="preserve">, 2018). We initialized a large SOM grid of 10X10 with default sigma and learning rates before applying K-Means to get a smaller number of clusters. The optimal cluster was decided with the inertia plot. Below is a simple flow of the process. </w:t>
      </w:r>
    </w:p>
    <w:p w14:paraId="12B3BC76" w14:textId="00D0B56B" w:rsidR="00DB3B62" w:rsidRDefault="009024BF" w:rsidP="009024BF">
      <w:pPr>
        <w:spacing w:before="120"/>
        <w:jc w:val="center"/>
        <w:rPr>
          <w:rFonts w:ascii="Times" w:hAnsi="Times" w:cs="Times"/>
          <w:sz w:val="24"/>
          <w:szCs w:val="24"/>
        </w:rPr>
      </w:pPr>
      <w:r>
        <w:rPr>
          <w:noProof/>
        </w:rPr>
        <w:drawing>
          <wp:inline distT="0" distB="0" distL="0" distR="0" wp14:anchorId="23A3505A" wp14:editId="4B4E457E">
            <wp:extent cx="5248275" cy="41529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p>
    <w:p w14:paraId="61CC7494" w14:textId="54560C3A" w:rsidR="009024BF" w:rsidRPr="00DB3B62" w:rsidRDefault="009024BF" w:rsidP="009024BF">
      <w:pPr>
        <w:spacing w:before="120"/>
        <w:jc w:val="center"/>
        <w:rPr>
          <w:rFonts w:ascii="Times" w:hAnsi="Times" w:cs="Times"/>
          <w:sz w:val="24"/>
          <w:szCs w:val="24"/>
        </w:rPr>
      </w:pPr>
      <w:r>
        <w:rPr>
          <w:rFonts w:ascii="Times" w:hAnsi="Times" w:cs="Times"/>
          <w:sz w:val="24"/>
          <w:szCs w:val="24"/>
        </w:rPr>
        <w:t>Fig 11: Process of SOM+K-Means Method</w:t>
      </w:r>
    </w:p>
    <w:p w14:paraId="510E7DFE" w14:textId="0A6004B9" w:rsidR="009024BF" w:rsidRDefault="0039735C" w:rsidP="009024BF">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Density-Based Spatial Clustering of Application with Noise (DBSCAN)</w:t>
      </w:r>
    </w:p>
    <w:p w14:paraId="23757BD9" w14:textId="347AB51A" w:rsidR="009024BF" w:rsidRPr="009024BF" w:rsidRDefault="009024BF" w:rsidP="009024BF">
      <w:pPr>
        <w:jc w:val="both"/>
        <w:rPr>
          <w:rFonts w:ascii="Times" w:hAnsi="Times" w:cs="Times"/>
          <w:sz w:val="24"/>
          <w:szCs w:val="24"/>
        </w:rPr>
      </w:pPr>
      <w:r w:rsidRPr="009024BF">
        <w:rPr>
          <w:rFonts w:ascii="Times" w:hAnsi="Times" w:cs="Times"/>
          <w:sz w:val="24"/>
          <w:szCs w:val="24"/>
        </w:rPr>
        <w:lastRenderedPageBreak/>
        <w:t xml:space="preserve">DBSCAN is a clustering algorithm that belongs to the density-based clustering family (Kumar, 2021). It clusters the data points together based on a certain defined maximum distance between two points called epsilon (Kumar, 2021). Those that are sufficiently close together belong to a single cluster and those points that don’t have any data points near the defined epsilon are considered outliers (Kumar, 2021). In our case, we chose the outlier points to be </w:t>
      </w:r>
      <w:r>
        <w:rPr>
          <w:rFonts w:ascii="Times" w:hAnsi="Times" w:cs="Times"/>
          <w:sz w:val="24"/>
          <w:szCs w:val="24"/>
        </w:rPr>
        <w:t xml:space="preserve">a </w:t>
      </w:r>
      <w:r w:rsidRPr="009024BF">
        <w:rPr>
          <w:rFonts w:ascii="Times" w:hAnsi="Times" w:cs="Times"/>
          <w:sz w:val="24"/>
          <w:szCs w:val="24"/>
        </w:rPr>
        <w:t xml:space="preserve">cluster instead of noise due to the points coming from a certain area. There are two parameters required for the DBSCAN algorithm, epsilon, and min samples, where epsilon is the max distance between points allowed to be considered as part of a cluster, and min samples are the minimum points that are required for a formation of a cluster (Kumar, 2021). The nearest neighbor of 4 for all data points was used to find the average distance between each point from its 4 nearest neighbors (Kumar, 2021). The average distance of the points was plotted in ascending order and the point of the greatest bend is used as the epsilon value (Kumar, 2021). The kneed package was used to identify that point. </w:t>
      </w:r>
      <w:r>
        <w:rPr>
          <w:rFonts w:ascii="Times" w:hAnsi="Times" w:cs="Times"/>
          <w:sz w:val="24"/>
          <w:szCs w:val="24"/>
        </w:rPr>
        <w:t xml:space="preserve">The knee is the point of the greatest bend to be used as the epsilon value for DBSCAN. Fig 12 shows the knee point of the dataset </w:t>
      </w:r>
      <w:proofErr w:type="gramStart"/>
      <w:r>
        <w:rPr>
          <w:rFonts w:ascii="Times" w:hAnsi="Times" w:cs="Times"/>
          <w:sz w:val="24"/>
          <w:szCs w:val="24"/>
        </w:rPr>
        <w:t>to</w:t>
      </w:r>
      <w:proofErr w:type="gramEnd"/>
      <w:r>
        <w:rPr>
          <w:rFonts w:ascii="Times" w:hAnsi="Times" w:cs="Times"/>
          <w:sz w:val="24"/>
          <w:szCs w:val="24"/>
        </w:rPr>
        <w:t xml:space="preserve"> and Fig 13 shows the process flow of DBSCAN. </w:t>
      </w:r>
    </w:p>
    <w:p w14:paraId="20A1D0F3" w14:textId="1445E7E8" w:rsidR="009024BF" w:rsidRDefault="009024BF" w:rsidP="009024BF">
      <w:pPr>
        <w:spacing w:before="120"/>
        <w:jc w:val="both"/>
        <w:rPr>
          <w:rFonts w:ascii="Times" w:hAnsi="Times" w:cs="Times"/>
          <w:sz w:val="24"/>
          <w:szCs w:val="24"/>
        </w:rPr>
      </w:pPr>
    </w:p>
    <w:p w14:paraId="58DE58B7" w14:textId="3346EB84" w:rsidR="009024BF" w:rsidRDefault="009024BF" w:rsidP="009024BF">
      <w:pPr>
        <w:spacing w:before="120"/>
        <w:jc w:val="center"/>
        <w:rPr>
          <w:rFonts w:ascii="Times" w:hAnsi="Times" w:cs="Times"/>
          <w:sz w:val="24"/>
          <w:szCs w:val="24"/>
        </w:rPr>
      </w:pPr>
      <w:r>
        <w:rPr>
          <w:noProof/>
        </w:rPr>
        <w:drawing>
          <wp:inline distT="0" distB="0" distL="0" distR="0" wp14:anchorId="5B810D17" wp14:editId="23815281">
            <wp:extent cx="2943225" cy="2811194"/>
            <wp:effectExtent l="0" t="0" r="0" b="825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p>
    <w:p w14:paraId="42C5F9D3" w14:textId="739B0309" w:rsidR="009024BF" w:rsidRDefault="009024BF" w:rsidP="009024BF">
      <w:pPr>
        <w:spacing w:before="120"/>
        <w:jc w:val="center"/>
        <w:rPr>
          <w:rFonts w:ascii="Times" w:hAnsi="Times" w:cs="Times"/>
          <w:sz w:val="24"/>
          <w:szCs w:val="24"/>
        </w:rPr>
      </w:pPr>
      <w:r>
        <w:rPr>
          <w:rFonts w:ascii="Times" w:hAnsi="Times" w:cs="Times"/>
          <w:sz w:val="24"/>
          <w:szCs w:val="24"/>
        </w:rPr>
        <w:t>Fig 12: Elbow Plot with Knee Point Identified by Kneed for Epsilon Value</w:t>
      </w:r>
    </w:p>
    <w:p w14:paraId="1CD053ED" w14:textId="7F30750C" w:rsidR="009024BF" w:rsidRDefault="009024BF" w:rsidP="009024BF">
      <w:pPr>
        <w:spacing w:before="120"/>
        <w:jc w:val="both"/>
        <w:rPr>
          <w:rFonts w:ascii="Times" w:hAnsi="Times" w:cs="Times"/>
          <w:sz w:val="24"/>
          <w:szCs w:val="24"/>
        </w:rPr>
      </w:pPr>
    </w:p>
    <w:p w14:paraId="01075848" w14:textId="688CBD15" w:rsidR="009024BF" w:rsidRDefault="0027277B" w:rsidP="0027277B">
      <w:pPr>
        <w:spacing w:before="120"/>
        <w:jc w:val="center"/>
        <w:rPr>
          <w:rFonts w:ascii="Times" w:hAnsi="Times" w:cs="Times"/>
          <w:sz w:val="24"/>
          <w:szCs w:val="24"/>
        </w:rPr>
      </w:pPr>
      <w:r>
        <w:rPr>
          <w:noProof/>
        </w:rPr>
        <w:drawing>
          <wp:inline distT="0" distB="0" distL="0" distR="0" wp14:anchorId="1B60C65F" wp14:editId="6B7AFEC5">
            <wp:extent cx="3905250" cy="1752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3"/>
                    <a:stretch>
                      <a:fillRect/>
                    </a:stretch>
                  </pic:blipFill>
                  <pic:spPr>
                    <a:xfrm>
                      <a:off x="0" y="0"/>
                      <a:ext cx="3905250" cy="1752600"/>
                    </a:xfrm>
                    <a:prstGeom prst="rect">
                      <a:avLst/>
                    </a:prstGeom>
                  </pic:spPr>
                </pic:pic>
              </a:graphicData>
            </a:graphic>
          </wp:inline>
        </w:drawing>
      </w:r>
    </w:p>
    <w:p w14:paraId="218B472D" w14:textId="58F49352" w:rsidR="0027277B" w:rsidRDefault="0027277B" w:rsidP="0027277B">
      <w:pPr>
        <w:spacing w:before="120"/>
        <w:jc w:val="center"/>
        <w:rPr>
          <w:rFonts w:ascii="Times" w:hAnsi="Times" w:cs="Times"/>
          <w:sz w:val="24"/>
          <w:szCs w:val="24"/>
        </w:rPr>
      </w:pPr>
      <w:r>
        <w:rPr>
          <w:rFonts w:ascii="Times" w:hAnsi="Times" w:cs="Times"/>
          <w:sz w:val="24"/>
          <w:szCs w:val="24"/>
        </w:rPr>
        <w:t>Fig 13: Process of DBSCAN Method</w:t>
      </w:r>
    </w:p>
    <w:p w14:paraId="39C4A59A" w14:textId="4811E59A" w:rsidR="0027277B" w:rsidRDefault="0027277B" w:rsidP="0027277B">
      <w:pPr>
        <w:spacing w:before="120"/>
        <w:jc w:val="center"/>
        <w:rPr>
          <w:rFonts w:ascii="Times" w:hAnsi="Times" w:cs="Times"/>
          <w:sz w:val="24"/>
          <w:szCs w:val="24"/>
        </w:rPr>
      </w:pPr>
    </w:p>
    <w:p w14:paraId="71A22AEC" w14:textId="77777777" w:rsidR="0027277B" w:rsidRPr="009024BF" w:rsidRDefault="0027277B" w:rsidP="0027277B">
      <w:pPr>
        <w:spacing w:before="120"/>
        <w:jc w:val="center"/>
        <w:rPr>
          <w:rFonts w:ascii="Times" w:hAnsi="Times" w:cs="Times"/>
          <w:sz w:val="24"/>
          <w:szCs w:val="24"/>
        </w:rPr>
      </w:pPr>
    </w:p>
    <w:p w14:paraId="1A434613" w14:textId="3750D0D9" w:rsidR="008C5D10" w:rsidRDefault="00226EEF" w:rsidP="007F56CC">
      <w:pPr>
        <w:pStyle w:val="Heading2"/>
        <w:pPrChange w:id="1224" w:author="Munish Kumar" w:date="2022-12-30T10:28:00Z">
          <w:pPr>
            <w:pStyle w:val="ListParagraph"/>
            <w:numPr>
              <w:ilvl w:val="2"/>
              <w:numId w:val="2"/>
            </w:numPr>
            <w:spacing w:before="120"/>
            <w:ind w:hanging="720"/>
            <w:jc w:val="both"/>
          </w:pPr>
        </w:pPrChange>
      </w:pPr>
      <w:ins w:id="1225" w:author="Munish Kumar" w:date="2022-12-28T11:27:00Z">
        <w:r>
          <w:lastRenderedPageBreak/>
          <w:t>2.10</w:t>
        </w:r>
        <w:r>
          <w:tab/>
        </w:r>
      </w:ins>
      <w:r w:rsidR="0039735C">
        <w:t>Balanced Iterative Reducing and Clustering using Hierarchies (BIRCH)</w:t>
      </w:r>
    </w:p>
    <w:p w14:paraId="06E8CB15" w14:textId="77777777" w:rsidR="0027277B" w:rsidRPr="0027277B" w:rsidRDefault="0027277B" w:rsidP="0027277B">
      <w:pPr>
        <w:jc w:val="both"/>
        <w:rPr>
          <w:rFonts w:ascii="Times" w:hAnsi="Times" w:cs="Times"/>
          <w:sz w:val="24"/>
          <w:szCs w:val="24"/>
        </w:rPr>
      </w:pPr>
      <w:r w:rsidRPr="0027277B">
        <w:rPr>
          <w:rFonts w:ascii="Times" w:hAnsi="Times" w:cs="Times"/>
          <w:sz w:val="24"/>
          <w:szCs w:val="24"/>
        </w:rPr>
        <w:t xml:space="preserve">The BIRCH method is a hierarchical clustering method that generates a small summary of the large dataset to cluster with as much information retained as possible which is referred to as a CF Tree (Verma, 2021). The three parameters needed are threshold, branching factor, and n _cluster (Verma, 2021). The threshold represents the number of data points leaf node sub-clusters can have in a CF tree, the branching factor represents how many sub-clusters can a leaf node have and the </w:t>
      </w:r>
      <w:proofErr w:type="spellStart"/>
      <w:r w:rsidRPr="0027277B">
        <w:rPr>
          <w:rFonts w:ascii="Times" w:hAnsi="Times" w:cs="Times"/>
          <w:sz w:val="24"/>
          <w:szCs w:val="24"/>
        </w:rPr>
        <w:t>n_clusters</w:t>
      </w:r>
      <w:proofErr w:type="spellEnd"/>
      <w:r w:rsidRPr="0027277B">
        <w:rPr>
          <w:rFonts w:ascii="Times" w:hAnsi="Times" w:cs="Times"/>
          <w:sz w:val="24"/>
          <w:szCs w:val="24"/>
        </w:rPr>
        <w:t xml:space="preserve"> represent how many clusters we require (Verma, 2021). </w:t>
      </w:r>
    </w:p>
    <w:p w14:paraId="6C5F1FFA" w14:textId="737D8585" w:rsidR="0027277B" w:rsidRDefault="0027277B" w:rsidP="0027277B">
      <w:pPr>
        <w:spacing w:before="120"/>
        <w:jc w:val="both"/>
        <w:rPr>
          <w:rFonts w:ascii="Times" w:hAnsi="Times" w:cs="Times"/>
          <w:b/>
          <w:bCs/>
          <w:sz w:val="24"/>
          <w:szCs w:val="24"/>
        </w:rPr>
      </w:pPr>
    </w:p>
    <w:p w14:paraId="31782CDD" w14:textId="233EB211" w:rsidR="0027277B" w:rsidRDefault="0027277B" w:rsidP="0027277B">
      <w:pPr>
        <w:spacing w:before="120"/>
        <w:jc w:val="center"/>
        <w:rPr>
          <w:rFonts w:ascii="Times" w:hAnsi="Times" w:cs="Times"/>
          <w:b/>
          <w:bCs/>
          <w:sz w:val="24"/>
          <w:szCs w:val="24"/>
        </w:rPr>
      </w:pPr>
      <w:r>
        <w:rPr>
          <w:noProof/>
        </w:rPr>
        <w:drawing>
          <wp:inline distT="0" distB="0" distL="0" distR="0" wp14:anchorId="3BFE9DCF" wp14:editId="31F8EA96">
            <wp:extent cx="39147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p>
    <w:p w14:paraId="3741F125" w14:textId="68DF047C" w:rsidR="0027277B" w:rsidRPr="0027277B" w:rsidRDefault="0027277B" w:rsidP="0027277B">
      <w:pPr>
        <w:spacing w:before="120"/>
        <w:jc w:val="center"/>
        <w:rPr>
          <w:rFonts w:ascii="Times" w:hAnsi="Times" w:cs="Times"/>
          <w:sz w:val="24"/>
          <w:szCs w:val="24"/>
        </w:rPr>
      </w:pPr>
      <w:r w:rsidRPr="0027277B">
        <w:rPr>
          <w:rFonts w:ascii="Times" w:hAnsi="Times" w:cs="Times"/>
          <w:sz w:val="24"/>
          <w:szCs w:val="24"/>
        </w:rPr>
        <w:t>Fig 14: Process of BIRCH Method</w:t>
      </w:r>
    </w:p>
    <w:p w14:paraId="2EE75E44" w14:textId="77777777" w:rsidR="0027277B" w:rsidRPr="0027277B" w:rsidRDefault="0027277B" w:rsidP="0027277B">
      <w:pPr>
        <w:spacing w:before="120"/>
        <w:jc w:val="both"/>
        <w:rPr>
          <w:rFonts w:ascii="Times" w:hAnsi="Times" w:cs="Times"/>
          <w:b/>
          <w:bCs/>
          <w:sz w:val="24"/>
          <w:szCs w:val="24"/>
        </w:rPr>
      </w:pPr>
    </w:p>
    <w:p w14:paraId="3501F77D" w14:textId="54EEA016" w:rsidR="0039735C" w:rsidRDefault="00226EEF" w:rsidP="007F56CC">
      <w:pPr>
        <w:pStyle w:val="Heading2"/>
        <w:pPrChange w:id="1226" w:author="Munish Kumar" w:date="2022-12-30T10:28:00Z">
          <w:pPr>
            <w:pStyle w:val="ListParagraph"/>
            <w:numPr>
              <w:ilvl w:val="2"/>
              <w:numId w:val="2"/>
            </w:numPr>
            <w:spacing w:before="120"/>
            <w:ind w:hanging="720"/>
            <w:jc w:val="both"/>
          </w:pPr>
        </w:pPrChange>
      </w:pPr>
      <w:ins w:id="1227" w:author="Munish Kumar" w:date="2022-12-28T11:27:00Z">
        <w:r>
          <w:t>2.11</w:t>
        </w:r>
        <w:r>
          <w:tab/>
        </w:r>
      </w:ins>
      <w:r w:rsidR="0039735C">
        <w:t>Gaussian Mixture Models (GMMs)</w:t>
      </w:r>
    </w:p>
    <w:p w14:paraId="3C8F0B2B" w14:textId="261A5DFE" w:rsidR="00DD4EE0" w:rsidRDefault="00DD4EE0" w:rsidP="00DD4EE0">
      <w:pPr>
        <w:jc w:val="both"/>
        <w:rPr>
          <w:sz w:val="24"/>
          <w:szCs w:val="24"/>
        </w:rPr>
      </w:pPr>
      <w:r w:rsidRPr="00DD4EE0">
        <w:rPr>
          <w:sz w:val="24"/>
          <w:szCs w:val="24"/>
        </w:rPr>
        <w:t xml:space="preserve">GMMs assume that the data consists of several Gaussian distributions and for each data, the points are assigned to a cluster based on probabilistic methods (Singh, 2022). For example, a data point that lies between two clusters has a different probability of being in either one using the GMMs (Singh, 2022). It assigns the data to the cluster it most likely belongs to. GMMs work like K-Means but the clusters can be non-circular, unlike K-Means (Singh, 2022). The initialization is selected as K-Means and the number of components is determined using </w:t>
      </w:r>
      <w:r>
        <w:rPr>
          <w:sz w:val="24"/>
          <w:szCs w:val="24"/>
        </w:rPr>
        <w:t>Bayesian Information Criterion (</w:t>
      </w:r>
      <w:r w:rsidRPr="00DD4EE0">
        <w:rPr>
          <w:sz w:val="24"/>
          <w:szCs w:val="24"/>
        </w:rPr>
        <w:t>BI</w:t>
      </w:r>
      <w:r>
        <w:rPr>
          <w:sz w:val="24"/>
          <w:szCs w:val="24"/>
        </w:rPr>
        <w:t>C)</w:t>
      </w:r>
      <w:r w:rsidRPr="00DD4EE0">
        <w:rPr>
          <w:sz w:val="24"/>
          <w:szCs w:val="24"/>
        </w:rPr>
        <w:t xml:space="preserve"> (Singh, 2022). </w:t>
      </w:r>
      <w:r>
        <w:rPr>
          <w:sz w:val="24"/>
          <w:szCs w:val="24"/>
        </w:rPr>
        <w:t xml:space="preserve">BIC is a model selection criterion where lower BIC </w:t>
      </w:r>
      <w:r w:rsidR="004533E6">
        <w:rPr>
          <w:sz w:val="24"/>
          <w:szCs w:val="24"/>
        </w:rPr>
        <w:t>means the model has</w:t>
      </w:r>
      <w:r>
        <w:rPr>
          <w:sz w:val="24"/>
          <w:szCs w:val="24"/>
        </w:rPr>
        <w:t xml:space="preserve"> lower penalty</w:t>
      </w:r>
      <w:r w:rsidR="004533E6">
        <w:rPr>
          <w:sz w:val="24"/>
          <w:szCs w:val="24"/>
        </w:rPr>
        <w:t xml:space="preserve"> terms</w:t>
      </w:r>
      <w:r>
        <w:rPr>
          <w:sz w:val="24"/>
          <w:szCs w:val="24"/>
        </w:rPr>
        <w:t xml:space="preserve"> and thus the model is better</w:t>
      </w:r>
      <w:r w:rsidR="004533E6">
        <w:rPr>
          <w:sz w:val="24"/>
          <w:szCs w:val="24"/>
        </w:rPr>
        <w:t xml:space="preserve"> </w:t>
      </w:r>
      <w:r w:rsidR="004533E6">
        <w:t>(</w:t>
      </w:r>
      <w:proofErr w:type="spellStart"/>
      <w:r w:rsidR="004533E6">
        <w:t>Datalab</w:t>
      </w:r>
      <w:proofErr w:type="spellEnd"/>
      <w:r w:rsidR="004533E6">
        <w:t>, 2019)</w:t>
      </w:r>
      <w:r>
        <w:rPr>
          <w:sz w:val="24"/>
          <w:szCs w:val="24"/>
        </w:rPr>
        <w:t>.</w:t>
      </w:r>
      <w:r w:rsidR="004533E6">
        <w:rPr>
          <w:sz w:val="24"/>
          <w:szCs w:val="24"/>
        </w:rPr>
        <w:t xml:space="preserve"> The penalty term relates to number of parameters </w:t>
      </w:r>
      <w:r w:rsidR="004533E6">
        <w:t>(</w:t>
      </w:r>
      <w:proofErr w:type="spellStart"/>
      <w:r w:rsidR="004533E6">
        <w:t>Datalab</w:t>
      </w:r>
      <w:proofErr w:type="spellEnd"/>
      <w:r w:rsidR="004533E6">
        <w:t>, 2019)</w:t>
      </w:r>
      <w:r w:rsidR="004533E6">
        <w:rPr>
          <w:sz w:val="24"/>
          <w:szCs w:val="24"/>
        </w:rPr>
        <w:t xml:space="preserve">. Fig 15 shows the </w:t>
      </w:r>
      <w:r w:rsidR="00517736">
        <w:rPr>
          <w:sz w:val="24"/>
          <w:szCs w:val="24"/>
        </w:rPr>
        <w:t xml:space="preserve">optimal number components using the BIC plot and Fig 16 shows the process flow for GMMs method. </w:t>
      </w:r>
    </w:p>
    <w:p w14:paraId="5C94A819" w14:textId="4E01A438" w:rsidR="00517736" w:rsidRDefault="00517736" w:rsidP="00DD4EE0">
      <w:pPr>
        <w:jc w:val="both"/>
        <w:rPr>
          <w:sz w:val="24"/>
          <w:szCs w:val="24"/>
        </w:rPr>
      </w:pPr>
    </w:p>
    <w:p w14:paraId="3005C9B8" w14:textId="6BCE354F" w:rsidR="00517736" w:rsidRDefault="00517736" w:rsidP="00DD4EE0">
      <w:pPr>
        <w:jc w:val="both"/>
        <w:rPr>
          <w:sz w:val="24"/>
          <w:szCs w:val="24"/>
        </w:rPr>
      </w:pPr>
      <w:r>
        <w:rPr>
          <w:noProof/>
        </w:rPr>
        <w:lastRenderedPageBreak/>
        <w:drawing>
          <wp:inline distT="0" distB="0" distL="0" distR="0" wp14:anchorId="0D612CD5" wp14:editId="64019BE7">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p>
    <w:p w14:paraId="60E0108F" w14:textId="789C5257" w:rsidR="00517736" w:rsidRPr="00DD4EE0" w:rsidRDefault="00517736" w:rsidP="00517736">
      <w:pPr>
        <w:jc w:val="center"/>
        <w:rPr>
          <w:sz w:val="24"/>
          <w:szCs w:val="24"/>
        </w:rPr>
      </w:pPr>
      <w:r>
        <w:rPr>
          <w:sz w:val="24"/>
          <w:szCs w:val="24"/>
        </w:rPr>
        <w:t>Fig 15: BIC Plot for Optimal Number of Components</w:t>
      </w:r>
    </w:p>
    <w:p w14:paraId="4CB795E5" w14:textId="200FDC6D" w:rsidR="00DD4EE0" w:rsidRDefault="00DD4EE0" w:rsidP="00DD4EE0">
      <w:pPr>
        <w:spacing w:before="120"/>
        <w:jc w:val="both"/>
        <w:rPr>
          <w:rFonts w:ascii="Times" w:hAnsi="Times" w:cs="Times"/>
          <w:b/>
          <w:bCs/>
          <w:sz w:val="24"/>
          <w:szCs w:val="24"/>
        </w:rPr>
      </w:pPr>
    </w:p>
    <w:p w14:paraId="1B880F27" w14:textId="47A49752" w:rsidR="00517736" w:rsidRDefault="00517736" w:rsidP="00517736">
      <w:pPr>
        <w:spacing w:before="120"/>
        <w:jc w:val="center"/>
        <w:rPr>
          <w:rFonts w:ascii="Times" w:hAnsi="Times" w:cs="Times"/>
          <w:b/>
          <w:bCs/>
          <w:sz w:val="24"/>
          <w:szCs w:val="24"/>
        </w:rPr>
      </w:pPr>
      <w:r>
        <w:rPr>
          <w:noProof/>
        </w:rPr>
        <w:drawing>
          <wp:inline distT="0" distB="0" distL="0" distR="0" wp14:anchorId="4C220EDB" wp14:editId="2230DD40">
            <wp:extent cx="4381500" cy="22955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p>
    <w:p w14:paraId="104E120A" w14:textId="55ECEA05" w:rsidR="00517736" w:rsidRPr="00517736" w:rsidRDefault="00517736" w:rsidP="00517736">
      <w:pPr>
        <w:spacing w:before="120"/>
        <w:jc w:val="center"/>
        <w:rPr>
          <w:rFonts w:ascii="Times" w:hAnsi="Times" w:cs="Times"/>
          <w:sz w:val="24"/>
          <w:szCs w:val="24"/>
        </w:rPr>
      </w:pPr>
      <w:r w:rsidRPr="00517736">
        <w:rPr>
          <w:rFonts w:ascii="Times" w:hAnsi="Times" w:cs="Times"/>
          <w:sz w:val="24"/>
          <w:szCs w:val="24"/>
        </w:rPr>
        <w:t xml:space="preserve">Fig 16: Process of Gaussian Mixture Model Method </w:t>
      </w:r>
    </w:p>
    <w:p w14:paraId="7367F1BD" w14:textId="75B1E388" w:rsidR="00517736" w:rsidRDefault="00517736" w:rsidP="00DD4EE0">
      <w:pPr>
        <w:spacing w:before="120"/>
        <w:jc w:val="both"/>
        <w:rPr>
          <w:rFonts w:ascii="Times" w:hAnsi="Times" w:cs="Times"/>
          <w:b/>
          <w:bCs/>
          <w:sz w:val="24"/>
          <w:szCs w:val="24"/>
        </w:rPr>
      </w:pPr>
    </w:p>
    <w:p w14:paraId="4472CC9F" w14:textId="77777777" w:rsidR="00517736" w:rsidRPr="00DD4EE0" w:rsidRDefault="00517736" w:rsidP="00DD4EE0">
      <w:pPr>
        <w:spacing w:before="120"/>
        <w:jc w:val="both"/>
        <w:rPr>
          <w:rFonts w:ascii="Times" w:hAnsi="Times" w:cs="Times"/>
          <w:b/>
          <w:bCs/>
          <w:sz w:val="24"/>
          <w:szCs w:val="24"/>
        </w:rPr>
      </w:pPr>
    </w:p>
    <w:p w14:paraId="45A71FA3" w14:textId="754E8E3F" w:rsidR="008663F5" w:rsidRDefault="008663F5" w:rsidP="007F56CC">
      <w:pPr>
        <w:pStyle w:val="Heading1"/>
        <w:numPr>
          <w:ilvl w:val="0"/>
          <w:numId w:val="7"/>
        </w:numPr>
        <w:pPrChange w:id="1228" w:author="Munish Kumar" w:date="2022-12-30T10:28:00Z">
          <w:pPr>
            <w:pStyle w:val="ListParagraph"/>
            <w:numPr>
              <w:numId w:val="2"/>
            </w:numPr>
            <w:spacing w:before="120"/>
            <w:ind w:left="360" w:hanging="360"/>
            <w:jc w:val="both"/>
          </w:pPr>
        </w:pPrChange>
      </w:pPr>
      <w:r w:rsidRPr="00357515">
        <w:t>Results</w:t>
      </w:r>
    </w:p>
    <w:p w14:paraId="57FA60DB" w14:textId="0013F352" w:rsidR="000E1D13" w:rsidRDefault="000E1D13" w:rsidP="000E1D13">
      <w:pPr>
        <w:spacing w:before="120"/>
        <w:jc w:val="both"/>
        <w:rPr>
          <w:sz w:val="24"/>
          <w:szCs w:val="24"/>
        </w:rPr>
      </w:pPr>
      <w:r>
        <w:rPr>
          <w:rFonts w:ascii="Times" w:hAnsi="Times" w:cs="Times"/>
          <w:sz w:val="24"/>
          <w:szCs w:val="24"/>
        </w:rPr>
        <w:t xml:space="preserve">We used 3 methods of evaluation to compare the performances of all the methods. </w:t>
      </w:r>
      <w:r w:rsidRPr="000545CD">
        <w:rPr>
          <w:sz w:val="24"/>
          <w:szCs w:val="24"/>
        </w:rPr>
        <w:t xml:space="preserve">For our first method of model evaluation, the clustering methods were compared against the benchmark method using the porosity (x-axis) vs log scaled permeability (y-axis) scatter plot with the clusters shown as well as comparing cluster averages each method to see if any of the 6 clustering methods produce similar results. For our second method of model evaluation, using a sample dataset of 50 samples of the 2000 sample dataset used for training, we performed permeability predictions using our clustering algorithms and plotted residual models. The residual models were then compared against one another to observe how scattered each plot is. </w:t>
      </w:r>
      <w:r w:rsidRPr="000545CD">
        <w:rPr>
          <w:sz w:val="24"/>
          <w:szCs w:val="24"/>
        </w:rPr>
        <w:lastRenderedPageBreak/>
        <w:t xml:space="preserve">For the third method of model evaluation, we compare the unsupervised algorithms using the Silhouette Coefficient, </w:t>
      </w:r>
      <w:proofErr w:type="spellStart"/>
      <w:r w:rsidRPr="000545CD">
        <w:rPr>
          <w:sz w:val="24"/>
          <w:szCs w:val="24"/>
        </w:rPr>
        <w:t>Calinski-Harabaz</w:t>
      </w:r>
      <w:proofErr w:type="spellEnd"/>
      <w:r w:rsidRPr="000545CD">
        <w:rPr>
          <w:sz w:val="24"/>
          <w:szCs w:val="24"/>
        </w:rPr>
        <w:t xml:space="preserve"> Index, and the Davis-Bouldin Index</w:t>
      </w:r>
    </w:p>
    <w:p w14:paraId="186A32BC" w14:textId="77777777" w:rsidR="000E1D13" w:rsidRPr="000E1D13" w:rsidRDefault="000E1D13" w:rsidP="000E1D13">
      <w:pPr>
        <w:spacing w:before="120"/>
        <w:jc w:val="both"/>
        <w:rPr>
          <w:rFonts w:ascii="Times" w:hAnsi="Times" w:cs="Times"/>
          <w:b/>
          <w:bCs/>
          <w:sz w:val="24"/>
          <w:szCs w:val="24"/>
        </w:rPr>
      </w:pPr>
    </w:p>
    <w:p w14:paraId="267CE9C1" w14:textId="7A1F3783" w:rsidR="000E1D13" w:rsidRDefault="00226EEF" w:rsidP="007F56CC">
      <w:pPr>
        <w:pStyle w:val="Heading2"/>
        <w:pPrChange w:id="1229" w:author="Munish Kumar" w:date="2022-12-30T10:28:00Z">
          <w:pPr>
            <w:pStyle w:val="ListParagraph"/>
            <w:numPr>
              <w:ilvl w:val="1"/>
              <w:numId w:val="2"/>
            </w:numPr>
            <w:spacing w:before="120"/>
            <w:ind w:left="360" w:hanging="360"/>
            <w:jc w:val="both"/>
          </w:pPr>
        </w:pPrChange>
      </w:pPr>
      <w:ins w:id="1230" w:author="Munish Kumar" w:date="2022-12-28T11:27:00Z">
        <w:r>
          <w:t>3.1</w:t>
        </w:r>
        <w:r>
          <w:tab/>
        </w:r>
      </w:ins>
      <w:r w:rsidR="000E1D13">
        <w:t>Comparing Porosity vs Log Scaled Permeability Plots and Cluster Averages</w:t>
      </w:r>
    </w:p>
    <w:p w14:paraId="7A89D338" w14:textId="779305D0" w:rsidR="00821789" w:rsidRDefault="00821789" w:rsidP="00821789">
      <w:pPr>
        <w:spacing w:before="120"/>
        <w:jc w:val="both"/>
        <w:rPr>
          <w:rFonts w:ascii="Times" w:hAnsi="Times" w:cs="Times"/>
          <w:sz w:val="24"/>
          <w:szCs w:val="24"/>
        </w:rPr>
      </w:pPr>
      <w:r>
        <w:rPr>
          <w:rFonts w:ascii="Times" w:hAnsi="Times" w:cs="Times"/>
          <w:sz w:val="24"/>
          <w:szCs w:val="24"/>
        </w:rPr>
        <w:t xml:space="preserve">For all the methods, training was done using the normalized dataset while visualization was done on the unnormalized dataset with the cluster labels taken from trained model. Each cluster was assigned a color and the list was passed into the scatterplot to observe the clusters. Only 1000 sample points was used for plotting for clearer visualization. Porosity vs log scaled permeability was plotted for all the models and with porosity being the x-axis and y-axis being permeability that was displayed log scaled. </w:t>
      </w:r>
    </w:p>
    <w:p w14:paraId="5E52F4E5" w14:textId="0B398748" w:rsidR="00821789" w:rsidRDefault="00821789" w:rsidP="00821789">
      <w:pPr>
        <w:spacing w:before="120"/>
        <w:jc w:val="both"/>
        <w:rPr>
          <w:rFonts w:ascii="Times" w:hAnsi="Times" w:cs="Times"/>
          <w:sz w:val="24"/>
          <w:szCs w:val="24"/>
        </w:rPr>
      </w:pPr>
      <w:r>
        <w:rPr>
          <w:rFonts w:ascii="Times" w:hAnsi="Times" w:cs="Times"/>
          <w:sz w:val="24"/>
          <w:szCs w:val="24"/>
        </w:rPr>
        <w:t xml:space="preserve">The average values of the columns for each cluster of each method were obtained from the unnormalized data. The average table for each method was then compared against one another to find any resemblance in the clusters. This method would not be accurate as values would be greatly differing due to the scale and differences in cluster groupings. </w:t>
      </w:r>
    </w:p>
    <w:p w14:paraId="39079D50" w14:textId="170E065C" w:rsidR="00821789" w:rsidRDefault="00821789" w:rsidP="00821789">
      <w:pPr>
        <w:spacing w:before="120"/>
        <w:jc w:val="both"/>
        <w:rPr>
          <w:rFonts w:ascii="Times" w:hAnsi="Times" w:cs="Times"/>
          <w:sz w:val="24"/>
          <w:szCs w:val="24"/>
        </w:rPr>
      </w:pPr>
      <w:r>
        <w:rPr>
          <w:rFonts w:ascii="Times" w:hAnsi="Times" w:cs="Times"/>
          <w:sz w:val="24"/>
          <w:szCs w:val="24"/>
        </w:rPr>
        <w:t xml:space="preserve">The results displayed below </w:t>
      </w:r>
      <w:r w:rsidR="00DB2D97">
        <w:rPr>
          <w:rFonts w:ascii="Times" w:hAnsi="Times" w:cs="Times"/>
          <w:sz w:val="24"/>
          <w:szCs w:val="24"/>
        </w:rPr>
        <w:t xml:space="preserve">for the scatterplots show that the 5 cluster methods cluster grouping on the scatterplot do not resemble the modified method. As for the cluster average table comparisons, the cluster averages of each method do not resemble one another. </w:t>
      </w:r>
    </w:p>
    <w:p w14:paraId="1016AD39" w14:textId="099E09F5" w:rsidR="00DB2D97" w:rsidRDefault="008E21E5" w:rsidP="00821789">
      <w:pPr>
        <w:spacing w:before="120"/>
        <w:jc w:val="both"/>
        <w:rPr>
          <w:rFonts w:ascii="Times" w:hAnsi="Times" w:cs="Times"/>
          <w:sz w:val="24"/>
          <w:szCs w:val="24"/>
        </w:rPr>
      </w:pPr>
      <w:r>
        <w:rPr>
          <w:noProof/>
        </w:rPr>
        <w:lastRenderedPageBreak/>
        <mc:AlternateContent>
          <mc:Choice Requires="wpg">
            <w:drawing>
              <wp:inline distT="0" distB="0" distL="0" distR="0" wp14:anchorId="5BA7E0C2" wp14:editId="52666B1C">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1B22647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43"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44"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45"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46"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47"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48" o:title="Chart, scatter chart&#10;&#10;Description automatically generated"/>
                </v:shape>
                <w10:anchorlock/>
              </v:group>
            </w:pict>
          </mc:Fallback>
        </mc:AlternateContent>
      </w:r>
    </w:p>
    <w:p w14:paraId="0EF0A7FD" w14:textId="66A44A1A" w:rsidR="008E21E5" w:rsidRDefault="008E21E5" w:rsidP="008E21E5">
      <w:pPr>
        <w:spacing w:before="120"/>
        <w:jc w:val="center"/>
        <w:rPr>
          <w:rFonts w:ascii="Times" w:hAnsi="Times" w:cs="Times"/>
          <w:sz w:val="24"/>
          <w:szCs w:val="24"/>
        </w:rPr>
      </w:pPr>
      <w:r>
        <w:rPr>
          <w:rFonts w:ascii="Times" w:hAnsi="Times" w:cs="Times"/>
          <w:sz w:val="24"/>
          <w:szCs w:val="24"/>
        </w:rPr>
        <w:t>Fig 17: Porosity vs Log Scaled Permeability Scatterplot Cluster Distributions</w:t>
      </w:r>
    </w:p>
    <w:p w14:paraId="1FC90E74" w14:textId="47BBB24B" w:rsidR="008E21E5" w:rsidRDefault="008E21E5" w:rsidP="00821789">
      <w:pPr>
        <w:spacing w:before="120"/>
        <w:jc w:val="both"/>
        <w:rPr>
          <w:rFonts w:ascii="Times" w:hAnsi="Times" w:cs="Times"/>
          <w:sz w:val="24"/>
          <w:szCs w:val="24"/>
        </w:rPr>
      </w:pPr>
      <w:r>
        <w:rPr>
          <w:noProof/>
          <w:color w:val="000000" w:themeColor="text1"/>
          <w:sz w:val="24"/>
          <w:szCs w:val="24"/>
        </w:rPr>
        <w:lastRenderedPageBreak/>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55"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56"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57"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58"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59"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60" o:title="Table&#10;&#10;Description automatically generated"/>
                  </v:shape>
                </v:group>
                <w10:anchorlock/>
              </v:group>
            </w:pict>
          </mc:Fallback>
        </mc:AlternateContent>
      </w:r>
    </w:p>
    <w:p w14:paraId="3E88C85E" w14:textId="515D66E0" w:rsidR="008E21E5" w:rsidRDefault="008E21E5" w:rsidP="008E21E5">
      <w:pPr>
        <w:spacing w:before="120"/>
        <w:jc w:val="center"/>
        <w:rPr>
          <w:rFonts w:ascii="Times" w:hAnsi="Times" w:cs="Times"/>
          <w:sz w:val="24"/>
          <w:szCs w:val="24"/>
        </w:rPr>
      </w:pPr>
      <w:r>
        <w:rPr>
          <w:rFonts w:ascii="Times" w:hAnsi="Times" w:cs="Times"/>
          <w:sz w:val="24"/>
          <w:szCs w:val="24"/>
        </w:rPr>
        <w:t>Table 1: Cluster Porosity and Permeability Averages</w:t>
      </w:r>
    </w:p>
    <w:p w14:paraId="62C8A7CF" w14:textId="14CA1C3A" w:rsidR="008E21E5" w:rsidRDefault="008E21E5" w:rsidP="008E21E5">
      <w:pPr>
        <w:spacing w:before="120"/>
        <w:rPr>
          <w:rFonts w:ascii="Times" w:hAnsi="Times" w:cs="Times"/>
          <w:sz w:val="24"/>
          <w:szCs w:val="24"/>
        </w:rPr>
      </w:pPr>
      <w:r>
        <w:rPr>
          <w:rFonts w:ascii="Times" w:hAnsi="Times" w:cs="Times"/>
          <w:sz w:val="24"/>
          <w:szCs w:val="24"/>
        </w:rPr>
        <w: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Based on Table 1 BIRCH and </w:t>
      </w:r>
      <w:proofErr w:type="spellStart"/>
      <w:r>
        <w:rPr>
          <w:rFonts w:ascii="Times" w:hAnsi="Times" w:cs="Times"/>
          <w:sz w:val="24"/>
          <w:szCs w:val="24"/>
        </w:rPr>
        <w:t>KMeans</w:t>
      </w:r>
      <w:proofErr w:type="spellEnd"/>
      <w:r>
        <w:rPr>
          <w:rFonts w:ascii="Times" w:hAnsi="Times" w:cs="Times"/>
          <w:sz w:val="24"/>
          <w:szCs w:val="24"/>
        </w:rPr>
        <w:t xml:space="preserve"> ae the most similar with the average porosity and permeability of cluster 1s in both algorithms to be very similar in terms of value. Likewise for </w:t>
      </w:r>
      <w:proofErr w:type="spellStart"/>
      <w:r>
        <w:rPr>
          <w:rFonts w:ascii="Times" w:hAnsi="Times" w:cs="Times"/>
          <w:sz w:val="24"/>
          <w:szCs w:val="24"/>
        </w:rPr>
        <w:t>KMeans</w:t>
      </w:r>
      <w:proofErr w:type="spellEnd"/>
      <w:r>
        <w:rPr>
          <w:rFonts w:ascii="Times" w:hAnsi="Times" w:cs="Times"/>
          <w:sz w:val="24"/>
          <w:szCs w:val="24"/>
        </w:rPr>
        <w:t xml:space="preserve">’ cluster 3 to BRICH’s cluster 4. </w:t>
      </w:r>
    </w:p>
    <w:p w14:paraId="28A98CE0" w14:textId="77777777" w:rsidR="008E21E5" w:rsidRPr="00821789" w:rsidRDefault="008E21E5" w:rsidP="008E21E5">
      <w:pPr>
        <w:spacing w:before="120"/>
        <w:rPr>
          <w:rFonts w:ascii="Times" w:hAnsi="Times" w:cs="Times"/>
          <w:sz w:val="24"/>
          <w:szCs w:val="24"/>
        </w:rPr>
      </w:pPr>
    </w:p>
    <w:p w14:paraId="0012AE8D" w14:textId="764745DD" w:rsidR="00821789" w:rsidRPr="00821789" w:rsidRDefault="00226EEF" w:rsidP="007F56CC">
      <w:pPr>
        <w:pStyle w:val="Heading2"/>
        <w:pPrChange w:id="1231" w:author="Munish Kumar" w:date="2022-12-30T10:28:00Z">
          <w:pPr>
            <w:pStyle w:val="ListParagraph"/>
            <w:numPr>
              <w:ilvl w:val="1"/>
              <w:numId w:val="2"/>
            </w:numPr>
            <w:spacing w:before="120"/>
            <w:ind w:left="360" w:hanging="360"/>
            <w:jc w:val="both"/>
          </w:pPr>
        </w:pPrChange>
      </w:pPr>
      <w:ins w:id="1232" w:author="Munish Kumar" w:date="2022-12-28T11:28:00Z">
        <w:r>
          <w:t>3.2</w:t>
        </w:r>
        <w:r>
          <w:tab/>
        </w:r>
      </w:ins>
      <w:r w:rsidR="00821789">
        <w:t>Comparing Residual Models</w:t>
      </w:r>
    </w:p>
    <w:p w14:paraId="71DD883D" w14:textId="77777777" w:rsidR="008E21E5" w:rsidRPr="008E21E5" w:rsidRDefault="008E21E5" w:rsidP="005F7A74">
      <w:pPr>
        <w:jc w:val="both"/>
        <w:rPr>
          <w:sz w:val="24"/>
          <w:szCs w:val="24"/>
        </w:rPr>
      </w:pPr>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04051C00" w:rsidR="008E21E5" w:rsidRDefault="008E21E5" w:rsidP="005F7A74">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data points FZI is compared against the ranges for the 6 FZI ranges that were determined when </w:t>
      </w:r>
      <w:r w:rsidRPr="008E21E5">
        <w:rPr>
          <w:sz w:val="24"/>
          <w:szCs w:val="24"/>
        </w:rPr>
        <w:lastRenderedPageBreak/>
        <w:t xml:space="preserve">training the model and the corresponding linear regression would be used to predict log RQI of the sample data point. The predicted RQI can then be worked out from the predicted </w:t>
      </w:r>
      <w:proofErr w:type="gramStart"/>
      <w:r w:rsidRPr="008E21E5">
        <w:rPr>
          <w:sz w:val="24"/>
          <w:szCs w:val="24"/>
        </w:rPr>
        <w:t>RQI</w:t>
      </w:r>
      <w:proofErr w:type="gramEnd"/>
      <w:r w:rsidRPr="008E21E5">
        <w:rPr>
          <w:sz w:val="24"/>
          <w:szCs w:val="24"/>
        </w:rPr>
        <w:t xml:space="preserve"> and the predicted permeability can then be calculated by performing some calculations. The 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w:t>
      </w:r>
      <w:proofErr w:type="spellStart"/>
      <w:r w:rsidRPr="008E21E5">
        <w:rPr>
          <w:sz w:val="24"/>
          <w:szCs w:val="24"/>
        </w:rPr>
        <w:t>KMeans</w:t>
      </w:r>
      <w:proofErr w:type="spellEnd"/>
      <w:r w:rsidRPr="008E21E5">
        <w:rPr>
          <w:sz w:val="24"/>
          <w:szCs w:val="24"/>
        </w:rPr>
        <w:t xml:space="preserve"> algorithm using the sci-kit learn </w:t>
      </w:r>
      <w:proofErr w:type="spellStart"/>
      <w:r w:rsidRPr="008E21E5">
        <w:rPr>
          <w:sz w:val="24"/>
          <w:szCs w:val="24"/>
        </w:rPr>
        <w:t>KMeans</w:t>
      </w:r>
      <w:proofErr w:type="spellEnd"/>
      <w:r w:rsidRPr="008E21E5">
        <w:rPr>
          <w:sz w:val="24"/>
          <w:szCs w:val="24"/>
        </w:rPr>
        <w:t xml:space="preserve">.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derived, and the residual model plotted. The residual models for all 6 models are then plotted and will be shown below. </w:t>
      </w:r>
    </w:p>
    <w:p w14:paraId="530FD057" w14:textId="20B8771E" w:rsidR="005F7A74" w:rsidRDefault="005F7A74" w:rsidP="008E21E5">
      <w:pPr>
        <w:spacing w:line="480" w:lineRule="auto"/>
        <w:jc w:val="both"/>
        <w:rPr>
          <w:sz w:val="24"/>
          <w:szCs w:val="24"/>
        </w:rPr>
      </w:pPr>
    </w:p>
    <w:p w14:paraId="5FBE87BF" w14:textId="15501A96" w:rsidR="005F7A74" w:rsidRDefault="005F7A74" w:rsidP="008E21E5">
      <w:pPr>
        <w:spacing w:line="480" w:lineRule="auto"/>
        <w:jc w:val="both"/>
        <w:rPr>
          <w:sz w:val="24"/>
          <w:szCs w:val="24"/>
        </w:rPr>
      </w:pPr>
      <w:r>
        <w:rPr>
          <w:sz w:val="24"/>
          <w:szCs w:val="24"/>
        </w:rPr>
        <w:t xml:space="preserve">[still using </w:t>
      </w:r>
      <w:proofErr w:type="spellStart"/>
      <w:r>
        <w:rPr>
          <w:sz w:val="24"/>
          <w:szCs w:val="24"/>
        </w:rPr>
        <w:t>lr</w:t>
      </w:r>
      <w:proofErr w:type="spellEnd"/>
      <w:r>
        <w:rPr>
          <w:sz w:val="24"/>
          <w:szCs w:val="24"/>
        </w:rPr>
        <w:t xml:space="preserve"> rather than power functions, difficulty in plotting them]</w:t>
      </w:r>
    </w:p>
    <w:p w14:paraId="3D18AFEE" w14:textId="7594EE1A" w:rsidR="005F7A74" w:rsidRPr="008E21E5" w:rsidRDefault="005F7A74" w:rsidP="008E21E5">
      <w:pPr>
        <w:spacing w:line="480" w:lineRule="auto"/>
        <w:jc w:val="both"/>
        <w:rPr>
          <w:sz w:val="24"/>
          <w:szCs w:val="24"/>
        </w:rPr>
      </w:pPr>
      <w:r>
        <w:rPr>
          <w:sz w:val="24"/>
          <w:szCs w:val="24"/>
        </w:rPr>
        <w:t xml:space="preserve">[pending new charts] </w:t>
      </w:r>
    </w:p>
    <w:p w14:paraId="26C21E57" w14:textId="0B8E42DF" w:rsidR="00821789" w:rsidRDefault="00821789" w:rsidP="00821789">
      <w:pPr>
        <w:spacing w:before="120"/>
        <w:jc w:val="both"/>
        <w:rPr>
          <w:rFonts w:ascii="Times" w:hAnsi="Times" w:cs="Times"/>
          <w:b/>
          <w:bCs/>
          <w:sz w:val="24"/>
          <w:szCs w:val="24"/>
        </w:rPr>
      </w:pPr>
    </w:p>
    <w:p w14:paraId="6BA82227" w14:textId="77777777" w:rsidR="008E21E5" w:rsidRPr="00821789" w:rsidRDefault="008E21E5" w:rsidP="00821789">
      <w:pPr>
        <w:spacing w:before="120"/>
        <w:jc w:val="both"/>
        <w:rPr>
          <w:rFonts w:ascii="Times" w:hAnsi="Times" w:cs="Times"/>
          <w:b/>
          <w:bCs/>
          <w:sz w:val="24"/>
          <w:szCs w:val="24"/>
        </w:rPr>
      </w:pPr>
    </w:p>
    <w:p w14:paraId="2FC91ECB" w14:textId="4C6ECA64" w:rsidR="00821789" w:rsidRPr="000E1D13" w:rsidRDefault="00226EEF" w:rsidP="007F56CC">
      <w:pPr>
        <w:pStyle w:val="Heading2"/>
        <w:pPrChange w:id="1233" w:author="Munish Kumar" w:date="2022-12-30T10:28:00Z">
          <w:pPr>
            <w:pStyle w:val="ListParagraph"/>
            <w:numPr>
              <w:ilvl w:val="1"/>
              <w:numId w:val="2"/>
            </w:numPr>
            <w:spacing w:before="120"/>
            <w:ind w:left="360" w:hanging="360"/>
            <w:jc w:val="both"/>
          </w:pPr>
        </w:pPrChange>
      </w:pPr>
      <w:ins w:id="1234" w:author="Munish Kumar" w:date="2022-12-28T11:28:00Z">
        <w:r>
          <w:t>3.3</w:t>
        </w:r>
        <w:r>
          <w:tab/>
        </w:r>
      </w:ins>
      <w:r w:rsidR="00821789">
        <w:t>Comparing Unsupervised Machine Learning Algorithms Using Metrices</w:t>
      </w:r>
    </w:p>
    <w:p w14:paraId="4975E66E" w14:textId="394254F2" w:rsidR="005F7A74" w:rsidRDefault="005F7A74" w:rsidP="005F7A74">
      <w:pPr>
        <w:jc w:val="both"/>
        <w:rPr>
          <w:sz w:val="24"/>
          <w:szCs w:val="24"/>
        </w:rPr>
      </w:pPr>
      <w:r w:rsidRPr="000545CD">
        <w:rPr>
          <w:sz w:val="24"/>
          <w:szCs w:val="24"/>
        </w:rPr>
        <w:t xml:space="preserve">This method of evaluation is comparing the unsupervised machine learning algorithms using metrics. The metrics chosen are the Silhouette Coefficient, the </w:t>
      </w:r>
      <w:proofErr w:type="spellStart"/>
      <w:r w:rsidRPr="000545CD">
        <w:rPr>
          <w:sz w:val="24"/>
          <w:szCs w:val="24"/>
        </w:rPr>
        <w:t>Calinski-Harabaz</w:t>
      </w:r>
      <w:proofErr w:type="spellEnd"/>
      <w:r w:rsidRPr="000545CD">
        <w:rPr>
          <w:sz w:val="24"/>
          <w:szCs w:val="24"/>
        </w:rPr>
        <w:t xml:space="preserve"> score, and the Davis-Bouldin Index. This evaluation excludes the benchmark as there was no straightforward way to for applying these metrics to the model. However, an implementation is possible to derive the metrics values for the benchmark method which was not touched on in this study.  These metrics evaluate the uniqueness of clusters. For the Silhouette Coefficient and the </w:t>
      </w:r>
      <w:proofErr w:type="spellStart"/>
      <w:r w:rsidRPr="000545CD">
        <w:rPr>
          <w:sz w:val="24"/>
          <w:szCs w:val="24"/>
        </w:rPr>
        <w:t>Calinski-Harabaz</w:t>
      </w:r>
      <w:proofErr w:type="spellEnd"/>
      <w:r w:rsidRPr="000545CD">
        <w:rPr>
          <w:sz w:val="24"/>
          <w:szCs w:val="24"/>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5F7A74">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rsidP="004973C8">
            <w:pPr>
              <w:spacing w:line="480" w:lineRule="auto"/>
              <w:rPr>
                <w:b w:val="0"/>
                <w:bCs w:val="0"/>
                <w:sz w:val="24"/>
                <w:szCs w:val="24"/>
              </w:rPr>
            </w:pPr>
            <w:r w:rsidRPr="000545CD">
              <w:rPr>
                <w:b w:val="0"/>
                <w:bCs w:val="0"/>
                <w:sz w:val="24"/>
                <w:szCs w:val="24"/>
              </w:rPr>
              <w:t>Algorithm</w:t>
            </w:r>
          </w:p>
        </w:tc>
        <w:tc>
          <w:tcPr>
            <w:tcW w:w="2254" w:type="dxa"/>
          </w:tcPr>
          <w:p w14:paraId="668473CA"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Silhouette Coefficient</w:t>
            </w:r>
          </w:p>
        </w:tc>
        <w:tc>
          <w:tcPr>
            <w:tcW w:w="2254" w:type="dxa"/>
          </w:tcPr>
          <w:p w14:paraId="025AFB6E"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0545CD">
              <w:rPr>
                <w:b w:val="0"/>
                <w:bCs w:val="0"/>
                <w:sz w:val="24"/>
                <w:szCs w:val="24"/>
              </w:rPr>
              <w:t>Calinski-Harabaz</w:t>
            </w:r>
            <w:proofErr w:type="spellEnd"/>
            <w:r w:rsidRPr="000545CD">
              <w:rPr>
                <w:b w:val="0"/>
                <w:bCs w:val="0"/>
                <w:sz w:val="24"/>
                <w:szCs w:val="24"/>
              </w:rPr>
              <w:t xml:space="preserve"> Index</w:t>
            </w:r>
          </w:p>
        </w:tc>
        <w:tc>
          <w:tcPr>
            <w:tcW w:w="2254" w:type="dxa"/>
          </w:tcPr>
          <w:p w14:paraId="776C65C7"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KMeans</w:t>
            </w:r>
            <w:proofErr w:type="spellEnd"/>
          </w:p>
        </w:tc>
        <w:tc>
          <w:tcPr>
            <w:tcW w:w="2254" w:type="dxa"/>
          </w:tcPr>
          <w:p w14:paraId="320E9FD4"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0.529</w:t>
            </w:r>
          </w:p>
        </w:tc>
        <w:tc>
          <w:tcPr>
            <w:tcW w:w="2254" w:type="dxa"/>
          </w:tcPr>
          <w:p w14:paraId="761650C5"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2556.740</w:t>
            </w:r>
          </w:p>
        </w:tc>
        <w:tc>
          <w:tcPr>
            <w:tcW w:w="2254" w:type="dxa"/>
          </w:tcPr>
          <w:p w14:paraId="51257DB7"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SOM+KMeans</w:t>
            </w:r>
            <w:proofErr w:type="spellEnd"/>
          </w:p>
        </w:tc>
        <w:tc>
          <w:tcPr>
            <w:tcW w:w="2254" w:type="dxa"/>
          </w:tcPr>
          <w:p w14:paraId="3026532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0.412</w:t>
            </w:r>
          </w:p>
        </w:tc>
        <w:tc>
          <w:tcPr>
            <w:tcW w:w="2254" w:type="dxa"/>
          </w:tcPr>
          <w:p w14:paraId="49506A7D"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1505.616</w:t>
            </w:r>
          </w:p>
        </w:tc>
        <w:tc>
          <w:tcPr>
            <w:tcW w:w="2254" w:type="dxa"/>
          </w:tcPr>
          <w:p w14:paraId="2D12122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rsidP="004973C8">
            <w:pPr>
              <w:spacing w:line="480" w:lineRule="auto"/>
              <w:rPr>
                <w:b w:val="0"/>
                <w:bCs w:val="0"/>
                <w:sz w:val="24"/>
                <w:szCs w:val="24"/>
              </w:rPr>
            </w:pPr>
            <w:r w:rsidRPr="000545CD">
              <w:rPr>
                <w:b w:val="0"/>
                <w:bCs w:val="0"/>
                <w:sz w:val="24"/>
                <w:szCs w:val="24"/>
              </w:rPr>
              <w:t>DBSCAN</w:t>
            </w:r>
          </w:p>
        </w:tc>
        <w:tc>
          <w:tcPr>
            <w:tcW w:w="2254" w:type="dxa"/>
          </w:tcPr>
          <w:p w14:paraId="232C6210"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0.404</w:t>
            </w:r>
          </w:p>
        </w:tc>
        <w:tc>
          <w:tcPr>
            <w:tcW w:w="2254" w:type="dxa"/>
          </w:tcPr>
          <w:p w14:paraId="78BAD4DA"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1180.614</w:t>
            </w:r>
          </w:p>
        </w:tc>
        <w:tc>
          <w:tcPr>
            <w:tcW w:w="2254" w:type="dxa"/>
          </w:tcPr>
          <w:p w14:paraId="3284B59E"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rsidP="004973C8">
            <w:pPr>
              <w:spacing w:line="480" w:lineRule="auto"/>
              <w:rPr>
                <w:b w:val="0"/>
                <w:bCs w:val="0"/>
                <w:sz w:val="24"/>
                <w:szCs w:val="24"/>
              </w:rPr>
            </w:pPr>
            <w:r w:rsidRPr="000545CD">
              <w:rPr>
                <w:b w:val="0"/>
                <w:bCs w:val="0"/>
                <w:sz w:val="24"/>
                <w:szCs w:val="24"/>
              </w:rPr>
              <w:lastRenderedPageBreak/>
              <w:t>BIRCH</w:t>
            </w:r>
          </w:p>
        </w:tc>
        <w:tc>
          <w:tcPr>
            <w:tcW w:w="2254" w:type="dxa"/>
          </w:tcPr>
          <w:p w14:paraId="43292D3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0.474</w:t>
            </w:r>
          </w:p>
        </w:tc>
        <w:tc>
          <w:tcPr>
            <w:tcW w:w="2254" w:type="dxa"/>
          </w:tcPr>
          <w:p w14:paraId="1DB7FF01"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2170.326</w:t>
            </w:r>
          </w:p>
        </w:tc>
        <w:tc>
          <w:tcPr>
            <w:tcW w:w="2254" w:type="dxa"/>
          </w:tcPr>
          <w:p w14:paraId="36BE9E6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rsidP="004973C8">
            <w:pPr>
              <w:spacing w:line="480" w:lineRule="auto"/>
              <w:rPr>
                <w:b w:val="0"/>
                <w:bCs w:val="0"/>
                <w:sz w:val="24"/>
                <w:szCs w:val="24"/>
              </w:rPr>
            </w:pPr>
            <w:r w:rsidRPr="000545CD">
              <w:rPr>
                <w:b w:val="0"/>
                <w:bCs w:val="0"/>
                <w:sz w:val="24"/>
                <w:szCs w:val="24"/>
              </w:rPr>
              <w:t>GMMs</w:t>
            </w:r>
          </w:p>
        </w:tc>
        <w:tc>
          <w:tcPr>
            <w:tcW w:w="2254" w:type="dxa"/>
          </w:tcPr>
          <w:p w14:paraId="782EFEA3"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0.263</w:t>
            </w:r>
          </w:p>
        </w:tc>
        <w:tc>
          <w:tcPr>
            <w:tcW w:w="2254" w:type="dxa"/>
          </w:tcPr>
          <w:p w14:paraId="3DEBA089"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1090.622</w:t>
            </w:r>
          </w:p>
        </w:tc>
        <w:tc>
          <w:tcPr>
            <w:tcW w:w="2254" w:type="dxa"/>
          </w:tcPr>
          <w:p w14:paraId="137A8236"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1.032</w:t>
            </w:r>
          </w:p>
        </w:tc>
      </w:tr>
    </w:tbl>
    <w:p w14:paraId="34CA1EDE" w14:textId="77777777" w:rsidR="005F7A74" w:rsidRDefault="005F7A74" w:rsidP="005F7A74">
      <w:pPr>
        <w:spacing w:before="120"/>
        <w:jc w:val="center"/>
        <w:rPr>
          <w:sz w:val="24"/>
          <w:szCs w:val="24"/>
        </w:rPr>
      </w:pPr>
      <w:r>
        <w:rPr>
          <w:sz w:val="24"/>
          <w:szCs w:val="24"/>
        </w:rPr>
        <w:t>Table 2: Summary of the 5 Clustering Models’ Metrices</w:t>
      </w:r>
    </w:p>
    <w:p w14:paraId="7D6E10C3" w14:textId="7E1869E8" w:rsidR="008663F5" w:rsidRPr="005F7A74" w:rsidRDefault="005F7A74" w:rsidP="005F7A74">
      <w:pPr>
        <w:jc w:val="both"/>
        <w:rPr>
          <w:sz w:val="24"/>
          <w:szCs w:val="24"/>
        </w:rPr>
      </w:pPr>
      <w:r w:rsidRPr="000545CD">
        <w:rPr>
          <w:sz w:val="24"/>
          <w:szCs w:val="24"/>
        </w:rPr>
        <w:t xml:space="preserve">Based on Table 2, looking on an individual level for the silhouette coefficient, </w:t>
      </w:r>
      <w:proofErr w:type="spellStart"/>
      <w:r w:rsidRPr="000545CD">
        <w:rPr>
          <w:sz w:val="24"/>
          <w:szCs w:val="24"/>
        </w:rPr>
        <w:t>KMeans</w:t>
      </w:r>
      <w:proofErr w:type="spellEnd"/>
      <w:r w:rsidRPr="000545CD">
        <w:rPr>
          <w:sz w:val="24"/>
          <w:szCs w:val="24"/>
        </w:rPr>
        <w:t xml:space="preserve"> have the highest score, for the </w:t>
      </w:r>
      <w:proofErr w:type="spellStart"/>
      <w:r w:rsidRPr="000545CD">
        <w:rPr>
          <w:sz w:val="24"/>
          <w:szCs w:val="24"/>
        </w:rPr>
        <w:t>Calinski-Harabaz</w:t>
      </w:r>
      <w:proofErr w:type="spellEnd"/>
      <w:r w:rsidRPr="000545CD">
        <w:rPr>
          <w:sz w:val="24"/>
          <w:szCs w:val="24"/>
        </w:rPr>
        <w:t xml:space="preserve"> Index, </w:t>
      </w:r>
      <w:proofErr w:type="spellStart"/>
      <w:r w:rsidRPr="000545CD">
        <w:rPr>
          <w:sz w:val="24"/>
          <w:szCs w:val="24"/>
        </w:rPr>
        <w:t>KMeans</w:t>
      </w:r>
      <w:proofErr w:type="spellEnd"/>
      <w:r w:rsidRPr="000545CD">
        <w:rPr>
          <w:sz w:val="24"/>
          <w:szCs w:val="24"/>
        </w:rPr>
        <w:t xml:space="preserve"> and BIRCH have high scores and for the Davis-Bouldin Index, </w:t>
      </w:r>
      <w:proofErr w:type="spellStart"/>
      <w:r w:rsidRPr="000545CD">
        <w:rPr>
          <w:sz w:val="24"/>
          <w:szCs w:val="24"/>
        </w:rPr>
        <w:t>KMeans</w:t>
      </w:r>
      <w:proofErr w:type="spellEnd"/>
      <w:r w:rsidRPr="000545CD">
        <w:rPr>
          <w:sz w:val="24"/>
          <w:szCs w:val="24"/>
        </w:rPr>
        <w:t xml:space="preserve"> and BIRCH the lowest relative scores. From an overall viewpoint, both </w:t>
      </w:r>
      <w:proofErr w:type="spellStart"/>
      <w:r w:rsidRPr="000545CD">
        <w:rPr>
          <w:sz w:val="24"/>
          <w:szCs w:val="24"/>
        </w:rPr>
        <w:t>KMeans</w:t>
      </w:r>
      <w:proofErr w:type="spellEnd"/>
      <w:r w:rsidRPr="000545CD">
        <w:rPr>
          <w:sz w:val="24"/>
          <w:szCs w:val="24"/>
        </w:rPr>
        <w:t xml:space="preserve"> and BIRCH have good scorings based on the 3 metrics and have been shown to outperform the other algorithms. </w:t>
      </w:r>
    </w:p>
    <w:p w14:paraId="728C92F5" w14:textId="77777777" w:rsidR="008663F5" w:rsidRPr="008663F5" w:rsidRDefault="008663F5" w:rsidP="008663F5">
      <w:pPr>
        <w:pStyle w:val="ListParagraph"/>
        <w:rPr>
          <w:rFonts w:ascii="Times" w:hAnsi="Times" w:cs="Times"/>
          <w:sz w:val="24"/>
          <w:szCs w:val="24"/>
        </w:rPr>
      </w:pPr>
    </w:p>
    <w:p w14:paraId="75A2686A" w14:textId="3568CFC0" w:rsidR="008663F5" w:rsidRPr="00357515" w:rsidRDefault="00226EEF" w:rsidP="007F56CC">
      <w:pPr>
        <w:pStyle w:val="Heading1"/>
        <w:pPrChange w:id="1235" w:author="Munish Kumar" w:date="2022-12-30T10:28:00Z">
          <w:pPr>
            <w:pStyle w:val="ListParagraph"/>
            <w:numPr>
              <w:numId w:val="2"/>
            </w:numPr>
            <w:spacing w:before="120"/>
            <w:ind w:left="360" w:hanging="360"/>
            <w:jc w:val="both"/>
          </w:pPr>
        </w:pPrChange>
      </w:pPr>
      <w:ins w:id="1236" w:author="Munish Kumar" w:date="2022-12-28T11:28:00Z">
        <w:r>
          <w:t>4.0</w:t>
        </w:r>
        <w:r>
          <w:tab/>
        </w:r>
      </w:ins>
      <w:r w:rsidR="008663F5" w:rsidRPr="00357515">
        <w:t>Limitations of Study and Conclusion</w:t>
      </w:r>
    </w:p>
    <w:p w14:paraId="7F7A6699" w14:textId="77D9DF66" w:rsidR="005F7A74" w:rsidRDefault="005F7A74" w:rsidP="005F7A74">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w:t>
      </w:r>
      <w:proofErr w:type="spellStart"/>
      <w:r w:rsidRPr="005F7A74">
        <w:rPr>
          <w:color w:val="000000" w:themeColor="text1"/>
          <w:sz w:val="24"/>
          <w:szCs w:val="24"/>
        </w:rPr>
        <w:t>KMeans</w:t>
      </w:r>
      <w:proofErr w:type="spellEnd"/>
      <w:r w:rsidRPr="005F7A74">
        <w:rPr>
          <w:color w:val="000000" w:themeColor="text1"/>
          <w:sz w:val="24"/>
          <w:szCs w:val="24"/>
        </w:rPr>
        <w:t xml:space="preserve">, </w:t>
      </w:r>
      <w:proofErr w:type="spellStart"/>
      <w:r w:rsidRPr="005F7A74">
        <w:rPr>
          <w:color w:val="000000" w:themeColor="text1"/>
          <w:sz w:val="24"/>
          <w:szCs w:val="24"/>
        </w:rPr>
        <w:t>SOM+KMeans</w:t>
      </w:r>
      <w:proofErr w:type="spellEnd"/>
      <w:r w:rsidRPr="005F7A74">
        <w:rPr>
          <w:color w:val="000000" w:themeColor="text1"/>
          <w:sz w:val="24"/>
          <w:szCs w:val="24"/>
        </w:rPr>
        <w:t xml:space="preserve">, DBSCAN, BIRCH, and GMM. The scaled-down dataset used for training consists of 2000 samples of the UK core data with porosity and permeability data which is the 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5F7A74">
      <w:pPr>
        <w:jc w:val="both"/>
        <w:rPr>
          <w:color w:val="000000" w:themeColor="text1"/>
          <w:sz w:val="24"/>
          <w:szCs w:val="24"/>
        </w:rPr>
      </w:pPr>
    </w:p>
    <w:p w14:paraId="15BEFD23" w14:textId="7A092730" w:rsidR="005F7A74" w:rsidRDefault="005F7A74" w:rsidP="005F7A74">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cluster distribution and cluster averages are close to one another. </w:t>
      </w:r>
    </w:p>
    <w:p w14:paraId="4C315CCA" w14:textId="77777777" w:rsidR="005F7A74" w:rsidRPr="005F7A74" w:rsidRDefault="005F7A74" w:rsidP="005F7A74">
      <w:pPr>
        <w:jc w:val="both"/>
        <w:rPr>
          <w:color w:val="000000" w:themeColor="text1"/>
          <w:sz w:val="24"/>
          <w:szCs w:val="24"/>
        </w:rPr>
      </w:pPr>
    </w:p>
    <w:p w14:paraId="5B01DD70" w14:textId="1CC19112" w:rsidR="005F7A74" w:rsidRDefault="005F7A74" w:rsidP="005F7A74">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models have a similar residual spread to the benchmark model with the other models showing poor performance when used for permeability prediction. </w:t>
      </w:r>
    </w:p>
    <w:p w14:paraId="48E7114B" w14:textId="77777777" w:rsidR="005F7A74" w:rsidRPr="005F7A74" w:rsidRDefault="005F7A74" w:rsidP="005F7A74">
      <w:pPr>
        <w:jc w:val="both"/>
        <w:rPr>
          <w:color w:val="000000" w:themeColor="text1"/>
          <w:sz w:val="24"/>
          <w:szCs w:val="24"/>
        </w:rPr>
      </w:pPr>
    </w:p>
    <w:p w14:paraId="7198F497" w14:textId="638F3519" w:rsidR="005F7A74" w:rsidRDefault="005F7A74" w:rsidP="005F7A74">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w:t>
      </w:r>
      <w:proofErr w:type="spellStart"/>
      <w:r w:rsidRPr="005F7A74">
        <w:rPr>
          <w:color w:val="000000" w:themeColor="text1"/>
          <w:sz w:val="24"/>
          <w:szCs w:val="24"/>
        </w:rPr>
        <w:t>Calinski-Harabaz</w:t>
      </w:r>
      <w:proofErr w:type="spellEnd"/>
      <w:r w:rsidRPr="005F7A74">
        <w:rPr>
          <w:color w:val="000000" w:themeColor="text1"/>
          <w:sz w:val="24"/>
          <w:szCs w:val="24"/>
        </w:rPr>
        <w:t xml:space="preserve"> Index, and the Davis-Bouldin Index metrics for the 5 unsupervised machine learning algorithms. Overall,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are the best-performing algorithms based on 3 metrics. </w:t>
      </w:r>
    </w:p>
    <w:p w14:paraId="07F4EB88" w14:textId="77777777" w:rsidR="005F7A74" w:rsidRPr="005F7A74" w:rsidRDefault="005F7A74" w:rsidP="005F7A74">
      <w:pPr>
        <w:jc w:val="both"/>
        <w:rPr>
          <w:color w:val="000000" w:themeColor="text1"/>
          <w:sz w:val="24"/>
          <w:szCs w:val="24"/>
        </w:rPr>
      </w:pPr>
    </w:p>
    <w:p w14:paraId="13EC3C12" w14:textId="59FC8603" w:rsidR="005F7A74" w:rsidRDefault="005F7A74" w:rsidP="005F7A74">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5F7A74">
      <w:pPr>
        <w:jc w:val="both"/>
        <w:rPr>
          <w:color w:val="000000" w:themeColor="text1"/>
          <w:sz w:val="24"/>
          <w:szCs w:val="24"/>
        </w:rPr>
      </w:pPr>
    </w:p>
    <w:p w14:paraId="68C931B7" w14:textId="77777777" w:rsidR="005F7A74" w:rsidRPr="005F7A74" w:rsidRDefault="005F7A74" w:rsidP="005F7A74">
      <w:pPr>
        <w:jc w:val="both"/>
        <w:rPr>
          <w:color w:val="000000" w:themeColor="text1"/>
          <w:sz w:val="24"/>
          <w:szCs w:val="24"/>
        </w:rPr>
      </w:pPr>
      <w:r w:rsidRPr="005F7A74">
        <w:rPr>
          <w:color w:val="000000" w:themeColor="text1"/>
          <w:sz w:val="24"/>
          <w:szCs w:val="24"/>
        </w:rPr>
        <w:lastRenderedPageBreak/>
        <w:t>The study only used the limited dataset of UK core data. There is room for improvement by including more algorithms, using more datasets to account for variability, and benchmarking on multiple traditional methods of rock typing.</w:t>
      </w:r>
    </w:p>
    <w:p w14:paraId="30F68703" w14:textId="7CA6500F" w:rsidR="008663F5" w:rsidRDefault="008663F5" w:rsidP="00642BA8">
      <w:pPr>
        <w:spacing w:before="120"/>
        <w:jc w:val="both"/>
        <w:rPr>
          <w:rFonts w:ascii="Times" w:hAnsi="Times" w:cs="Times"/>
          <w:sz w:val="24"/>
          <w:szCs w:val="24"/>
        </w:rPr>
      </w:pPr>
    </w:p>
    <w:p w14:paraId="135A44B7" w14:textId="2E4C7E4A" w:rsidR="008663F5" w:rsidRDefault="008663F5" w:rsidP="00642BA8">
      <w:pPr>
        <w:spacing w:before="120"/>
        <w:jc w:val="both"/>
        <w:rPr>
          <w:ins w:id="1237" w:author="Munish Kumar" w:date="2022-12-28T11:29:00Z"/>
          <w:rFonts w:ascii="Times" w:hAnsi="Times" w:cs="Times"/>
          <w:sz w:val="24"/>
          <w:szCs w:val="24"/>
        </w:rPr>
      </w:pPr>
    </w:p>
    <w:p w14:paraId="4795AA22" w14:textId="77777777" w:rsidR="00F41447" w:rsidRDefault="00F41447" w:rsidP="00642BA8">
      <w:pPr>
        <w:spacing w:before="120"/>
        <w:jc w:val="both"/>
        <w:rPr>
          <w:rFonts w:ascii="Times" w:hAnsi="Times" w:cs="Times"/>
          <w:sz w:val="24"/>
          <w:szCs w:val="24"/>
        </w:rPr>
      </w:pPr>
    </w:p>
    <w:p w14:paraId="00EB2368" w14:textId="598E021C" w:rsidR="009D696C" w:rsidRPr="006D6232" w:rsidRDefault="009D696C" w:rsidP="00642BA8">
      <w:pPr>
        <w:spacing w:before="120"/>
        <w:jc w:val="both"/>
        <w:rPr>
          <w:rFonts w:ascii="Times" w:hAnsi="Times" w:cs="Times"/>
          <w:b/>
          <w:bCs/>
          <w:sz w:val="24"/>
          <w:szCs w:val="24"/>
        </w:rPr>
      </w:pPr>
      <w:r w:rsidRPr="009D696C">
        <w:rPr>
          <w:rFonts w:ascii="Times" w:hAnsi="Times" w:cs="Times"/>
          <w:b/>
          <w:bCs/>
          <w:sz w:val="24"/>
          <w:szCs w:val="24"/>
        </w:rPr>
        <w:t xml:space="preserve">References </w:t>
      </w:r>
    </w:p>
    <w:p w14:paraId="7A1E9397" w14:textId="5D61B9BE" w:rsidR="008F1C3B" w:rsidRDefault="008F1C3B" w:rsidP="00642BA8">
      <w:pPr>
        <w:spacing w:before="120"/>
        <w:jc w:val="both"/>
        <w:rPr>
          <w:rFonts w:ascii="Segoe UI" w:hAnsi="Segoe UI" w:cs="Segoe UI"/>
          <w:sz w:val="27"/>
          <w:szCs w:val="27"/>
          <w:shd w:val="clear" w:color="auto" w:fill="FFFFFF"/>
        </w:rPr>
      </w:pPr>
      <w:proofErr w:type="spellStart"/>
      <w:r>
        <w:rPr>
          <w:rFonts w:ascii="Segoe UI" w:hAnsi="Segoe UI" w:cs="Segoe UI"/>
          <w:color w:val="222222"/>
          <w:sz w:val="27"/>
          <w:szCs w:val="27"/>
          <w:shd w:val="clear" w:color="auto" w:fill="FFFFFF"/>
        </w:rPr>
        <w:t>Amaefule</w:t>
      </w:r>
      <w:proofErr w:type="spellEnd"/>
      <w:r>
        <w:rPr>
          <w:rFonts w:ascii="Segoe UI" w:hAnsi="Segoe UI" w:cs="Segoe UI"/>
          <w:color w:val="222222"/>
          <w:sz w:val="27"/>
          <w:szCs w:val="27"/>
          <w:shd w:val="clear" w:color="auto" w:fill="FFFFFF"/>
        </w:rPr>
        <w:t xml:space="preserve">, J. O., </w:t>
      </w:r>
      <w:proofErr w:type="spellStart"/>
      <w:r>
        <w:rPr>
          <w:rFonts w:ascii="Segoe UI" w:hAnsi="Segoe UI" w:cs="Segoe UI"/>
          <w:color w:val="222222"/>
          <w:sz w:val="27"/>
          <w:szCs w:val="27"/>
          <w:shd w:val="clear" w:color="auto" w:fill="FFFFFF"/>
        </w:rPr>
        <w:t>Altunbay</w:t>
      </w:r>
      <w:proofErr w:type="spellEnd"/>
      <w:r>
        <w:rPr>
          <w:rFonts w:ascii="Segoe UI" w:hAnsi="Segoe UI" w:cs="Segoe UI"/>
          <w:color w:val="222222"/>
          <w:sz w:val="27"/>
          <w:szCs w:val="27"/>
          <w:shd w:val="clear" w:color="auto" w:fill="FFFFFF"/>
        </w:rPr>
        <w:t xml:space="preserve">, M., </w:t>
      </w:r>
      <w:proofErr w:type="spellStart"/>
      <w:r>
        <w:rPr>
          <w:rFonts w:ascii="Segoe UI" w:hAnsi="Segoe UI" w:cs="Segoe UI"/>
          <w:color w:val="222222"/>
          <w:sz w:val="27"/>
          <w:szCs w:val="27"/>
          <w:shd w:val="clear" w:color="auto" w:fill="FFFFFF"/>
        </w:rPr>
        <w:t>Tiab</w:t>
      </w:r>
      <w:proofErr w:type="spellEnd"/>
      <w:r>
        <w:rPr>
          <w:rFonts w:ascii="Segoe UI" w:hAnsi="Segoe UI" w:cs="Segoe UI"/>
          <w:color w:val="222222"/>
          <w:sz w:val="27"/>
          <w:szCs w:val="27"/>
          <w:shd w:val="clear" w:color="auto" w:fill="FFFFFF"/>
        </w:rPr>
        <w:t xml:space="preserve">, D., Kersey, D. G., &amp; Keelan, D. K. (1993). </w:t>
      </w:r>
      <w:r w:rsidRPr="008F1C3B">
        <w:rPr>
          <w:rFonts w:ascii="Segoe UI" w:hAnsi="Segoe UI" w:cs="Segoe UI"/>
          <w:i/>
          <w:iCs/>
          <w:color w:val="222222"/>
          <w:sz w:val="27"/>
          <w:szCs w:val="27"/>
          <w:shd w:val="clear" w:color="auto" w:fill="FFFFFF"/>
        </w:rPr>
        <w:t xml:space="preserve">Enhanced Reservoir Hydraulic (Flow) Units and Predict Permeability in </w:t>
      </w:r>
      <w:proofErr w:type="spellStart"/>
      <w:r w:rsidRPr="008F1C3B">
        <w:rPr>
          <w:rFonts w:ascii="Segoe UI" w:hAnsi="Segoe UI" w:cs="Segoe UI"/>
          <w:i/>
          <w:iCs/>
          <w:color w:val="222222"/>
          <w:sz w:val="27"/>
          <w:szCs w:val="27"/>
          <w:shd w:val="clear" w:color="auto" w:fill="FFFFFF"/>
        </w:rPr>
        <w:t>Uncored</w:t>
      </w:r>
      <w:proofErr w:type="spellEnd"/>
      <w:r w:rsidRPr="008F1C3B">
        <w:rPr>
          <w:rFonts w:ascii="Segoe UI" w:hAnsi="Segoe UI" w:cs="Segoe UI"/>
          <w:i/>
          <w:iCs/>
          <w:color w:val="222222"/>
          <w:sz w:val="27"/>
          <w:szCs w:val="27"/>
          <w:shd w:val="clear" w:color="auto" w:fill="FFFFFF"/>
        </w:rPr>
        <w:t xml:space="preserve"> Intervals/Wells</w:t>
      </w:r>
      <w:r w:rsidRPr="008F1C3B">
        <w:rPr>
          <w:color w:val="383636"/>
          <w:shd w:val="clear" w:color="auto" w:fill="FFFFFF"/>
        </w:rPr>
        <w:t xml:space="preserve"> </w:t>
      </w:r>
      <w:r>
        <w:rPr>
          <w:color w:val="383636"/>
          <w:shd w:val="clear" w:color="auto" w:fill="FFFFFF"/>
        </w:rPr>
        <w:t>[</w:t>
      </w:r>
      <w:r w:rsidRPr="000545CD">
        <w:rPr>
          <w:color w:val="383636"/>
          <w:shd w:val="clear" w:color="auto" w:fill="FFFFFF"/>
        </w:rPr>
        <w:t>Paper Presentation].</w:t>
      </w:r>
      <w:r>
        <w:rPr>
          <w:rFonts w:ascii="Segoe UI" w:hAnsi="Segoe UI" w:cs="Segoe UI"/>
          <w:color w:val="222222"/>
          <w:sz w:val="27"/>
          <w:szCs w:val="27"/>
          <w:shd w:val="clear" w:color="auto" w:fill="FFFFFF"/>
        </w:rPr>
        <w:t xml:space="preserve"> </w:t>
      </w:r>
      <w:r w:rsidRPr="000545CD">
        <w:rPr>
          <w:color w:val="383636"/>
          <w:shd w:val="clear" w:color="auto" w:fill="FFFFFF"/>
        </w:rPr>
        <w:t xml:space="preserve">Paper presented at the </w:t>
      </w:r>
      <w:r w:rsidRPr="008F1C3B">
        <w:rPr>
          <w:color w:val="383636"/>
          <w:shd w:val="clear" w:color="auto" w:fill="FFFFFF"/>
        </w:rPr>
        <w:t>SPE</w:t>
      </w:r>
      <w:r w:rsidRPr="008F1C3B">
        <w:rPr>
          <w:rFonts w:ascii="Segoe UI" w:hAnsi="Segoe UI" w:cs="Segoe UI"/>
          <w:color w:val="222222"/>
          <w:sz w:val="27"/>
          <w:szCs w:val="27"/>
          <w:shd w:val="clear" w:color="auto" w:fill="FFFFFF"/>
        </w:rPr>
        <w:t xml:space="preserve"> Annual Technical Conference and Exhibition,</w:t>
      </w:r>
      <w:r>
        <w:rPr>
          <w:rFonts w:ascii="Segoe UI" w:hAnsi="Segoe UI" w:cs="Segoe UI"/>
          <w:color w:val="222222"/>
          <w:sz w:val="27"/>
          <w:szCs w:val="27"/>
          <w:shd w:val="clear" w:color="auto" w:fill="FFFFFF"/>
        </w:rPr>
        <w:t xml:space="preserve"> Houston, Texas</w:t>
      </w:r>
      <w:r w:rsidR="006D6232">
        <w:rPr>
          <w:rFonts w:ascii="Segoe UI" w:hAnsi="Segoe UI" w:cs="Segoe UI"/>
          <w:color w:val="222222"/>
          <w:sz w:val="27"/>
          <w:szCs w:val="27"/>
          <w:shd w:val="clear" w:color="auto" w:fill="FFFFFF"/>
        </w:rPr>
        <w:t>, October 1993.</w:t>
      </w:r>
      <w:r w:rsidRPr="008F1C3B">
        <w:rPr>
          <w:rFonts w:ascii="Segoe UI" w:hAnsi="Segoe UI" w:cs="Segoe UI"/>
          <w:color w:val="222222"/>
          <w:sz w:val="27"/>
          <w:szCs w:val="27"/>
          <w:shd w:val="clear" w:color="auto" w:fill="FFFFFF"/>
        </w:rPr>
        <w:t xml:space="preserve"> </w:t>
      </w:r>
      <w:r w:rsidR="00F853A5" w:rsidRPr="00F853A5">
        <w:rPr>
          <w:rFonts w:ascii="Segoe UI" w:hAnsi="Segoe UI" w:cs="Segoe UI"/>
          <w:sz w:val="27"/>
          <w:szCs w:val="27"/>
          <w:shd w:val="clear" w:color="auto" w:fill="FFFFFF"/>
        </w:rPr>
        <w:t>https://doi.org/10.2523/26436-ms</w:t>
      </w:r>
    </w:p>
    <w:p w14:paraId="6CD9FD34" w14:textId="160FFC37" w:rsidR="004533E6" w:rsidRDefault="004533E6" w:rsidP="004533E6">
      <w:pPr>
        <w:pStyle w:val="NormalWeb"/>
        <w:ind w:left="567" w:hanging="567"/>
      </w:pPr>
      <w:proofErr w:type="spellStart"/>
      <w:r>
        <w:t>Datalab</w:t>
      </w:r>
      <w:proofErr w:type="spellEnd"/>
      <w:r>
        <w:t xml:space="preserve">, A. (2019, January 16). </w:t>
      </w:r>
      <w:r>
        <w:rPr>
          <w:i/>
          <w:iCs/>
        </w:rPr>
        <w:t>What is Bayesian Information Criterion (BIC)?</w:t>
      </w:r>
      <w:r>
        <w:t xml:space="preserve"> Medium. Retrieved from https://medium.com/@analyttica/what-is-bayesian-information-criterion-bic-b3396a894be6 </w:t>
      </w:r>
    </w:p>
    <w:p w14:paraId="524D9299" w14:textId="3D0B059C" w:rsidR="00F853A5" w:rsidRPr="004533E6" w:rsidRDefault="00F853A5" w:rsidP="00642BA8">
      <w:pPr>
        <w:spacing w:before="120"/>
        <w:jc w:val="both"/>
        <w:rPr>
          <w:rFonts w:ascii="Segoe UI" w:hAnsi="Segoe UI" w:cs="Segoe UI"/>
          <w:sz w:val="27"/>
          <w:szCs w:val="27"/>
          <w:shd w:val="clear" w:color="auto" w:fill="FFFFFF"/>
          <w:lang w:val="en-SG"/>
        </w:rPr>
      </w:pPr>
    </w:p>
    <w:p w14:paraId="6AE317B9" w14:textId="7C931A26" w:rsidR="00F853A5" w:rsidRDefault="00F853A5" w:rsidP="00642BA8">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Izadi, M. &amp; </w:t>
      </w:r>
      <w:proofErr w:type="spellStart"/>
      <w:r>
        <w:rPr>
          <w:rFonts w:ascii="Segoe UI" w:hAnsi="Segoe UI" w:cs="Segoe UI"/>
          <w:color w:val="222222"/>
          <w:sz w:val="27"/>
          <w:szCs w:val="27"/>
          <w:shd w:val="clear" w:color="auto" w:fill="FFFFFF"/>
        </w:rPr>
        <w:t>Ghalambor</w:t>
      </w:r>
      <w:proofErr w:type="spellEnd"/>
      <w:r>
        <w:rPr>
          <w:rFonts w:ascii="Segoe UI" w:hAnsi="Segoe UI" w:cs="Segoe UI"/>
          <w:color w:val="222222"/>
          <w:sz w:val="27"/>
          <w:szCs w:val="27"/>
          <w:shd w:val="clear" w:color="auto" w:fill="FFFFFF"/>
        </w:rPr>
        <w:t>, A. (2013). A new approach in permeability and hydraulic-flow-unit determination. </w:t>
      </w:r>
      <w:r>
        <w:rPr>
          <w:rFonts w:ascii="Segoe UI" w:hAnsi="Segoe UI" w:cs="Segoe UI"/>
          <w:i/>
          <w:iCs/>
          <w:color w:val="222222"/>
          <w:sz w:val="27"/>
          <w:szCs w:val="27"/>
          <w:shd w:val="clear" w:color="auto" w:fill="FFFFFF"/>
        </w:rPr>
        <w:t xml:space="preserve">SPE </w:t>
      </w:r>
      <w:proofErr w:type="spellStart"/>
      <w:r>
        <w:rPr>
          <w:rFonts w:ascii="Segoe UI" w:hAnsi="Segoe UI" w:cs="Segoe UI"/>
          <w:i/>
          <w:iCs/>
          <w:color w:val="222222"/>
          <w:sz w:val="27"/>
          <w:szCs w:val="27"/>
          <w:shd w:val="clear" w:color="auto" w:fill="FFFFFF"/>
        </w:rPr>
        <w:t>Reserv</w:t>
      </w:r>
      <w:proofErr w:type="spellEnd"/>
      <w:r>
        <w:rPr>
          <w:rFonts w:ascii="Segoe UI" w:hAnsi="Segoe UI" w:cs="Segoe UI"/>
          <w:i/>
          <w:iCs/>
          <w:color w:val="222222"/>
          <w:sz w:val="27"/>
          <w:szCs w:val="27"/>
          <w:shd w:val="clear" w:color="auto" w:fill="FFFFFF"/>
        </w:rPr>
        <w:t>. Eval. Eng.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16</w:t>
      </w:r>
      <w:r>
        <w:rPr>
          <w:rFonts w:ascii="Segoe UI" w:hAnsi="Segoe UI" w:cs="Segoe UI"/>
          <w:color w:val="222222"/>
          <w:sz w:val="27"/>
          <w:szCs w:val="27"/>
          <w:shd w:val="clear" w:color="auto" w:fill="FFFFFF"/>
        </w:rPr>
        <w:t>(03), 257–264.</w:t>
      </w:r>
    </w:p>
    <w:p w14:paraId="6CCDB3E6" w14:textId="695CB2DD" w:rsidR="00F853A5" w:rsidRDefault="00F853A5" w:rsidP="00642BA8">
      <w:pPr>
        <w:spacing w:before="120"/>
        <w:jc w:val="both"/>
        <w:rPr>
          <w:rFonts w:ascii="Segoe UI" w:hAnsi="Segoe UI" w:cs="Segoe UI"/>
          <w:color w:val="222222"/>
          <w:sz w:val="27"/>
          <w:szCs w:val="27"/>
          <w:shd w:val="clear" w:color="auto" w:fill="FFFFFF"/>
        </w:rPr>
      </w:pP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xml:space="preserve">, S. (1980). </w:t>
      </w:r>
      <w:r w:rsidRPr="00F853A5">
        <w:rPr>
          <w:rFonts w:ascii="Segoe UI" w:hAnsi="Segoe UI" w:cs="Segoe UI"/>
          <w:i/>
          <w:iCs/>
          <w:color w:val="222222"/>
          <w:sz w:val="27"/>
          <w:szCs w:val="27"/>
          <w:shd w:val="clear" w:color="auto" w:fill="FFFFFF"/>
        </w:rPr>
        <w:t>Analysis of pore throat size and use of the Waxman–</w:t>
      </w:r>
      <w:proofErr w:type="gramStart"/>
      <w:r w:rsidRPr="00F853A5">
        <w:rPr>
          <w:rFonts w:ascii="Segoe UI" w:hAnsi="Segoe UI" w:cs="Segoe UI"/>
          <w:i/>
          <w:iCs/>
          <w:color w:val="222222"/>
          <w:sz w:val="27"/>
          <w:szCs w:val="27"/>
          <w:shd w:val="clear" w:color="auto" w:fill="FFFFFF"/>
        </w:rPr>
        <w:t>Smits</w:t>
      </w:r>
      <w:proofErr w:type="gramEnd"/>
      <w:r w:rsidRPr="00F853A5">
        <w:rPr>
          <w:rFonts w:ascii="Segoe UI" w:hAnsi="Segoe UI" w:cs="Segoe UI"/>
          <w:i/>
          <w:iCs/>
          <w:color w:val="222222"/>
          <w:sz w:val="27"/>
          <w:szCs w:val="27"/>
          <w:shd w:val="clear" w:color="auto" w:fill="FFFFFF"/>
        </w:rPr>
        <w:t xml:space="preserve"> equation to determine OOIP in Spindle Field, Colorado </w:t>
      </w:r>
      <w:r>
        <w:rPr>
          <w:rFonts w:ascii="Segoe UI" w:hAnsi="Segoe UI" w:cs="Segoe UI"/>
          <w:color w:val="222222"/>
          <w:sz w:val="27"/>
          <w:szCs w:val="27"/>
          <w:shd w:val="clear" w:color="auto" w:fill="FFFFFF"/>
        </w:rPr>
        <w:t xml:space="preserve">[Paper Presentation]. Paper presented at the SPE Annual Technical Conference and Exhibition, Dallas, Texas, September 1980. </w:t>
      </w:r>
      <w:r w:rsidRPr="00F853A5">
        <w:rPr>
          <w:rFonts w:ascii="Source Sans Pro" w:hAnsi="Source Sans Pro"/>
          <w:bdr w:val="none" w:sz="0" w:space="0" w:color="auto" w:frame="1"/>
          <w:shd w:val="clear" w:color="auto" w:fill="FFFFFF"/>
        </w:rPr>
        <w:t>https://doi.org/10.2118/9382-MS</w:t>
      </w:r>
    </w:p>
    <w:p w14:paraId="7AB8B278" w14:textId="77777777" w:rsidR="00F853A5" w:rsidRDefault="00F853A5" w:rsidP="00642BA8">
      <w:pPr>
        <w:spacing w:before="120"/>
        <w:jc w:val="both"/>
        <w:rPr>
          <w:rFonts w:ascii="Segoe UI" w:hAnsi="Segoe UI" w:cs="Segoe UI"/>
          <w:sz w:val="27"/>
          <w:szCs w:val="27"/>
          <w:shd w:val="clear" w:color="auto" w:fill="FFFFFF"/>
        </w:rPr>
      </w:pPr>
    </w:p>
    <w:p w14:paraId="5F087D15" w14:textId="1EE7E9A0" w:rsidR="000C2C91" w:rsidRDefault="000C2C91" w:rsidP="000C2C91">
      <w:pPr>
        <w:pStyle w:val="c-article-referencestext"/>
        <w:shd w:val="clear" w:color="auto" w:fill="FFFFFF"/>
        <w:spacing w:before="0" w:beforeAutospacing="0" w:after="120" w:afterAutospacing="0"/>
        <w:rPr>
          <w:rFonts w:ascii="Segoe UI" w:hAnsi="Segoe UI" w:cs="Segoe UI"/>
          <w:color w:val="222222"/>
          <w:sz w:val="27"/>
          <w:szCs w:val="27"/>
        </w:rPr>
      </w:pPr>
      <w:r>
        <w:rPr>
          <w:rFonts w:ascii="Segoe UI" w:hAnsi="Segoe UI" w:cs="Segoe UI"/>
          <w:color w:val="222222"/>
          <w:sz w:val="27"/>
          <w:szCs w:val="27"/>
        </w:rPr>
        <w:t>Mirzaei-</w:t>
      </w:r>
      <w:proofErr w:type="spellStart"/>
      <w:r>
        <w:rPr>
          <w:rFonts w:ascii="Segoe UI" w:hAnsi="Segoe UI" w:cs="Segoe UI"/>
          <w:color w:val="222222"/>
          <w:sz w:val="27"/>
          <w:szCs w:val="27"/>
        </w:rPr>
        <w:t>Paiaman</w:t>
      </w:r>
      <w:proofErr w:type="spellEnd"/>
      <w:r>
        <w:rPr>
          <w:rFonts w:ascii="Segoe UI" w:hAnsi="Segoe UI" w:cs="Segoe UI"/>
          <w:color w:val="222222"/>
          <w:sz w:val="27"/>
          <w:szCs w:val="27"/>
        </w:rPr>
        <w:t xml:space="preserve">, A., </w:t>
      </w:r>
      <w:proofErr w:type="spellStart"/>
      <w:r>
        <w:rPr>
          <w:rFonts w:ascii="Segoe UI" w:hAnsi="Segoe UI" w:cs="Segoe UI"/>
          <w:color w:val="222222"/>
          <w:sz w:val="27"/>
          <w:szCs w:val="27"/>
        </w:rPr>
        <w:t>Ostadhassan</w:t>
      </w:r>
      <w:proofErr w:type="spellEnd"/>
      <w:r>
        <w:rPr>
          <w:rFonts w:ascii="Segoe UI" w:hAnsi="Segoe UI" w:cs="Segoe UI"/>
          <w:color w:val="222222"/>
          <w:sz w:val="27"/>
          <w:szCs w:val="27"/>
        </w:rPr>
        <w:t xml:space="preserve">, M., </w:t>
      </w:r>
      <w:proofErr w:type="spellStart"/>
      <w:r>
        <w:rPr>
          <w:rFonts w:ascii="Segoe UI" w:hAnsi="Segoe UI" w:cs="Segoe UI"/>
          <w:color w:val="222222"/>
          <w:sz w:val="27"/>
          <w:szCs w:val="27"/>
        </w:rPr>
        <w:t>Rezaee</w:t>
      </w:r>
      <w:proofErr w:type="spellEnd"/>
      <w:r>
        <w:rPr>
          <w:rFonts w:ascii="Segoe UI" w:hAnsi="Segoe UI" w:cs="Segoe UI"/>
          <w:color w:val="222222"/>
          <w:sz w:val="27"/>
          <w:szCs w:val="27"/>
        </w:rPr>
        <w:t xml:space="preserve">, R., </w:t>
      </w:r>
      <w:proofErr w:type="spellStart"/>
      <w:r>
        <w:rPr>
          <w:rFonts w:ascii="Segoe UI" w:hAnsi="Segoe UI" w:cs="Segoe UI"/>
          <w:color w:val="222222"/>
          <w:sz w:val="27"/>
          <w:szCs w:val="27"/>
        </w:rPr>
        <w:t>Saboorian-Jooybari</w:t>
      </w:r>
      <w:proofErr w:type="spellEnd"/>
      <w:r>
        <w:rPr>
          <w:rFonts w:ascii="Segoe UI" w:hAnsi="Segoe UI" w:cs="Segoe UI"/>
          <w:color w:val="222222"/>
          <w:sz w:val="27"/>
          <w:szCs w:val="27"/>
        </w:rPr>
        <w:t>, H. &amp; Chen, Z. (2018). A new approach in petrophysical rock typing. </w:t>
      </w:r>
      <w:r>
        <w:rPr>
          <w:rFonts w:ascii="Segoe UI" w:hAnsi="Segoe UI" w:cs="Segoe UI"/>
          <w:i/>
          <w:iCs/>
          <w:color w:val="222222"/>
          <w:sz w:val="27"/>
          <w:szCs w:val="27"/>
        </w:rPr>
        <w:t xml:space="preserve">Journal of Petroleum Science and Engineering, </w:t>
      </w:r>
      <w:r>
        <w:rPr>
          <w:rFonts w:ascii="Segoe UI" w:hAnsi="Segoe UI" w:cs="Segoe UI"/>
          <w:b/>
          <w:bCs/>
          <w:color w:val="222222"/>
          <w:sz w:val="27"/>
          <w:szCs w:val="27"/>
        </w:rPr>
        <w:t>166</w:t>
      </w:r>
      <w:r>
        <w:rPr>
          <w:rFonts w:ascii="Segoe UI" w:hAnsi="Segoe UI" w:cs="Segoe UI"/>
          <w:color w:val="222222"/>
          <w:sz w:val="27"/>
          <w:szCs w:val="27"/>
        </w:rPr>
        <w:t>, 445–464. </w:t>
      </w:r>
      <w:r w:rsidRPr="000C2C91">
        <w:rPr>
          <w:rFonts w:ascii="Segoe UI" w:hAnsi="Segoe UI" w:cs="Segoe UI"/>
          <w:color w:val="222222"/>
          <w:sz w:val="27"/>
          <w:szCs w:val="27"/>
        </w:rPr>
        <w:t>https://doi.org/10.1016/j.petrol.2018.03.075</w:t>
      </w:r>
      <w:r>
        <w:rPr>
          <w:rFonts w:ascii="Segoe UI" w:hAnsi="Segoe UI" w:cs="Segoe UI"/>
          <w:color w:val="222222"/>
          <w:sz w:val="27"/>
          <w:szCs w:val="27"/>
        </w:rPr>
        <w:t> </w:t>
      </w:r>
    </w:p>
    <w:p w14:paraId="44D4FB7D" w14:textId="28B4B5D7" w:rsidR="000C2C91" w:rsidRPr="000C2C91" w:rsidRDefault="000C2C91" w:rsidP="000C2C91">
      <w:pPr>
        <w:spacing w:before="12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Nooruddin, H. A. &amp; Hossain, M. E. (2011). Modified </w:t>
      </w:r>
      <w:proofErr w:type="spellStart"/>
      <w:r>
        <w:rPr>
          <w:rFonts w:ascii="Segoe UI" w:hAnsi="Segoe UI" w:cs="Segoe UI"/>
          <w:color w:val="222222"/>
          <w:sz w:val="27"/>
          <w:szCs w:val="27"/>
          <w:shd w:val="clear" w:color="auto" w:fill="FFFFFF"/>
        </w:rPr>
        <w:t>Kozeny</w:t>
      </w:r>
      <w:proofErr w:type="spellEnd"/>
      <w:r>
        <w:rPr>
          <w:rFonts w:ascii="Segoe UI" w:hAnsi="Segoe UI" w:cs="Segoe UI"/>
          <w:color w:val="222222"/>
          <w:sz w:val="27"/>
          <w:szCs w:val="27"/>
          <w:shd w:val="clear" w:color="auto" w:fill="FFFFFF"/>
        </w:rPr>
        <w:t>–Carmen correlation for enhanced hydraulic flow unit characterization. </w:t>
      </w:r>
      <w:r>
        <w:rPr>
          <w:rFonts w:ascii="Segoe UI" w:hAnsi="Segoe UI" w:cs="Segoe UI"/>
          <w:i/>
          <w:iCs/>
          <w:color w:val="222222"/>
          <w:sz w:val="27"/>
          <w:szCs w:val="27"/>
        </w:rPr>
        <w:t>Journal of Petroleum Science and Engineering,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80</w:t>
      </w:r>
      <w:r>
        <w:rPr>
          <w:rFonts w:ascii="Segoe UI" w:hAnsi="Segoe UI" w:cs="Segoe UI"/>
          <w:color w:val="222222"/>
          <w:sz w:val="27"/>
          <w:szCs w:val="27"/>
          <w:shd w:val="clear" w:color="auto" w:fill="FFFFFF"/>
        </w:rPr>
        <w:t>(1), 107–115. </w:t>
      </w:r>
      <w:r w:rsidRPr="001625B4">
        <w:rPr>
          <w:rFonts w:ascii="Segoe UI" w:hAnsi="Segoe UI" w:cs="Segoe UI"/>
          <w:sz w:val="27"/>
          <w:szCs w:val="27"/>
          <w:shd w:val="clear" w:color="auto" w:fill="FFFFFF"/>
        </w:rPr>
        <w:t>https://doi.org/10.1016/j.petrol.2011.11.003</w:t>
      </w:r>
      <w:r>
        <w:rPr>
          <w:rFonts w:ascii="Segoe UI" w:hAnsi="Segoe UI" w:cs="Segoe UI"/>
          <w:color w:val="222222"/>
          <w:sz w:val="27"/>
          <w:szCs w:val="27"/>
          <w:shd w:val="clear" w:color="auto" w:fill="FFFFFF"/>
        </w:rPr>
        <w:t> </w:t>
      </w:r>
    </w:p>
    <w:p w14:paraId="5EEB41C0" w14:textId="2CE83A4A" w:rsidR="008F1C3B" w:rsidRDefault="008F1C3B" w:rsidP="00642BA8">
      <w:pPr>
        <w:spacing w:before="120"/>
        <w:jc w:val="both"/>
        <w:rPr>
          <w:ins w:id="1238" w:author="Munish Kumar" w:date="2022-12-28T11:29:00Z"/>
          <w:rFonts w:ascii="Times" w:hAnsi="Times" w:cs="Times"/>
          <w:sz w:val="24"/>
          <w:szCs w:val="24"/>
        </w:rPr>
      </w:pPr>
    </w:p>
    <w:p w14:paraId="6410E160" w14:textId="24A944E4" w:rsidR="00F41447" w:rsidRDefault="00F41447" w:rsidP="00642BA8">
      <w:pPr>
        <w:spacing w:before="120"/>
        <w:jc w:val="both"/>
        <w:rPr>
          <w:ins w:id="1239" w:author="Munish Kumar" w:date="2022-12-28T11:29:00Z"/>
          <w:rFonts w:ascii="Times" w:hAnsi="Times" w:cs="Times"/>
          <w:sz w:val="24"/>
          <w:szCs w:val="24"/>
        </w:rPr>
      </w:pPr>
    </w:p>
    <w:p w14:paraId="0CC4B513" w14:textId="4FD549F7" w:rsidR="00F41447" w:rsidRDefault="00F41447">
      <w:pPr>
        <w:spacing w:after="160" w:line="259" w:lineRule="auto"/>
        <w:rPr>
          <w:ins w:id="1240" w:author="Munish Kumar" w:date="2022-12-28T11:29:00Z"/>
          <w:rFonts w:ascii="Times" w:hAnsi="Times" w:cs="Times"/>
          <w:sz w:val="24"/>
          <w:szCs w:val="24"/>
        </w:rPr>
      </w:pPr>
      <w:ins w:id="1241" w:author="Munish Kumar" w:date="2022-12-28T11:29:00Z">
        <w:r>
          <w:rPr>
            <w:rFonts w:ascii="Times" w:hAnsi="Times" w:cs="Times"/>
            <w:sz w:val="24"/>
            <w:szCs w:val="24"/>
          </w:rPr>
          <w:br w:type="page"/>
        </w:r>
      </w:ins>
    </w:p>
    <w:p w14:paraId="4483681D" w14:textId="27DCBDD6" w:rsidR="00F41447" w:rsidDel="00F41447" w:rsidRDefault="00F41447" w:rsidP="00642BA8">
      <w:pPr>
        <w:spacing w:before="120"/>
        <w:jc w:val="both"/>
        <w:rPr>
          <w:del w:id="1242" w:author="Munish Kumar" w:date="2022-12-28T11:29:00Z"/>
          <w:rFonts w:ascii="Times" w:hAnsi="Times" w:cs="Times"/>
          <w:sz w:val="24"/>
          <w:szCs w:val="24"/>
        </w:rPr>
      </w:pPr>
    </w:p>
    <w:p w14:paraId="17D37CB1" w14:textId="7D972BF8" w:rsidR="009D696C" w:rsidRDefault="009D696C" w:rsidP="00642BA8">
      <w:pPr>
        <w:spacing w:before="120"/>
        <w:jc w:val="both"/>
        <w:rPr>
          <w:ins w:id="1243" w:author="Munish Kumar" w:date="2022-12-29T10:48:00Z"/>
          <w:rFonts w:ascii="Times" w:hAnsi="Times" w:cs="Times"/>
          <w:b/>
          <w:bCs/>
          <w:sz w:val="24"/>
          <w:szCs w:val="24"/>
        </w:rPr>
      </w:pPr>
      <w:r w:rsidRPr="009D696C">
        <w:rPr>
          <w:rFonts w:ascii="Times" w:hAnsi="Times" w:cs="Times"/>
          <w:b/>
          <w:bCs/>
          <w:sz w:val="24"/>
          <w:szCs w:val="24"/>
        </w:rPr>
        <w:t>Appendix</w:t>
      </w:r>
      <w:r>
        <w:rPr>
          <w:rFonts w:ascii="Times" w:hAnsi="Times" w:cs="Times"/>
          <w:b/>
          <w:bCs/>
          <w:sz w:val="24"/>
          <w:szCs w:val="24"/>
        </w:rPr>
        <w:t xml:space="preserve"> 1 – Rock Typing Indices </w:t>
      </w:r>
      <w:commentRangeStart w:id="1244"/>
      <w:r>
        <w:rPr>
          <w:rFonts w:ascii="Times" w:hAnsi="Times" w:cs="Times"/>
          <w:b/>
          <w:bCs/>
          <w:sz w:val="24"/>
          <w:szCs w:val="24"/>
        </w:rPr>
        <w:t>Equations</w:t>
      </w:r>
      <w:commentRangeEnd w:id="1244"/>
      <w:r w:rsidR="00A04995">
        <w:rPr>
          <w:rStyle w:val="CommentReference"/>
        </w:rPr>
        <w:commentReference w:id="1244"/>
      </w:r>
    </w:p>
    <w:p w14:paraId="37335D90" w14:textId="77777777" w:rsidR="00F0048C" w:rsidRPr="009D696C" w:rsidRDefault="00F0048C" w:rsidP="00642BA8">
      <w:pPr>
        <w:spacing w:before="120"/>
        <w:jc w:val="both"/>
        <w:rPr>
          <w:rFonts w:ascii="Times" w:hAnsi="Times" w:cs="Times"/>
          <w:b/>
          <w:bCs/>
          <w:sz w:val="24"/>
          <w:szCs w:val="24"/>
        </w:rPr>
      </w:pPr>
    </w:p>
    <w:tbl>
      <w:tblPr>
        <w:tblStyle w:val="TableGrid"/>
        <w:tblW w:w="0" w:type="auto"/>
        <w:tblLook w:val="04A0" w:firstRow="1" w:lastRow="0" w:firstColumn="1" w:lastColumn="0" w:noHBand="0" w:noVBand="1"/>
      </w:tblPr>
      <w:tblGrid>
        <w:gridCol w:w="2292"/>
        <w:gridCol w:w="1303"/>
        <w:gridCol w:w="4230"/>
        <w:gridCol w:w="1191"/>
      </w:tblGrid>
      <w:tr w:rsidR="008F1C3B" w14:paraId="5CB0F503" w14:textId="77777777" w:rsidTr="000C2C91">
        <w:tc>
          <w:tcPr>
            <w:tcW w:w="2292" w:type="dxa"/>
          </w:tcPr>
          <w:p w14:paraId="43E44866" w14:textId="59EEA220" w:rsidR="008F1C3B" w:rsidRDefault="008F1C3B" w:rsidP="00642BA8">
            <w:pPr>
              <w:spacing w:before="120"/>
              <w:jc w:val="both"/>
              <w:rPr>
                <w:rFonts w:ascii="Times" w:hAnsi="Times" w:cs="Times"/>
                <w:sz w:val="24"/>
                <w:szCs w:val="24"/>
              </w:rPr>
            </w:pPr>
            <w:r>
              <w:rPr>
                <w:rFonts w:ascii="Times" w:hAnsi="Times" w:cs="Times"/>
                <w:sz w:val="24"/>
                <w:szCs w:val="24"/>
              </w:rPr>
              <w:t>Authors</w:t>
            </w:r>
          </w:p>
        </w:tc>
        <w:tc>
          <w:tcPr>
            <w:tcW w:w="1303" w:type="dxa"/>
          </w:tcPr>
          <w:p w14:paraId="1386A38F" w14:textId="18173F80" w:rsidR="008F1C3B" w:rsidRDefault="008F1C3B" w:rsidP="00642BA8">
            <w:pPr>
              <w:spacing w:before="120"/>
              <w:jc w:val="both"/>
              <w:rPr>
                <w:rFonts w:ascii="Times" w:hAnsi="Times" w:cs="Times"/>
                <w:sz w:val="24"/>
                <w:szCs w:val="24"/>
              </w:rPr>
            </w:pPr>
            <w:r>
              <w:rPr>
                <w:rFonts w:ascii="Times" w:hAnsi="Times" w:cs="Times"/>
                <w:sz w:val="24"/>
                <w:szCs w:val="24"/>
              </w:rPr>
              <w:t>Indices</w:t>
            </w:r>
          </w:p>
        </w:tc>
        <w:tc>
          <w:tcPr>
            <w:tcW w:w="4230" w:type="dxa"/>
          </w:tcPr>
          <w:p w14:paraId="27BA41C1" w14:textId="277A2267" w:rsidR="008F1C3B" w:rsidRDefault="008F1C3B" w:rsidP="00642BA8">
            <w:pPr>
              <w:spacing w:before="120"/>
              <w:jc w:val="both"/>
              <w:rPr>
                <w:rFonts w:ascii="Times" w:hAnsi="Times" w:cs="Times"/>
                <w:sz w:val="24"/>
                <w:szCs w:val="24"/>
              </w:rPr>
            </w:pPr>
            <w:r>
              <w:rPr>
                <w:rFonts w:ascii="Times" w:hAnsi="Times" w:cs="Times"/>
                <w:sz w:val="24"/>
                <w:szCs w:val="24"/>
              </w:rPr>
              <w:t>Equations</w:t>
            </w:r>
          </w:p>
        </w:tc>
        <w:tc>
          <w:tcPr>
            <w:tcW w:w="1191" w:type="dxa"/>
          </w:tcPr>
          <w:p w14:paraId="2F7954A4" w14:textId="36765BFF" w:rsidR="008F1C3B" w:rsidRDefault="008F1C3B" w:rsidP="00642BA8">
            <w:pPr>
              <w:spacing w:before="120"/>
              <w:jc w:val="both"/>
              <w:rPr>
                <w:rFonts w:ascii="Times" w:hAnsi="Times" w:cs="Times"/>
                <w:sz w:val="24"/>
                <w:szCs w:val="24"/>
              </w:rPr>
            </w:pPr>
            <w:r>
              <w:rPr>
                <w:rFonts w:ascii="Times" w:hAnsi="Times" w:cs="Times"/>
                <w:sz w:val="24"/>
                <w:szCs w:val="24"/>
              </w:rPr>
              <w:t>Equation number</w:t>
            </w:r>
          </w:p>
        </w:tc>
      </w:tr>
      <w:tr w:rsidR="008F1C3B" w14:paraId="26F3D5C4" w14:textId="77777777" w:rsidTr="000C2C91">
        <w:tc>
          <w:tcPr>
            <w:tcW w:w="2292" w:type="dxa"/>
          </w:tcPr>
          <w:p w14:paraId="0BB46157" w14:textId="0E6D7DFF" w:rsidR="008F1C3B" w:rsidRDefault="008F1C3B" w:rsidP="00642BA8">
            <w:pPr>
              <w:spacing w:before="120"/>
              <w:jc w:val="both"/>
              <w:rPr>
                <w:rFonts w:ascii="Times" w:hAnsi="Times" w:cs="Times"/>
                <w:sz w:val="24"/>
                <w:szCs w:val="24"/>
              </w:rPr>
            </w:pPr>
            <w:r>
              <w:rPr>
                <w:rFonts w:ascii="Segoe UI" w:hAnsi="Segoe UI" w:cs="Segoe UI"/>
                <w:color w:val="222222"/>
                <w:shd w:val="clear" w:color="auto" w:fill="FFFFFF"/>
              </w:rPr>
              <w:t>(</w:t>
            </w:r>
            <w:proofErr w:type="spellStart"/>
            <w:r>
              <w:rPr>
                <w:rFonts w:ascii="Segoe UI" w:hAnsi="Segoe UI" w:cs="Segoe UI"/>
                <w:color w:val="222222"/>
                <w:shd w:val="clear" w:color="auto" w:fill="FFFFFF"/>
              </w:rPr>
              <w:t>Amaefule</w:t>
            </w:r>
            <w:proofErr w:type="spellEnd"/>
            <w:r>
              <w:rPr>
                <w:rFonts w:ascii="Segoe UI" w:hAnsi="Segoe UI" w:cs="Segoe UI"/>
                <w:color w:val="222222"/>
                <w:shd w:val="clear" w:color="auto" w:fill="FFFFFF"/>
              </w:rPr>
              <w:t xml:space="preserve"> et al, 1993)</w:t>
            </w:r>
          </w:p>
        </w:tc>
        <w:tc>
          <w:tcPr>
            <w:tcW w:w="1303" w:type="dxa"/>
          </w:tcPr>
          <w:p w14:paraId="626A1D41" w14:textId="478E69DE" w:rsidR="008F1C3B" w:rsidRDefault="008F1C3B" w:rsidP="008F1C3B">
            <w:pPr>
              <w:jc w:val="both"/>
              <w:rPr>
                <w:rFonts w:ascii="Times" w:eastAsia="DengXian" w:hAnsi="Times" w:cs="Times"/>
                <w:sz w:val="24"/>
                <w:szCs w:val="24"/>
              </w:rPr>
            </w:pPr>
            <m:oMathPara>
              <m:oMath>
                <m:r>
                  <w:rPr>
                    <w:rFonts w:ascii="Cambria Math" w:hAnsi="Cambria Math"/>
                    <w:sz w:val="24"/>
                    <w:szCs w:val="24"/>
                  </w:rPr>
                  <m:t>FZI</m:t>
                </m:r>
              </m:oMath>
            </m:oMathPara>
          </w:p>
        </w:tc>
        <w:tc>
          <w:tcPr>
            <w:tcW w:w="4230" w:type="dxa"/>
          </w:tcPr>
          <w:p w14:paraId="79322C83" w14:textId="4FAB485B" w:rsidR="008F1C3B" w:rsidRPr="008F1C3B" w:rsidRDefault="008F1C3B" w:rsidP="006B39FD">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del w:id="1245" w:author="Munish Kumar" w:date="2022-12-29T10:49:00Z">
                            <w:rPr>
                              <w:rFonts w:ascii="Cambria Math" w:hAnsi="Cambria Math"/>
                              <w:sz w:val="24"/>
                              <w:szCs w:val="24"/>
                            </w:rPr>
                            <m:t>φ</m:t>
                          </w:del>
                        </m:r>
                        <m:r>
                          <w:ins w:id="1246" w:author="Munish Kumar" w:date="2022-12-29T10:49:00Z">
                            <w:rPr>
                              <w:rFonts w:ascii="Cambria Math" w:hAnsi="Cambria Math"/>
                              <w:sz w:val="24"/>
                              <w:szCs w:val="24"/>
                            </w:rPr>
                            <m:t>∅</m:t>
                          </w:ins>
                        </m:r>
                      </m:e>
                      <m:sub>
                        <m:r>
                          <w:rPr>
                            <w:rFonts w:ascii="Cambria Math" w:hAnsi="Cambria Math"/>
                            <w:sz w:val="24"/>
                            <w:szCs w:val="24"/>
                          </w:rPr>
                          <m:t>z</m:t>
                        </m:r>
                      </m:sub>
                    </m:sSub>
                  </m:den>
                </m:f>
              </m:oMath>
            </m:oMathPara>
          </w:p>
          <w:p w14:paraId="160670E6" w14:textId="353E9E4C" w:rsidR="008F1C3B" w:rsidRPr="000545CD" w:rsidDel="00F0048C" w:rsidRDefault="008F1C3B" w:rsidP="007735DD">
            <w:pPr>
              <w:jc w:val="both"/>
              <w:rPr>
                <w:del w:id="1247" w:author="Munish Kumar" w:date="2022-12-29T10:47:00Z"/>
                <w:sz w:val="24"/>
                <w:szCs w:val="24"/>
              </w:rPr>
            </w:pPr>
            <w:del w:id="1248" w:author="Munish Kumar" w:date="2022-12-29T10:47:00Z">
              <w:r w:rsidDel="00F0048C">
                <w:rPr>
                  <w:sz w:val="24"/>
                  <w:szCs w:val="24"/>
                </w:rPr>
                <w:delText>where:</w:delText>
              </w:r>
            </w:del>
          </w:p>
          <w:p w14:paraId="3C51422E" w14:textId="439E921A" w:rsidR="008F1C3B" w:rsidRPr="000548C5" w:rsidRDefault="008F1C3B" w:rsidP="006B39FD">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ins w:id="1249" w:author="Munish Kumar" w:date="2022-12-29T10:49:00Z">
                            <w:rPr>
                              <w:rFonts w:ascii="Cambria Math" w:hAnsi="Cambria Math"/>
                              <w:sz w:val="24"/>
                              <w:szCs w:val="24"/>
                            </w:rPr>
                            <m:t>∅</m:t>
                          </w:ins>
                        </m:r>
                        <m:r>
                          <w:del w:id="1250" w:author="Munish Kumar" w:date="2022-12-29T10:49:00Z">
                            <w:rPr>
                              <w:rFonts w:ascii="Cambria Math" w:hAnsi="Cambria Math"/>
                              <w:sz w:val="24"/>
                              <w:szCs w:val="24"/>
                            </w:rPr>
                            <m:t>φ</m:t>
                          </w:del>
                        </m:r>
                      </m:den>
                    </m:f>
                  </m:e>
                </m:rad>
              </m:oMath>
            </m:oMathPara>
          </w:p>
          <w:p w14:paraId="67FDCF90" w14:textId="4EE5359A" w:rsidR="008F1C3B" w:rsidRPr="000C2C91" w:rsidRDefault="006B39FD" w:rsidP="006B39FD">
            <w:pPr>
              <w:jc w:val="both"/>
              <w:rPr>
                <w:sz w:val="24"/>
                <w:szCs w:val="24"/>
              </w:rPr>
            </w:pPr>
            <m:oMathPara>
              <m:oMath>
                <m:sSub>
                  <m:sSubPr>
                    <m:ctrlPr>
                      <w:ins w:id="1251" w:author="Munish Kumar" w:date="2022-12-29T10:48:00Z">
                        <w:rPr>
                          <w:rFonts w:ascii="Cambria Math" w:hAnsi="Cambria Math"/>
                          <w:i/>
                          <w:sz w:val="24"/>
                          <w:szCs w:val="24"/>
                        </w:rPr>
                      </w:ins>
                    </m:ctrlPr>
                  </m:sSubPr>
                  <m:e>
                    <m:r>
                      <w:ins w:id="1252" w:author="Munish Kumar" w:date="2022-12-29T10:48:00Z">
                        <w:rPr>
                          <w:rFonts w:ascii="Cambria Math" w:hAnsi="Cambria Math"/>
                          <w:sz w:val="24"/>
                          <w:szCs w:val="24"/>
                        </w:rPr>
                        <m:t>∅</m:t>
                      </w:ins>
                    </m:r>
                  </m:e>
                  <m:sub>
                    <m:r>
                      <w:ins w:id="1253" w:author="Munish Kumar" w:date="2022-12-29T10:48:00Z">
                        <w:rPr>
                          <w:rFonts w:ascii="Cambria Math" w:hAnsi="Cambria Math"/>
                          <w:sz w:val="24"/>
                          <w:szCs w:val="24"/>
                        </w:rPr>
                        <m:t>z</m:t>
                      </w:ins>
                    </m:r>
                  </m:sub>
                </m:sSub>
                <m:sSub>
                  <m:sSubPr>
                    <m:ctrlPr>
                      <w:del w:id="1254" w:author="Munish Kumar" w:date="2022-12-29T10:48:00Z">
                        <w:rPr>
                          <w:rFonts w:ascii="Cambria Math" w:hAnsi="Cambria Math"/>
                          <w:i/>
                          <w:sz w:val="24"/>
                          <w:szCs w:val="24"/>
                        </w:rPr>
                      </w:del>
                    </m:ctrlPr>
                  </m:sSubPr>
                  <m:e>
                    <m:r>
                      <w:del w:id="1255" w:author="Munish Kumar" w:date="2022-12-29T10:48:00Z">
                        <w:rPr>
                          <w:rFonts w:ascii="Cambria Math" w:hAnsi="Cambria Math"/>
                          <w:sz w:val="24"/>
                          <w:szCs w:val="24"/>
                        </w:rPr>
                        <m:t>φ</m:t>
                      </w:del>
                    </m:r>
                  </m:e>
                  <m:sub>
                    <m:r>
                      <w:del w:id="1256" w:author="Munish Kumar" w:date="2022-12-29T10:48:00Z">
                        <w:rPr>
                          <w:rFonts w:ascii="Cambria Math" w:hAnsi="Cambria Math"/>
                          <w:sz w:val="24"/>
                          <w:szCs w:val="24"/>
                        </w:rPr>
                        <m:t>z</m:t>
                      </w:del>
                    </m:r>
                  </m:sub>
                </m:sSub>
                <m:r>
                  <w:rPr>
                    <w:rFonts w:ascii="Cambria Math" w:hAnsi="Cambria Math"/>
                    <w:sz w:val="24"/>
                    <w:szCs w:val="24"/>
                  </w:rPr>
                  <m:t>=</m:t>
                </m:r>
                <m:f>
                  <m:fPr>
                    <m:ctrlPr>
                      <w:rPr>
                        <w:rFonts w:ascii="Cambria Math" w:hAnsi="Cambria Math"/>
                        <w:i/>
                        <w:sz w:val="24"/>
                        <w:szCs w:val="24"/>
                      </w:rPr>
                    </m:ctrlPr>
                  </m:fPr>
                  <m:num>
                    <m:r>
                      <w:ins w:id="1257" w:author="Munish Kumar" w:date="2022-12-29T10:48:00Z">
                        <w:rPr>
                          <w:rFonts w:ascii="Cambria Math" w:hAnsi="Cambria Math"/>
                          <w:sz w:val="24"/>
                          <w:szCs w:val="24"/>
                        </w:rPr>
                        <m:t>∅</m:t>
                      </w:ins>
                    </m:r>
                    <m:r>
                      <w:del w:id="1258" w:author="Munish Kumar" w:date="2022-12-29T10:48:00Z">
                        <w:rPr>
                          <w:rFonts w:ascii="Cambria Math" w:hAnsi="Cambria Math"/>
                          <w:sz w:val="24"/>
                          <w:szCs w:val="24"/>
                        </w:rPr>
                        <m:t>φ</m:t>
                      </w:del>
                    </m:r>
                  </m:num>
                  <m:den>
                    <m:r>
                      <w:rPr>
                        <w:rFonts w:ascii="Cambria Math" w:hAnsi="Cambria Math"/>
                        <w:sz w:val="24"/>
                        <w:szCs w:val="24"/>
                      </w:rPr>
                      <m:t>1-</m:t>
                    </m:r>
                    <m:r>
                      <w:del w:id="1259" w:author="Munish Kumar" w:date="2022-12-29T10:48:00Z">
                        <w:rPr>
                          <w:rFonts w:ascii="Cambria Math" w:hAnsi="Cambria Math"/>
                          <w:sz w:val="24"/>
                          <w:szCs w:val="24"/>
                        </w:rPr>
                        <m:t>φ</m:t>
                      </w:del>
                    </m:r>
                    <m:r>
                      <w:ins w:id="1260" w:author="Munish Kumar" w:date="2022-12-29T10:48:00Z">
                        <w:rPr>
                          <w:rFonts w:ascii="Cambria Math" w:hAnsi="Cambria Math"/>
                          <w:sz w:val="24"/>
                          <w:szCs w:val="24"/>
                        </w:rPr>
                        <m:t>∅</m:t>
                      </w:ins>
                    </m:r>
                  </m:den>
                </m:f>
              </m:oMath>
            </m:oMathPara>
          </w:p>
          <w:p w14:paraId="355BABD1" w14:textId="77777777" w:rsidR="00F0048C" w:rsidRDefault="00F0048C" w:rsidP="006B39FD">
            <w:pPr>
              <w:jc w:val="both"/>
              <w:rPr>
                <w:ins w:id="1261" w:author="Munish Kumar" w:date="2022-12-29T10:47:00Z"/>
                <w:sz w:val="24"/>
                <w:szCs w:val="24"/>
              </w:rPr>
              <w:pPrChange w:id="1262" w:author="Munish Kumar" w:date="2022-12-29T10:51:00Z">
                <w:pPr>
                  <w:spacing w:line="480" w:lineRule="auto"/>
                  <w:jc w:val="both"/>
                </w:pPr>
              </w:pPrChange>
            </w:pPr>
            <w:ins w:id="1263" w:author="Munish Kumar" w:date="2022-12-29T10:47:00Z">
              <w:r>
                <w:rPr>
                  <w:sz w:val="24"/>
                  <w:szCs w:val="24"/>
                </w:rPr>
                <w:t>Where:</w:t>
              </w:r>
            </w:ins>
          </w:p>
          <w:p w14:paraId="3F1BDDEC" w14:textId="3F3D7DE6" w:rsidR="00F853A5" w:rsidDel="006B39FD" w:rsidRDefault="00F853A5" w:rsidP="006B39FD">
            <w:pPr>
              <w:jc w:val="both"/>
              <w:rPr>
                <w:del w:id="1264" w:author="Munish Kumar" w:date="2022-12-29T10:47:00Z"/>
                <w:sz w:val="24"/>
                <w:szCs w:val="24"/>
              </w:rPr>
              <w:pPrChange w:id="1265" w:author="Munish Kumar" w:date="2022-12-29T10:51:00Z">
                <w:pPr>
                  <w:spacing w:line="480" w:lineRule="auto"/>
                  <w:jc w:val="both"/>
                </w:pPr>
              </w:pPrChange>
            </w:pPr>
            <w:r w:rsidRPr="000545CD">
              <w:rPr>
                <w:sz w:val="24"/>
                <w:szCs w:val="24"/>
              </w:rPr>
              <w:t xml:space="preserve">k </w:t>
            </w:r>
            <w:del w:id="1266" w:author="Munish Kumar" w:date="2022-12-29T10:47:00Z">
              <w:r w:rsidDel="00F0048C">
                <w:rPr>
                  <w:sz w:val="24"/>
                  <w:szCs w:val="24"/>
                </w:rPr>
                <w:delText>-&gt;</w:delText>
              </w:r>
              <w:r w:rsidRPr="000545CD" w:rsidDel="00F0048C">
                <w:rPr>
                  <w:sz w:val="24"/>
                  <w:szCs w:val="24"/>
                </w:rPr>
                <w:delText xml:space="preserve"> </w:delText>
              </w:r>
            </w:del>
            <w:ins w:id="1267" w:author="Munish Kumar" w:date="2022-12-29T10:47:00Z">
              <w:r w:rsidR="00F0048C">
                <w:rPr>
                  <w:sz w:val="24"/>
                  <w:szCs w:val="24"/>
                </w:rPr>
                <w:t>is</w:t>
              </w:r>
              <w:r w:rsidR="00F0048C" w:rsidRPr="000545CD">
                <w:rPr>
                  <w:sz w:val="24"/>
                  <w:szCs w:val="24"/>
                </w:rPr>
                <w:t xml:space="preserve"> </w:t>
              </w:r>
            </w:ins>
            <w:r w:rsidRPr="000545CD">
              <w:rPr>
                <w:sz w:val="24"/>
                <w:szCs w:val="24"/>
              </w:rPr>
              <w:t xml:space="preserve">permeability </w:t>
            </w:r>
            <w:ins w:id="1268" w:author="Munish Kumar" w:date="2022-12-29T10:47:00Z">
              <w:r w:rsidR="00F0048C">
                <w:rPr>
                  <w:sz w:val="24"/>
                  <w:szCs w:val="24"/>
                </w:rPr>
                <w:t>(</w:t>
              </w:r>
              <w:proofErr w:type="spellStart"/>
              <w:r w:rsidR="00F0048C">
                <w:rPr>
                  <w:sz w:val="24"/>
                  <w:szCs w:val="24"/>
                </w:rPr>
                <w:t>mD</w:t>
              </w:r>
              <w:proofErr w:type="spellEnd"/>
              <w:r w:rsidR="00F0048C">
                <w:rPr>
                  <w:sz w:val="24"/>
                  <w:szCs w:val="24"/>
                </w:rPr>
                <w:t>)</w:t>
              </w:r>
            </w:ins>
          </w:p>
          <w:p w14:paraId="3513BBE5" w14:textId="77777777" w:rsidR="006B39FD" w:rsidRPr="000545CD" w:rsidRDefault="006B39FD" w:rsidP="006B39FD">
            <w:pPr>
              <w:jc w:val="both"/>
              <w:rPr>
                <w:ins w:id="1269" w:author="Munish Kumar" w:date="2022-12-29T10:49:00Z"/>
                <w:sz w:val="24"/>
                <w:szCs w:val="24"/>
              </w:rPr>
              <w:pPrChange w:id="1270" w:author="Munish Kumar" w:date="2022-12-29T10:51:00Z">
                <w:pPr>
                  <w:spacing w:line="480" w:lineRule="auto"/>
                  <w:jc w:val="both"/>
                </w:pPr>
              </w:pPrChange>
            </w:pPr>
          </w:p>
          <w:p w14:paraId="024DDDEC" w14:textId="0D8AD0E8" w:rsidR="000C2C91" w:rsidRDefault="006B39FD" w:rsidP="006B39FD">
            <w:pPr>
              <w:jc w:val="both"/>
              <w:rPr>
                <w:ins w:id="1271" w:author="Munish Kumar" w:date="2022-12-29T10:49:00Z"/>
                <w:sz w:val="24"/>
                <w:szCs w:val="24"/>
              </w:rPr>
              <w:pPrChange w:id="1272" w:author="Munish Kumar" w:date="2022-12-29T10:51:00Z">
                <w:pPr>
                  <w:spacing w:line="480" w:lineRule="auto"/>
                  <w:jc w:val="both"/>
                </w:pPr>
              </w:pPrChange>
            </w:pPr>
            <w:ins w:id="1273" w:author="Munish Kumar" w:date="2022-12-29T10:49:00Z">
              <w:r w:rsidRPr="006B39FD">
                <w:rPr>
                  <w:rFonts w:ascii="Symbol" w:hAnsi="Symbol"/>
                  <w:sz w:val="24"/>
                  <w:szCs w:val="24"/>
                  <w:rPrChange w:id="1274" w:author="Munish Kumar" w:date="2022-12-29T10:49:00Z">
                    <w:rPr>
                      <w:sz w:val="24"/>
                      <w:szCs w:val="24"/>
                    </w:rPr>
                  </w:rPrChange>
                </w:rPr>
                <w:t>f</w:t>
              </w:r>
              <w:r>
                <w:rPr>
                  <w:sz w:val="24"/>
                  <w:szCs w:val="24"/>
                </w:rPr>
                <w:t xml:space="preserve"> is</w:t>
              </w:r>
            </w:ins>
            <m:oMath>
              <m:r>
                <w:del w:id="1275" w:author="Munish Kumar" w:date="2022-12-29T10:47:00Z">
                  <w:rPr>
                    <w:rFonts w:ascii="Cambria Math" w:hAnsi="Cambria Math"/>
                    <w:sz w:val="24"/>
                    <w:szCs w:val="24"/>
                  </w:rPr>
                  <m:t>φ</m:t>
                </w:del>
              </m:r>
            </m:oMath>
            <w:del w:id="1276" w:author="Munish Kumar" w:date="2022-12-29T10:47:00Z">
              <w:r w:rsidR="00F853A5" w:rsidDel="00F0048C">
                <w:rPr>
                  <w:sz w:val="24"/>
                  <w:szCs w:val="24"/>
                </w:rPr>
                <w:delText xml:space="preserve"> </w:delText>
              </w:r>
            </w:del>
            <w:del w:id="1277" w:author="Munish Kumar" w:date="2022-12-29T10:49:00Z">
              <w:r w:rsidR="00F853A5" w:rsidDel="006B39FD">
                <w:rPr>
                  <w:sz w:val="24"/>
                  <w:szCs w:val="24"/>
                </w:rPr>
                <w:delText xml:space="preserve">-&gt; </w:delText>
              </w:r>
            </w:del>
            <w:ins w:id="1278" w:author="Munish Kumar" w:date="2022-12-29T10:49:00Z">
              <w:r>
                <w:rPr>
                  <w:sz w:val="24"/>
                  <w:szCs w:val="24"/>
                </w:rPr>
                <w:t xml:space="preserve"> </w:t>
              </w:r>
            </w:ins>
            <w:r w:rsidR="00F853A5">
              <w:rPr>
                <w:sz w:val="24"/>
                <w:szCs w:val="24"/>
              </w:rPr>
              <w:t>porosity</w:t>
            </w:r>
            <w:ins w:id="1279" w:author="Munish Kumar" w:date="2022-12-29T10:49:00Z">
              <w:r>
                <w:rPr>
                  <w:sz w:val="24"/>
                  <w:szCs w:val="24"/>
                </w:rPr>
                <w:t>(V/V)</w:t>
              </w:r>
            </w:ins>
          </w:p>
          <w:p w14:paraId="5B2E71E0" w14:textId="740720DC" w:rsidR="006B39FD" w:rsidRDefault="006B39FD" w:rsidP="006B39FD">
            <w:pPr>
              <w:jc w:val="both"/>
              <w:rPr>
                <w:ins w:id="1280" w:author="Munish Kumar" w:date="2022-12-29T10:49:00Z"/>
                <w:sz w:val="24"/>
                <w:szCs w:val="24"/>
              </w:rPr>
              <w:pPrChange w:id="1281" w:author="Munish Kumar" w:date="2022-12-29T10:51:00Z">
                <w:pPr>
                  <w:spacing w:line="480" w:lineRule="auto"/>
                  <w:jc w:val="both"/>
                </w:pPr>
              </w:pPrChange>
            </w:pPr>
            <w:ins w:id="1282" w:author="Munish Kumar" w:date="2022-12-29T10:49:00Z">
              <w:r w:rsidRPr="00291B19">
                <w:rPr>
                  <w:rFonts w:ascii="Symbol" w:hAnsi="Symbol"/>
                  <w:sz w:val="24"/>
                  <w:szCs w:val="24"/>
                </w:rPr>
                <w:t>f</w:t>
              </w:r>
              <w:r w:rsidRPr="006B39FD">
                <w:rPr>
                  <w:sz w:val="24"/>
                  <w:szCs w:val="24"/>
                  <w:vertAlign w:val="subscript"/>
                  <w:rPrChange w:id="1283" w:author="Munish Kumar" w:date="2022-12-29T10:49:00Z">
                    <w:rPr>
                      <w:rFonts w:ascii="Symbol" w:hAnsi="Symbol"/>
                      <w:sz w:val="24"/>
                      <w:szCs w:val="24"/>
                    </w:rPr>
                  </w:rPrChange>
                </w:rPr>
                <w:t>z</w:t>
              </w:r>
              <w:r>
                <w:rPr>
                  <w:sz w:val="24"/>
                  <w:szCs w:val="24"/>
                </w:rPr>
                <w:t xml:space="preserve"> is </w:t>
              </w:r>
              <w:r>
                <w:rPr>
                  <w:sz w:val="24"/>
                  <w:szCs w:val="24"/>
                </w:rPr>
                <w:t xml:space="preserve">normalized </w:t>
              </w:r>
              <w:r>
                <w:rPr>
                  <w:sz w:val="24"/>
                  <w:szCs w:val="24"/>
                </w:rPr>
                <w:t>porosity(V/V)</w:t>
              </w:r>
            </w:ins>
          </w:p>
          <w:p w14:paraId="217D05E3" w14:textId="711DB6AC" w:rsidR="006B39FD" w:rsidDel="006B39FD" w:rsidRDefault="006B39FD" w:rsidP="007735DD">
            <w:pPr>
              <w:jc w:val="both"/>
              <w:rPr>
                <w:del w:id="1284" w:author="Munish Kumar" w:date="2022-12-29T10:50:00Z"/>
                <w:sz w:val="24"/>
                <w:szCs w:val="24"/>
              </w:rPr>
            </w:pPr>
          </w:p>
          <w:p w14:paraId="341E4C64" w14:textId="66ACA1BC" w:rsidR="00F853A5" w:rsidDel="006B39FD" w:rsidRDefault="00000000" w:rsidP="007735DD">
            <w:pPr>
              <w:jc w:val="both"/>
              <w:rPr>
                <w:del w:id="1285" w:author="Munish Kumar" w:date="2022-12-29T10:50:00Z"/>
                <w:sz w:val="24"/>
                <w:szCs w:val="24"/>
              </w:rPr>
            </w:pPr>
            <m:oMath>
              <m:sSub>
                <m:sSubPr>
                  <m:ctrlPr>
                    <w:del w:id="1286" w:author="Munish Kumar" w:date="2022-12-29T10:50:00Z">
                      <w:rPr>
                        <w:rFonts w:ascii="Cambria Math" w:hAnsi="Cambria Math"/>
                        <w:i/>
                        <w:sz w:val="24"/>
                        <w:szCs w:val="24"/>
                      </w:rPr>
                    </w:del>
                  </m:ctrlPr>
                </m:sSubPr>
                <m:e>
                  <m:r>
                    <w:del w:id="1287" w:author="Munish Kumar" w:date="2022-12-29T10:50:00Z">
                      <w:rPr>
                        <w:rFonts w:ascii="Cambria Math" w:hAnsi="Cambria Math"/>
                        <w:sz w:val="24"/>
                        <w:szCs w:val="24"/>
                      </w:rPr>
                      <m:t>φ</m:t>
                    </w:del>
                  </m:r>
                </m:e>
                <m:sub>
                  <m:r>
                    <w:del w:id="1288" w:author="Munish Kumar" w:date="2022-12-29T10:50:00Z">
                      <w:rPr>
                        <w:rFonts w:ascii="Cambria Math" w:hAnsi="Cambria Math"/>
                        <w:sz w:val="24"/>
                        <w:szCs w:val="24"/>
                      </w:rPr>
                      <m:t>z</m:t>
                    </w:del>
                  </m:r>
                </m:sub>
              </m:sSub>
            </m:oMath>
            <w:del w:id="1289" w:author="Munish Kumar" w:date="2022-12-29T10:50:00Z">
              <w:r w:rsidR="00F853A5" w:rsidDel="006B39FD">
                <w:rPr>
                  <w:sz w:val="24"/>
                  <w:szCs w:val="24"/>
                </w:rPr>
                <w:delText xml:space="preserve"> -&gt; normalized porosity</w:delText>
              </w:r>
            </w:del>
          </w:p>
          <w:p w14:paraId="6478267F" w14:textId="77777777" w:rsidR="00F853A5" w:rsidRDefault="00F853A5" w:rsidP="006B39FD">
            <w:pPr>
              <w:jc w:val="both"/>
              <w:rPr>
                <w:ins w:id="1290" w:author="Munish Kumar" w:date="2022-12-29T10:51:00Z"/>
                <w:sz w:val="24"/>
                <w:szCs w:val="24"/>
              </w:rPr>
            </w:pPr>
            <w:del w:id="1291" w:author="Munish Kumar" w:date="2022-12-29T10:50:00Z">
              <w:r w:rsidDel="006B39FD">
                <w:rPr>
                  <w:sz w:val="24"/>
                  <w:szCs w:val="24"/>
                </w:rPr>
                <w:delText xml:space="preserve"> </w:delText>
              </w:r>
            </w:del>
            <w:ins w:id="1292" w:author="Munish Kumar" w:date="2022-12-29T10:50:00Z">
              <w:r w:rsidR="006B39FD">
                <w:rPr>
                  <w:sz w:val="24"/>
                  <w:szCs w:val="24"/>
                </w:rPr>
                <w:t>RQI is</w:t>
              </w:r>
            </w:ins>
            <m:oMath>
              <m:r>
                <w:del w:id="1293" w:author="Munish Kumar" w:date="2022-12-29T10:50:00Z">
                  <w:rPr>
                    <w:rFonts w:ascii="Cambria Math" w:hAnsi="Cambria Math"/>
                    <w:sz w:val="24"/>
                    <w:szCs w:val="24"/>
                  </w:rPr>
                  <m:t>RQI</m:t>
                </w:del>
              </m:r>
            </m:oMath>
            <w:del w:id="1294" w:author="Munish Kumar" w:date="2022-12-29T10:50:00Z">
              <w:r w:rsidDel="006B39FD">
                <w:rPr>
                  <w:sz w:val="24"/>
                  <w:szCs w:val="24"/>
                </w:rPr>
                <w:delText xml:space="preserve"> -&gt;</w:delText>
              </w:r>
            </w:del>
            <w:r>
              <w:rPr>
                <w:sz w:val="24"/>
                <w:szCs w:val="24"/>
              </w:rPr>
              <w:t xml:space="preserve"> Rock Quality Index</w:t>
            </w:r>
            <w:ins w:id="1295" w:author="Munish Kumar" w:date="2022-12-29T10:50:00Z">
              <w:r w:rsidR="006B39FD">
                <w:rPr>
                  <w:sz w:val="24"/>
                  <w:szCs w:val="24"/>
                </w:rPr>
                <w:t xml:space="preserve"> (</w:t>
              </w:r>
              <w:r w:rsidR="006B39FD" w:rsidRPr="006B39FD">
                <w:rPr>
                  <w:rFonts w:ascii="Symbol" w:hAnsi="Symbol"/>
                  <w:sz w:val="24"/>
                  <w:szCs w:val="24"/>
                  <w:rPrChange w:id="1296" w:author="Munish Kumar" w:date="2022-12-29T10:50:00Z">
                    <w:rPr>
                      <w:sz w:val="24"/>
                      <w:szCs w:val="24"/>
                    </w:rPr>
                  </w:rPrChange>
                </w:rPr>
                <w:t>m</w:t>
              </w:r>
              <w:r w:rsidR="006B39FD">
                <w:rPr>
                  <w:sz w:val="24"/>
                  <w:szCs w:val="24"/>
                </w:rPr>
                <w:t>m)</w:t>
              </w:r>
            </w:ins>
          </w:p>
          <w:p w14:paraId="2206F3A4" w14:textId="79F6E31D" w:rsidR="006B39FD" w:rsidRPr="008F1C3B" w:rsidRDefault="006B39FD" w:rsidP="006B39FD">
            <w:pPr>
              <w:jc w:val="both"/>
              <w:rPr>
                <w:sz w:val="24"/>
                <w:szCs w:val="24"/>
              </w:rPr>
            </w:pPr>
            <w:ins w:id="1297" w:author="Munish Kumar" w:date="2022-12-29T10:51:00Z">
              <w:r>
                <w:rPr>
                  <w:sz w:val="24"/>
                  <w:szCs w:val="24"/>
                </w:rPr>
                <w:t>FZI is Flow Zone Index (</w:t>
              </w:r>
              <w:r w:rsidRPr="00291B19">
                <w:rPr>
                  <w:rFonts w:ascii="Symbol" w:hAnsi="Symbol"/>
                  <w:sz w:val="24"/>
                  <w:szCs w:val="24"/>
                </w:rPr>
                <w:t>m</w:t>
              </w:r>
              <w:r>
                <w:rPr>
                  <w:sz w:val="24"/>
                  <w:szCs w:val="24"/>
                </w:rPr>
                <w:t>m</w:t>
              </w:r>
              <w:r>
                <w:rPr>
                  <w:sz w:val="24"/>
                  <w:szCs w:val="24"/>
                </w:rPr>
                <w:t>)</w:t>
              </w:r>
            </w:ins>
          </w:p>
        </w:tc>
        <w:tc>
          <w:tcPr>
            <w:tcW w:w="1191" w:type="dxa"/>
          </w:tcPr>
          <w:p w14:paraId="7FBD946B" w14:textId="5CC1EB47" w:rsidR="008F1C3B" w:rsidRPr="008F1C3B" w:rsidRDefault="008F1C3B" w:rsidP="008F1C3B">
            <w:pPr>
              <w:pStyle w:val="ListParagraph"/>
              <w:numPr>
                <w:ilvl w:val="0"/>
                <w:numId w:val="4"/>
              </w:numPr>
              <w:spacing w:before="120"/>
              <w:jc w:val="both"/>
              <w:rPr>
                <w:rFonts w:ascii="Times" w:hAnsi="Times" w:cs="Times"/>
                <w:sz w:val="24"/>
                <w:szCs w:val="24"/>
              </w:rPr>
            </w:pPr>
          </w:p>
        </w:tc>
      </w:tr>
      <w:tr w:rsidR="008F1C3B" w14:paraId="7CF506F4" w14:textId="77777777" w:rsidTr="000C2C91">
        <w:tc>
          <w:tcPr>
            <w:tcW w:w="2292" w:type="dxa"/>
          </w:tcPr>
          <w:p w14:paraId="735C94A5" w14:textId="499EC781"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(Mirzaei-</w:t>
            </w:r>
            <w:proofErr w:type="spellStart"/>
            <w:r>
              <w:rPr>
                <w:rFonts w:ascii="Segoe UI" w:hAnsi="Segoe UI" w:cs="Segoe UI"/>
                <w:color w:val="222222"/>
                <w:shd w:val="clear" w:color="auto" w:fill="FFFFFF"/>
              </w:rPr>
              <w:t>Paiaman</w:t>
            </w:r>
            <w:proofErr w:type="spellEnd"/>
            <w:r>
              <w:rPr>
                <w:rFonts w:ascii="Segoe UI" w:hAnsi="Segoe UI" w:cs="Segoe UI"/>
                <w:color w:val="222222"/>
                <w:shd w:val="clear" w:color="auto" w:fill="FFFFFF"/>
              </w:rPr>
              <w:t xml:space="preserve"> et al, 2018)</w:t>
            </w:r>
          </w:p>
        </w:tc>
        <w:tc>
          <w:tcPr>
            <w:tcW w:w="1303" w:type="dxa"/>
          </w:tcPr>
          <w:p w14:paraId="10B2830F" w14:textId="4D004779" w:rsidR="008F1C3B" w:rsidRDefault="006D6232" w:rsidP="00642BA8">
            <w:pPr>
              <w:spacing w:before="120"/>
              <w:jc w:val="both"/>
              <w:rPr>
                <w:rFonts w:ascii="Times" w:hAnsi="Times" w:cs="Times"/>
                <w:sz w:val="24"/>
                <w:szCs w:val="24"/>
              </w:rPr>
            </w:pPr>
            <w:r>
              <w:rPr>
                <w:rFonts w:ascii="Times" w:hAnsi="Times" w:cs="Times"/>
                <w:sz w:val="24"/>
                <w:szCs w:val="24"/>
              </w:rPr>
              <w:t>FZI*</w:t>
            </w:r>
          </w:p>
        </w:tc>
        <w:tc>
          <w:tcPr>
            <w:tcW w:w="4230" w:type="dxa"/>
          </w:tcPr>
          <w:p w14:paraId="25F717C8" w14:textId="77777777" w:rsidR="008F1C3B" w:rsidRPr="00F853A5" w:rsidRDefault="00000000" w:rsidP="006D6232">
            <w:pPr>
              <w:spacing w:line="480" w:lineRule="auto"/>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F853A5" w:rsidRDefault="00F853A5" w:rsidP="006D6232">
            <w:pPr>
              <w:spacing w:line="480" w:lineRule="auto"/>
              <w:jc w:val="both"/>
              <w:rPr>
                <w:sz w:val="24"/>
                <w:szCs w:val="24"/>
              </w:rPr>
            </w:pPr>
            <w:r>
              <w:rPr>
                <w:sz w:val="24"/>
                <w:szCs w:val="24"/>
              </w:rPr>
              <w:t xml:space="preserve">Where: </w:t>
            </w:r>
          </w:p>
          <w:p w14:paraId="5ECD07EE" w14:textId="77777777"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41BF72FB" w14:textId="2701B9B6" w:rsidR="00F853A5" w:rsidRPr="006D6232" w:rsidRDefault="00F853A5" w:rsidP="006D6232">
            <w:pPr>
              <w:spacing w:line="480" w:lineRule="auto"/>
              <w:jc w:val="both"/>
              <w:rPr>
                <w:sz w:val="24"/>
                <w:szCs w:val="24"/>
              </w:rPr>
            </w:pPr>
            <m:oMath>
              <m:r>
                <w:rPr>
                  <w:rFonts w:ascii="Cambria Math" w:hAnsi="Cambria Math"/>
                  <w:sz w:val="24"/>
                  <w:szCs w:val="24"/>
                </w:rPr>
                <m:t>φ</m:t>
              </m:r>
            </m:oMath>
            <w:r>
              <w:rPr>
                <w:sz w:val="24"/>
                <w:szCs w:val="24"/>
              </w:rPr>
              <w:t xml:space="preserve"> -&gt; porosity</w:t>
            </w:r>
          </w:p>
        </w:tc>
        <w:tc>
          <w:tcPr>
            <w:tcW w:w="1191" w:type="dxa"/>
          </w:tcPr>
          <w:p w14:paraId="68AAD688" w14:textId="5D15BFC2" w:rsidR="008F1C3B" w:rsidRPr="006D6232" w:rsidRDefault="008F1C3B" w:rsidP="006D6232">
            <w:pPr>
              <w:pStyle w:val="ListParagraph"/>
              <w:numPr>
                <w:ilvl w:val="0"/>
                <w:numId w:val="4"/>
              </w:numPr>
              <w:spacing w:before="120"/>
              <w:jc w:val="both"/>
              <w:rPr>
                <w:rFonts w:ascii="Times" w:hAnsi="Times" w:cs="Times"/>
                <w:sz w:val="24"/>
                <w:szCs w:val="24"/>
              </w:rPr>
            </w:pPr>
          </w:p>
        </w:tc>
      </w:tr>
      <w:tr w:rsidR="008F1C3B" w14:paraId="0F3C828D" w14:textId="77777777" w:rsidTr="000C2C91">
        <w:tc>
          <w:tcPr>
            <w:tcW w:w="2292" w:type="dxa"/>
          </w:tcPr>
          <w:p w14:paraId="5F18BFE4" w14:textId="0E7E81E5"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(Nooruddin and Hossain, 2011)</w:t>
            </w:r>
          </w:p>
        </w:tc>
        <w:tc>
          <w:tcPr>
            <w:tcW w:w="1303" w:type="dxa"/>
          </w:tcPr>
          <w:p w14:paraId="4E3B9A4F" w14:textId="1CC26463" w:rsidR="008F1C3B" w:rsidRDefault="006D6232" w:rsidP="00642BA8">
            <w:pPr>
              <w:spacing w:before="120"/>
              <w:jc w:val="both"/>
              <w:rPr>
                <w:rFonts w:ascii="Times" w:hAnsi="Times" w:cs="Times"/>
                <w:sz w:val="24"/>
                <w:szCs w:val="24"/>
              </w:rPr>
            </w:pPr>
            <w:r>
              <w:rPr>
                <w:rFonts w:ascii="Times" w:hAnsi="Times" w:cs="Times"/>
                <w:sz w:val="24"/>
                <w:szCs w:val="24"/>
              </w:rPr>
              <w:t>FZIM</w:t>
            </w:r>
          </w:p>
        </w:tc>
        <w:tc>
          <w:tcPr>
            <w:tcW w:w="4230" w:type="dxa"/>
          </w:tcPr>
          <w:p w14:paraId="6CBB024C" w14:textId="77777777" w:rsidR="008F1C3B" w:rsidRPr="006D6232" w:rsidRDefault="006D6232" w:rsidP="006D6232">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6D6232" w:rsidRDefault="006D6232" w:rsidP="006D6232">
            <w:pPr>
              <w:spacing w:line="480" w:lineRule="auto"/>
              <w:jc w:val="both"/>
              <w:rPr>
                <w:rFonts w:ascii="Times" w:hAnsi="Times" w:cs="Times"/>
                <w:sz w:val="24"/>
                <w:szCs w:val="24"/>
              </w:rPr>
            </w:pPr>
            <w:r>
              <w:rPr>
                <w:rFonts w:ascii="Times" w:hAnsi="Times" w:cs="Times"/>
                <w:sz w:val="24"/>
                <w:szCs w:val="24"/>
              </w:rPr>
              <w:t xml:space="preserve">Where: </w:t>
            </w:r>
          </w:p>
          <w:p w14:paraId="53867467" w14:textId="1CB7AD1C" w:rsidR="006D6232" w:rsidRPr="006D6232" w:rsidRDefault="006D6232" w:rsidP="006D6232">
            <w:pPr>
              <w:spacing w:line="480" w:lineRule="auto"/>
              <w:jc w:val="both"/>
              <w:rPr>
                <w:rFonts w:ascii="Times" w:hAnsi="Times" w:cs="Times"/>
                <w:sz w:val="24"/>
                <w:szCs w:val="24"/>
              </w:rPr>
            </w:pPr>
            <w:r>
              <w:rPr>
                <w:rFonts w:ascii="Times" w:hAnsi="Times" w:cs="Times"/>
                <w:sz w:val="24"/>
                <w:szCs w:val="24"/>
              </w:rPr>
              <w:t>m -&gt; cementation factor</w:t>
            </w:r>
          </w:p>
        </w:tc>
        <w:tc>
          <w:tcPr>
            <w:tcW w:w="1191" w:type="dxa"/>
          </w:tcPr>
          <w:p w14:paraId="682C86CE" w14:textId="6EE204A4" w:rsidR="006D6232" w:rsidRPr="006D6232" w:rsidRDefault="006D6232" w:rsidP="006D6232">
            <w:pPr>
              <w:pStyle w:val="ListParagraph"/>
              <w:numPr>
                <w:ilvl w:val="0"/>
                <w:numId w:val="4"/>
              </w:numPr>
              <w:spacing w:before="120"/>
              <w:jc w:val="both"/>
              <w:rPr>
                <w:rFonts w:ascii="Times" w:hAnsi="Times" w:cs="Times"/>
                <w:sz w:val="24"/>
                <w:szCs w:val="24"/>
              </w:rPr>
            </w:pPr>
          </w:p>
        </w:tc>
      </w:tr>
      <w:tr w:rsidR="008F1C3B" w14:paraId="63CCB233" w14:textId="77777777" w:rsidTr="000C2C91">
        <w:tc>
          <w:tcPr>
            <w:tcW w:w="2292" w:type="dxa"/>
          </w:tcPr>
          <w:p w14:paraId="1F691C6A" w14:textId="6BE2A5B6" w:rsidR="008F1C3B" w:rsidRDefault="00F853A5" w:rsidP="00642BA8">
            <w:pPr>
              <w:spacing w:before="120"/>
              <w:jc w:val="both"/>
              <w:rPr>
                <w:rFonts w:ascii="Times" w:hAnsi="Times" w:cs="Times"/>
                <w:sz w:val="24"/>
                <w:szCs w:val="24"/>
              </w:rPr>
            </w:pPr>
            <w:r>
              <w:rPr>
                <w:rFonts w:ascii="Segoe UI" w:hAnsi="Segoe UI" w:cs="Segoe UI"/>
                <w:color w:val="222222"/>
                <w:shd w:val="clear" w:color="auto" w:fill="FFFFFF"/>
              </w:rPr>
              <w:t>(</w:t>
            </w:r>
            <w:r w:rsidR="000C2C91">
              <w:rPr>
                <w:rFonts w:ascii="Segoe UI" w:hAnsi="Segoe UI" w:cs="Segoe UI"/>
                <w:color w:val="222222"/>
                <w:shd w:val="clear" w:color="auto" w:fill="FFFFFF"/>
              </w:rPr>
              <w:t xml:space="preserve">Izadi and </w:t>
            </w:r>
            <w:proofErr w:type="spellStart"/>
            <w:r w:rsidR="000C2C91">
              <w:rPr>
                <w:rFonts w:ascii="Segoe UI" w:hAnsi="Segoe UI" w:cs="Segoe UI"/>
                <w:color w:val="222222"/>
                <w:shd w:val="clear" w:color="auto" w:fill="FFFFFF"/>
              </w:rPr>
              <w:t>Ghalambor</w:t>
            </w:r>
            <w:proofErr w:type="spellEnd"/>
            <w:r>
              <w:rPr>
                <w:rFonts w:ascii="Segoe UI" w:hAnsi="Segoe UI" w:cs="Segoe UI"/>
                <w:color w:val="222222"/>
                <w:shd w:val="clear" w:color="auto" w:fill="FFFFFF"/>
              </w:rPr>
              <w:t>, 2013)</w:t>
            </w:r>
          </w:p>
        </w:tc>
        <w:tc>
          <w:tcPr>
            <w:tcW w:w="1303" w:type="dxa"/>
          </w:tcPr>
          <w:p w14:paraId="70DCB81F" w14:textId="44F66C76" w:rsidR="008F1C3B" w:rsidRDefault="000C2C91" w:rsidP="00642BA8">
            <w:pPr>
              <w:spacing w:before="120"/>
              <w:jc w:val="both"/>
              <w:rPr>
                <w:rFonts w:ascii="Times" w:hAnsi="Times" w:cs="Times"/>
                <w:sz w:val="24"/>
                <w:szCs w:val="24"/>
              </w:rPr>
            </w:pPr>
            <w:r>
              <w:rPr>
                <w:rFonts w:ascii="Times" w:hAnsi="Times" w:cs="Times"/>
                <w:sz w:val="24"/>
                <w:szCs w:val="24"/>
              </w:rPr>
              <w:t>MFZI</w:t>
            </w:r>
          </w:p>
        </w:tc>
        <w:tc>
          <w:tcPr>
            <w:tcW w:w="4230" w:type="dxa"/>
          </w:tcPr>
          <w:p w14:paraId="1543C352" w14:textId="77777777" w:rsidR="008F1C3B" w:rsidRPr="000C2C91" w:rsidRDefault="000C2C91" w:rsidP="000C2C91">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0C2C91" w:rsidRDefault="000C2C91" w:rsidP="000C2C91">
            <w:pPr>
              <w:spacing w:line="480" w:lineRule="auto"/>
              <w:jc w:val="both"/>
              <w:rPr>
                <w:rFonts w:ascii="Times" w:hAnsi="Times" w:cs="Times"/>
                <w:sz w:val="24"/>
                <w:szCs w:val="24"/>
              </w:rPr>
            </w:pPr>
            <w:r>
              <w:rPr>
                <w:rFonts w:ascii="Times" w:hAnsi="Times" w:cs="Times"/>
                <w:sz w:val="24"/>
                <w:szCs w:val="24"/>
              </w:rPr>
              <w:t>Where:</w:t>
            </w:r>
          </w:p>
          <w:p w14:paraId="034C50F1" w14:textId="77777777" w:rsidR="000C2C91" w:rsidRDefault="00000000" w:rsidP="000C2C91">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0C2C91">
              <w:rPr>
                <w:sz w:val="24"/>
                <w:szCs w:val="24"/>
              </w:rPr>
              <w:t xml:space="preserve">-&gt; </w:t>
            </w:r>
            <w:r w:rsidR="000C2C91" w:rsidRPr="000545CD">
              <w:rPr>
                <w:sz w:val="24"/>
                <w:szCs w:val="24"/>
              </w:rPr>
              <w:t>irreducible water saturation</w:t>
            </w:r>
          </w:p>
          <w:p w14:paraId="1E73C309" w14:textId="21C9E959" w:rsidR="00F853A5" w:rsidRPr="000C2C91" w:rsidRDefault="00F853A5" w:rsidP="000C2C91">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-&gt; Rock Quality Index</w:t>
            </w:r>
          </w:p>
        </w:tc>
        <w:tc>
          <w:tcPr>
            <w:tcW w:w="1191" w:type="dxa"/>
          </w:tcPr>
          <w:p w14:paraId="5A0DF068" w14:textId="5AC39F82" w:rsidR="008F1C3B" w:rsidRPr="000C2C91" w:rsidRDefault="008F1C3B" w:rsidP="000C2C91">
            <w:pPr>
              <w:pStyle w:val="ListParagraph"/>
              <w:numPr>
                <w:ilvl w:val="0"/>
                <w:numId w:val="4"/>
              </w:numPr>
              <w:spacing w:before="120"/>
              <w:jc w:val="both"/>
              <w:rPr>
                <w:rFonts w:ascii="Times" w:hAnsi="Times" w:cs="Times"/>
                <w:sz w:val="24"/>
                <w:szCs w:val="24"/>
              </w:rPr>
            </w:pPr>
          </w:p>
        </w:tc>
      </w:tr>
      <w:tr w:rsidR="008F1C3B" w14:paraId="05CC3C05" w14:textId="77777777" w:rsidTr="000C2C91">
        <w:tc>
          <w:tcPr>
            <w:tcW w:w="2292" w:type="dxa"/>
          </w:tcPr>
          <w:p w14:paraId="3EDD485C" w14:textId="5468F7F3" w:rsidR="008F1C3B" w:rsidRDefault="00F853A5" w:rsidP="00642BA8">
            <w:pPr>
              <w:spacing w:before="120"/>
              <w:jc w:val="both"/>
              <w:rPr>
                <w:rFonts w:ascii="Times" w:hAnsi="Times" w:cs="Times"/>
                <w:sz w:val="24"/>
                <w:szCs w:val="24"/>
              </w:rPr>
            </w:pPr>
            <w:r>
              <w:rPr>
                <w:sz w:val="24"/>
                <w:szCs w:val="24"/>
              </w:rPr>
              <w:t>(</w:t>
            </w:r>
            <w:proofErr w:type="spellStart"/>
            <w:r w:rsidRPr="00346DDE">
              <w:rPr>
                <w:sz w:val="24"/>
                <w:szCs w:val="24"/>
              </w:rPr>
              <w:t>Shahat</w:t>
            </w:r>
            <w:proofErr w:type="spellEnd"/>
            <w:r w:rsidRPr="00346DDE">
              <w:rPr>
                <w:sz w:val="24"/>
                <w:szCs w:val="24"/>
              </w:rPr>
              <w:t xml:space="preserve"> et. al.</w:t>
            </w:r>
            <w:r>
              <w:rPr>
                <w:sz w:val="24"/>
                <w:szCs w:val="24"/>
              </w:rPr>
              <w:t>,</w:t>
            </w:r>
            <w:r w:rsidRPr="00346DDE">
              <w:rPr>
                <w:sz w:val="24"/>
                <w:szCs w:val="24"/>
              </w:rPr>
              <w:t>2021)</w:t>
            </w:r>
          </w:p>
        </w:tc>
        <w:tc>
          <w:tcPr>
            <w:tcW w:w="1303" w:type="dxa"/>
          </w:tcPr>
          <w:p w14:paraId="65D14B14" w14:textId="0D92D1DB" w:rsidR="008F1C3B" w:rsidRDefault="00F853A5" w:rsidP="00642BA8">
            <w:pPr>
              <w:spacing w:before="120"/>
              <w:jc w:val="both"/>
              <w:rPr>
                <w:rFonts w:ascii="Times" w:hAnsi="Times" w:cs="Times"/>
                <w:sz w:val="24"/>
                <w:szCs w:val="24"/>
              </w:rPr>
            </w:pPr>
            <w:r>
              <w:rPr>
                <w:rFonts w:ascii="Times" w:hAnsi="Times" w:cs="Times"/>
                <w:sz w:val="24"/>
                <w:szCs w:val="24"/>
              </w:rPr>
              <w:t>RFZI</w:t>
            </w:r>
          </w:p>
        </w:tc>
        <w:tc>
          <w:tcPr>
            <w:tcW w:w="4230" w:type="dxa"/>
          </w:tcPr>
          <w:p w14:paraId="46EB478C" w14:textId="77777777" w:rsidR="00F853A5" w:rsidRPr="000548C5" w:rsidRDefault="00F853A5" w:rsidP="00F853A5">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F853A5" w:rsidRPr="000548C5" w:rsidRDefault="00000000" w:rsidP="00F853A5">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8F1C3B" w:rsidRDefault="00F853A5" w:rsidP="00642BA8">
            <w:pPr>
              <w:spacing w:before="120"/>
              <w:jc w:val="both"/>
              <w:rPr>
                <w:rFonts w:ascii="Times" w:hAnsi="Times" w:cs="Times"/>
                <w:sz w:val="24"/>
                <w:szCs w:val="24"/>
              </w:rPr>
            </w:pPr>
            <w:r>
              <w:rPr>
                <w:rFonts w:ascii="Times" w:hAnsi="Times" w:cs="Times"/>
                <w:sz w:val="24"/>
                <w:szCs w:val="24"/>
              </w:rPr>
              <w:t>Where:</w:t>
            </w:r>
          </w:p>
          <w:p w14:paraId="16D6E16A" w14:textId="4335FD1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F853A5" w:rsidRPr="000545CD">
              <w:rPr>
                <w:sz w:val="24"/>
                <w:szCs w:val="24"/>
              </w:rPr>
              <w:t xml:space="preserve"> </w:t>
            </w:r>
            <w:r w:rsidR="00F853A5">
              <w:rPr>
                <w:sz w:val="24"/>
                <w:szCs w:val="24"/>
              </w:rPr>
              <w:t xml:space="preserve">-&gt; </w:t>
            </w:r>
            <w:r w:rsidR="00F853A5" w:rsidRPr="000545CD">
              <w:rPr>
                <w:sz w:val="24"/>
                <w:szCs w:val="24"/>
              </w:rPr>
              <w:t xml:space="preserve">resistivity index </w:t>
            </w:r>
          </w:p>
          <w:p w14:paraId="4C9266EA" w14:textId="10CEDBE4"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F853A5" w:rsidRPr="000545CD">
              <w:rPr>
                <w:sz w:val="24"/>
                <w:szCs w:val="24"/>
              </w:rPr>
              <w:t xml:space="preserve"> </w:t>
            </w:r>
            <w:r w:rsidR="00F853A5">
              <w:rPr>
                <w:sz w:val="24"/>
                <w:szCs w:val="24"/>
              </w:rPr>
              <w:t>-&gt;</w:t>
            </w:r>
            <w:r w:rsidR="00F853A5" w:rsidRPr="000545CD">
              <w:rPr>
                <w:sz w:val="24"/>
                <w:szCs w:val="24"/>
              </w:rPr>
              <w:t xml:space="preserve"> true formation resistivity</w:t>
            </w:r>
          </w:p>
          <w:p w14:paraId="2782FCD2" w14:textId="3E43457C"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F853A5" w:rsidRPr="000545CD">
              <w:rPr>
                <w:sz w:val="24"/>
                <w:szCs w:val="24"/>
              </w:rPr>
              <w:t xml:space="preserve"> </w:t>
            </w:r>
            <w:r w:rsidR="00F853A5">
              <w:rPr>
                <w:sz w:val="24"/>
                <w:szCs w:val="24"/>
              </w:rPr>
              <w:t>-&gt;</w:t>
            </w:r>
            <w:r w:rsidR="00F853A5" w:rsidRPr="000545CD">
              <w:rPr>
                <w:sz w:val="24"/>
                <w:szCs w:val="24"/>
              </w:rPr>
              <w:t xml:space="preserve"> formation resistivity when water saturation is 100%</w:t>
            </w:r>
          </w:p>
          <w:p w14:paraId="6729C7A6" w14:textId="15803262"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oMath>
            <w:r w:rsidR="00F853A5">
              <w:rPr>
                <w:sz w:val="24"/>
                <w:szCs w:val="24"/>
              </w:rPr>
              <w:t>-&gt;</w:t>
            </w:r>
            <w:r w:rsidR="00F853A5" w:rsidRPr="000545CD">
              <w:rPr>
                <w:sz w:val="24"/>
                <w:szCs w:val="24"/>
              </w:rPr>
              <w:t xml:space="preserve"> formation water resistivity</w:t>
            </w:r>
          </w:p>
          <w:p w14:paraId="48DD1075" w14:textId="5A291FB8"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F853A5" w:rsidRPr="000545CD">
              <w:rPr>
                <w:sz w:val="24"/>
                <w:szCs w:val="24"/>
              </w:rPr>
              <w:t xml:space="preserve"> </w:t>
            </w:r>
            <w:r w:rsidR="00F853A5">
              <w:rPr>
                <w:sz w:val="24"/>
                <w:szCs w:val="24"/>
              </w:rPr>
              <w:t>-&gt;</w:t>
            </w:r>
            <w:r w:rsidR="00F853A5" w:rsidRPr="000545CD">
              <w:rPr>
                <w:sz w:val="24"/>
                <w:szCs w:val="24"/>
              </w:rPr>
              <w:t xml:space="preserve"> surface grain volume </w:t>
            </w:r>
          </w:p>
          <w:p w14:paraId="63CD3A95" w14:textId="42F03CE1"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534D5D6A" w14:textId="1511365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F853A5" w:rsidRPr="000545CD">
              <w:rPr>
                <w:sz w:val="24"/>
                <w:szCs w:val="24"/>
              </w:rPr>
              <w:t xml:space="preserve"> </w:t>
            </w:r>
            <w:r w:rsidR="00F853A5">
              <w:rPr>
                <w:sz w:val="24"/>
                <w:szCs w:val="24"/>
              </w:rPr>
              <w:t>-&gt;</w:t>
            </w:r>
            <w:r w:rsidR="00F853A5" w:rsidRPr="000545CD">
              <w:rPr>
                <w:sz w:val="24"/>
                <w:szCs w:val="24"/>
              </w:rPr>
              <w:t xml:space="preserve"> shape factor</w:t>
            </w:r>
          </w:p>
          <w:p w14:paraId="4A2DD899" w14:textId="43871D9C" w:rsidR="00F853A5" w:rsidRDefault="00F853A5" w:rsidP="00642BA8">
            <w:pPr>
              <w:spacing w:before="120"/>
              <w:jc w:val="both"/>
              <w:rPr>
                <w:rFonts w:ascii="Times" w:hAnsi="Times" w:cs="Times"/>
                <w:sz w:val="24"/>
                <w:szCs w:val="24"/>
              </w:rPr>
            </w:pPr>
          </w:p>
        </w:tc>
        <w:tc>
          <w:tcPr>
            <w:tcW w:w="1191" w:type="dxa"/>
          </w:tcPr>
          <w:p w14:paraId="5BDB43FE" w14:textId="791F9D6C" w:rsidR="008F1C3B" w:rsidRPr="00F853A5" w:rsidRDefault="008F1C3B" w:rsidP="00F853A5">
            <w:pPr>
              <w:pStyle w:val="ListParagraph"/>
              <w:numPr>
                <w:ilvl w:val="0"/>
                <w:numId w:val="4"/>
              </w:numPr>
              <w:spacing w:before="120"/>
              <w:jc w:val="both"/>
              <w:rPr>
                <w:rFonts w:ascii="Times" w:hAnsi="Times" w:cs="Times"/>
                <w:sz w:val="24"/>
                <w:szCs w:val="24"/>
              </w:rPr>
            </w:pPr>
          </w:p>
        </w:tc>
      </w:tr>
      <w:tr w:rsidR="00F853A5" w14:paraId="6AAB3255" w14:textId="77777777" w:rsidTr="000C2C91">
        <w:tc>
          <w:tcPr>
            <w:tcW w:w="2292" w:type="dxa"/>
          </w:tcPr>
          <w:p w14:paraId="49588F0F" w14:textId="7ACD708C" w:rsidR="00F853A5" w:rsidRDefault="001625B4" w:rsidP="00642BA8">
            <w:pPr>
              <w:spacing w:before="120"/>
              <w:jc w:val="both"/>
              <w:rPr>
                <w:sz w:val="24"/>
                <w:szCs w:val="24"/>
              </w:rPr>
            </w:pPr>
            <w:r>
              <w:rPr>
                <w:rFonts w:ascii="Segoe UI" w:hAnsi="Segoe UI" w:cs="Segoe UI"/>
                <w:color w:val="222222"/>
                <w:sz w:val="27"/>
                <w:szCs w:val="27"/>
                <w:shd w:val="clear" w:color="auto" w:fill="FFFFFF"/>
              </w:rPr>
              <w:t>(</w:t>
            </w: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1980)</w:t>
            </w:r>
          </w:p>
        </w:tc>
        <w:tc>
          <w:tcPr>
            <w:tcW w:w="1303" w:type="dxa"/>
          </w:tcPr>
          <w:p w14:paraId="657503E5" w14:textId="2CADA1BB" w:rsidR="00F853A5" w:rsidRDefault="00F853A5" w:rsidP="00642BA8">
            <w:pPr>
              <w:spacing w:before="120"/>
              <w:jc w:val="both"/>
              <w:rPr>
                <w:rFonts w:ascii="Times" w:hAnsi="Times" w:cs="Times"/>
                <w:sz w:val="24"/>
                <w:szCs w:val="24"/>
              </w:rPr>
            </w:pPr>
            <w:r>
              <w:rPr>
                <w:rFonts w:ascii="Times" w:hAnsi="Times" w:cs="Times"/>
                <w:sz w:val="24"/>
                <w:szCs w:val="24"/>
              </w:rPr>
              <w:t>Winland</w:t>
            </w:r>
          </w:p>
        </w:tc>
        <w:tc>
          <w:tcPr>
            <w:tcW w:w="4230" w:type="dxa"/>
          </w:tcPr>
          <w:p w14:paraId="766BCC10" w14:textId="77777777" w:rsidR="00F853A5" w:rsidRPr="00F853A5" w:rsidRDefault="00F853A5" w:rsidP="00F853A5">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F853A5" w:rsidRDefault="00F853A5" w:rsidP="00F853A5">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544AF5B2"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uncorrected air permeability</w:t>
            </w:r>
          </w:p>
          <w:p w14:paraId="0E6FFC55" w14:textId="024A7C9C"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porosity</w:t>
            </w:r>
          </w:p>
          <w:p w14:paraId="792FFAB4" w14:textId="4BED85E0" w:rsidR="00F853A5" w:rsidRPr="000545CD" w:rsidRDefault="00F853A5" w:rsidP="00F853A5">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-&gt;</w:t>
            </w:r>
            <w:r w:rsidRPr="000545CD">
              <w:rPr>
                <w:sz w:val="24"/>
                <w:szCs w:val="24"/>
                <w:shd w:val="clear" w:color="auto" w:fill="FFFFFF"/>
              </w:rPr>
              <w:t xml:space="preserve"> pore throat radius with 35% mercury saturation</w:t>
            </w:r>
          </w:p>
          <w:p w14:paraId="5523530A" w14:textId="32F6EEC8" w:rsidR="00F853A5" w:rsidRDefault="00F853A5" w:rsidP="00F853A5">
            <w:pPr>
              <w:spacing w:line="480" w:lineRule="auto"/>
              <w:jc w:val="both"/>
              <w:rPr>
                <w:rFonts w:ascii="Times" w:hAnsi="Times" w:cs="Times"/>
                <w:sz w:val="24"/>
                <w:szCs w:val="24"/>
              </w:rPr>
            </w:pPr>
          </w:p>
        </w:tc>
        <w:tc>
          <w:tcPr>
            <w:tcW w:w="1191" w:type="dxa"/>
          </w:tcPr>
          <w:p w14:paraId="47358139" w14:textId="77777777" w:rsidR="00F853A5" w:rsidRPr="00F853A5" w:rsidRDefault="00F853A5" w:rsidP="00F853A5">
            <w:pPr>
              <w:pStyle w:val="ListParagraph"/>
              <w:numPr>
                <w:ilvl w:val="0"/>
                <w:numId w:val="4"/>
              </w:numPr>
              <w:spacing w:before="120"/>
              <w:jc w:val="both"/>
              <w:rPr>
                <w:rFonts w:ascii="Times" w:hAnsi="Times" w:cs="Times"/>
                <w:sz w:val="24"/>
                <w:szCs w:val="24"/>
              </w:rPr>
            </w:pPr>
          </w:p>
        </w:tc>
      </w:tr>
    </w:tbl>
    <w:p w14:paraId="2035C04A" w14:textId="77777777" w:rsidR="009D696C" w:rsidRPr="00474505" w:rsidRDefault="009D696C" w:rsidP="00642BA8">
      <w:pPr>
        <w:spacing w:before="120"/>
        <w:jc w:val="both"/>
        <w:rPr>
          <w:rFonts w:ascii="Times" w:hAnsi="Times" w:cs="Times"/>
          <w:sz w:val="24"/>
          <w:szCs w:val="24"/>
        </w:rPr>
      </w:pPr>
    </w:p>
    <w:sectPr w:rsidR="009D696C" w:rsidRPr="00474505">
      <w:footerReference w:type="default" r:id="rId6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8" w:author="Munish Kumar" w:date="2022-12-28T11:09:00Z" w:initials="MK">
    <w:p w14:paraId="2EDD8DF2" w14:textId="77777777" w:rsidR="00E319AE" w:rsidRDefault="00E319AE" w:rsidP="005C5DCE">
      <w:pPr>
        <w:pStyle w:val="CommentText"/>
      </w:pPr>
      <w:r>
        <w:rPr>
          <w:rStyle w:val="CommentReference"/>
        </w:rPr>
        <w:annotationRef/>
      </w:r>
      <w:r>
        <w:t>Should use citition and biblography from word --&gt; under referecens</w:t>
      </w:r>
    </w:p>
  </w:comment>
  <w:comment w:id="179" w:author="Munish Kumar" w:date="2022-12-29T16:05:00Z" w:initials="MK">
    <w:p w14:paraId="77AF260B" w14:textId="77777777" w:rsidR="000C6B52" w:rsidRDefault="000C6B52" w:rsidP="00CC540B">
      <w:pPr>
        <w:pStyle w:val="CommentText"/>
      </w:pPr>
      <w:r>
        <w:rPr>
          <w:rStyle w:val="CommentReference"/>
        </w:rPr>
        <w:annotationRef/>
      </w:r>
      <w:r>
        <w:t>All the bits highlighted in yellow need proper referecening</w:t>
      </w:r>
    </w:p>
  </w:comment>
  <w:comment w:id="271" w:author="Munish Kumar" w:date="2022-12-29T09:44:00Z" w:initials="MK">
    <w:p w14:paraId="69F649B7" w14:textId="121DED83" w:rsidR="005F4028" w:rsidRDefault="005F4028">
      <w:pPr>
        <w:pStyle w:val="CommentText"/>
      </w:pPr>
      <w:r>
        <w:rPr>
          <w:rStyle w:val="CommentReference"/>
        </w:rPr>
        <w:annotationRef/>
      </w:r>
      <w:r>
        <w:t>Take a look at this link:</w:t>
      </w:r>
    </w:p>
    <w:p w14:paraId="2876DB5B" w14:textId="77777777" w:rsidR="005F4028" w:rsidRDefault="005F4028">
      <w:pPr>
        <w:pStyle w:val="CommentText"/>
      </w:pPr>
    </w:p>
    <w:p w14:paraId="72C9FEC8" w14:textId="77777777" w:rsidR="005F4028" w:rsidRDefault="005F4028">
      <w:pPr>
        <w:pStyle w:val="CommentText"/>
      </w:pPr>
      <w:hyperlink r:id="rId1" w:history="1">
        <w:r w:rsidRPr="000D1CD2">
          <w:rPr>
            <w:rStyle w:val="Hyperlink"/>
          </w:rPr>
          <w:t>https://www.researchgate.net/figure/Log-flow-zone-indicator-FZI-versus-depth-and-reservoir-quality-index-RQI-with_fig11_335681167</w:t>
        </w:r>
      </w:hyperlink>
    </w:p>
    <w:p w14:paraId="4A403EDC" w14:textId="77777777" w:rsidR="005F4028" w:rsidRDefault="005F4028">
      <w:pPr>
        <w:pStyle w:val="CommentText"/>
      </w:pPr>
    </w:p>
    <w:p w14:paraId="1928C4C0" w14:textId="77777777" w:rsidR="005F4028" w:rsidRDefault="005F4028" w:rsidP="000D1CD2">
      <w:pPr>
        <w:pStyle w:val="CommentText"/>
      </w:pPr>
      <w:r>
        <w:t>You can see the equations that are fenerated for FZI vs RQI</w:t>
      </w:r>
    </w:p>
  </w:comment>
  <w:comment w:id="392" w:author="Munish Kumar" w:date="2022-12-29T12:00:00Z" w:initials="MK">
    <w:p w14:paraId="3BB65B7F" w14:textId="77777777" w:rsidR="00854696" w:rsidRDefault="00854696" w:rsidP="00693D69">
      <w:pPr>
        <w:pStyle w:val="CommentText"/>
      </w:pPr>
      <w:r>
        <w:rPr>
          <w:rStyle w:val="CommentReference"/>
        </w:rPr>
        <w:annotationRef/>
      </w:r>
      <w:r>
        <w:t>Need to discuss the IMLR technique here. See later comments</w:t>
      </w:r>
    </w:p>
  </w:comment>
  <w:comment w:id="504" w:author="Munish Kumar" w:date="2022-12-29T11:22:00Z" w:initials="MK">
    <w:p w14:paraId="7C427F5A" w14:textId="7D906FB5" w:rsidR="006A22B7" w:rsidRDefault="006A22B7" w:rsidP="00A75C28">
      <w:pPr>
        <w:pStyle w:val="CommentText"/>
      </w:pPr>
      <w:r>
        <w:rPr>
          <w:rStyle w:val="CommentReference"/>
        </w:rPr>
        <w:annotationRef/>
      </w:r>
      <w:r>
        <w:t>This is how you write a literateure review. It should be a short and sweet summary of the paper and also highlight where the main issues with the paper are</w:t>
      </w:r>
    </w:p>
  </w:comment>
  <w:comment w:id="532" w:author="Munish Kumar" w:date="2022-12-29T11:58:00Z" w:initials="MK">
    <w:p w14:paraId="27779534" w14:textId="77777777" w:rsidR="00FA1F7B" w:rsidRDefault="00FA1F7B" w:rsidP="00EE7585">
      <w:pPr>
        <w:pStyle w:val="CommentText"/>
      </w:pPr>
      <w:r>
        <w:rPr>
          <w:rStyle w:val="CommentReference"/>
        </w:rPr>
        <w:annotationRef/>
      </w:r>
      <w:r>
        <w:t>Expand on this paper</w:t>
      </w:r>
    </w:p>
  </w:comment>
  <w:comment w:id="577" w:author="Munish Kumar" w:date="2022-12-29T12:00:00Z" w:initials="MK">
    <w:p w14:paraId="5B8A107E" w14:textId="77777777" w:rsidR="001D077C" w:rsidRDefault="001D077C" w:rsidP="002B3692">
      <w:pPr>
        <w:pStyle w:val="CommentText"/>
      </w:pPr>
      <w:r>
        <w:rPr>
          <w:rStyle w:val="CommentReference"/>
        </w:rPr>
        <w:annotationRef/>
      </w:r>
      <w:r>
        <w:t>Expand on this paper pls</w:t>
      </w:r>
    </w:p>
  </w:comment>
  <w:comment w:id="603" w:author="Munish Kumar" w:date="2022-12-29T11:59:00Z" w:initials="MK">
    <w:p w14:paraId="2C3ADFBF" w14:textId="58F69047" w:rsidR="00854696" w:rsidRDefault="00854696" w:rsidP="00F9257B">
      <w:pPr>
        <w:pStyle w:val="CommentText"/>
      </w:pPr>
      <w:r>
        <w:rPr>
          <w:rStyle w:val="CommentReference"/>
        </w:rPr>
        <w:annotationRef/>
      </w:r>
      <w:r>
        <w:t>If you read previously all this while we have been discussing FZI, FZI* etc etc. Now for the first time we are introducing the IMLT. Therefore we need a bit more of a write up on the IMLR and in particular explain how it is a modificaiton/variation of FZI and maybe why its superior?</w:t>
      </w:r>
    </w:p>
  </w:comment>
  <w:comment w:id="621" w:author="Munish Kumar" w:date="2022-12-29T11:59:00Z" w:initials="MK">
    <w:p w14:paraId="102652F2" w14:textId="77777777" w:rsidR="000C6B52" w:rsidRDefault="000C6B52">
      <w:pPr>
        <w:pStyle w:val="CommentText"/>
      </w:pPr>
      <w:r>
        <w:rPr>
          <w:rStyle w:val="CommentReference"/>
        </w:rPr>
        <w:annotationRef/>
      </w:r>
      <w:r>
        <w:t xml:space="preserve">Previously and all this while, we have been discussing FZI, FZI* etc etc. Now - for the first time - we are introducing IMLR. </w:t>
      </w:r>
    </w:p>
    <w:p w14:paraId="2948CE21" w14:textId="77777777" w:rsidR="000C6B52" w:rsidRDefault="000C6B52">
      <w:pPr>
        <w:pStyle w:val="CommentText"/>
      </w:pPr>
    </w:p>
    <w:p w14:paraId="6849FBBE" w14:textId="77777777" w:rsidR="000C6B52" w:rsidRDefault="000C6B52" w:rsidP="00A93C5E">
      <w:pPr>
        <w:pStyle w:val="CommentText"/>
      </w:pPr>
      <w:r>
        <w:t>Thus, we need a bit more of a write up on the IMLR and in particular explain how it is a modificaiton/variation of FZI and maybe why its superior?</w:t>
      </w:r>
    </w:p>
  </w:comment>
  <w:comment w:id="635" w:author="Munish Kumar" w:date="2022-12-30T10:23:00Z" w:initials="MK">
    <w:p w14:paraId="0DFA6AAD" w14:textId="77777777" w:rsidR="007735DD" w:rsidRDefault="007735DD">
      <w:pPr>
        <w:pStyle w:val="CommentText"/>
      </w:pPr>
      <w:r>
        <w:rPr>
          <w:rStyle w:val="CommentReference"/>
        </w:rPr>
        <w:annotationRef/>
      </w:r>
      <w:r>
        <w:rPr>
          <w:i/>
          <w:iCs/>
          <w:highlight w:val="yellow"/>
        </w:rPr>
        <w:t>A total of eleven regions’ core data is prepared and retrieved from the following sources.. The regions are Africa, Australia, Brazil, Myanmar, the North Sea, Pakistan, Papua New Guinea (PNG), the UK, the USA, China, and the Philippines. The modeling is trained with the UK core dataset prepared in this step of the study.</w:t>
      </w:r>
      <w:r>
        <w:t xml:space="preserve"> </w:t>
      </w:r>
    </w:p>
    <w:p w14:paraId="5ADB39A0" w14:textId="77777777" w:rsidR="007735DD" w:rsidRDefault="007735DD">
      <w:pPr>
        <w:pStyle w:val="CommentText"/>
      </w:pPr>
    </w:p>
    <w:p w14:paraId="2788CA6B" w14:textId="77777777" w:rsidR="007735DD" w:rsidRDefault="007735DD" w:rsidP="00AC39D2">
      <w:pPr>
        <w:pStyle w:val="CommentText"/>
      </w:pPr>
      <w:r>
        <w:t>I have removed this part for now. I think looking at how the paepr is going we may not even discuss this, or we can put it under futgure work</w:t>
      </w:r>
    </w:p>
  </w:comment>
  <w:comment w:id="667" w:author="Munish Kumar" w:date="2022-12-29T16:26:00Z" w:initials="MK">
    <w:p w14:paraId="43730A0D" w14:textId="26B16B0A" w:rsidR="004641C0" w:rsidRDefault="004641C0" w:rsidP="005D07C8">
      <w:pPr>
        <w:pStyle w:val="CommentText"/>
      </w:pPr>
      <w:r>
        <w:rPr>
          <w:rStyle w:val="CommentReference"/>
        </w:rPr>
        <w:annotationRef/>
      </w:r>
      <w:r>
        <w:t>Can you confirm the statement/%??</w:t>
      </w:r>
    </w:p>
  </w:comment>
  <w:comment w:id="756" w:author="Munish Kumar" w:date="2022-12-29T16:51:00Z" w:initials="MK">
    <w:p w14:paraId="598BB729" w14:textId="77777777" w:rsidR="00046C61" w:rsidRDefault="00046C61" w:rsidP="002F59D8">
      <w:pPr>
        <w:pStyle w:val="CommentText"/>
      </w:pPr>
      <w:r>
        <w:rPr>
          <w:rStyle w:val="CommentReference"/>
        </w:rPr>
        <w:annotationRef/>
      </w:r>
      <w:r>
        <w:t>We meed to exaplin why we did the min-max normalisation</w:t>
      </w:r>
    </w:p>
  </w:comment>
  <w:comment w:id="836" w:author="Munish Kumar" w:date="2022-12-30T09:32:00Z" w:initials="MK">
    <w:p w14:paraId="4698633E" w14:textId="77777777" w:rsidR="004D14E7" w:rsidRDefault="004D14E7">
      <w:pPr>
        <w:pStyle w:val="CommentText"/>
      </w:pPr>
      <w:r>
        <w:rPr>
          <w:rStyle w:val="CommentReference"/>
        </w:rPr>
        <w:annotationRef/>
      </w:r>
      <w:r>
        <w:t>We should also get some additional information regaridn the data set</w:t>
      </w:r>
    </w:p>
    <w:p w14:paraId="5F24184A" w14:textId="77777777" w:rsidR="004D14E7" w:rsidRDefault="004D14E7">
      <w:pPr>
        <w:pStyle w:val="CommentText"/>
      </w:pPr>
    </w:p>
    <w:p w14:paraId="06C4B5C3" w14:textId="77777777" w:rsidR="004D14E7" w:rsidRDefault="004D14E7">
      <w:pPr>
        <w:pStyle w:val="CommentText"/>
      </w:pPr>
      <w:r>
        <w:t>1) Is it all sandstones</w:t>
      </w:r>
    </w:p>
    <w:p w14:paraId="437DBC60" w14:textId="77777777" w:rsidR="004D14E7" w:rsidRDefault="004D14E7">
      <w:pPr>
        <w:pStyle w:val="CommentText"/>
      </w:pPr>
      <w:r>
        <w:t>2) How many unique wells was this data collected from?</w:t>
      </w:r>
    </w:p>
    <w:p w14:paraId="235BE25F" w14:textId="77777777" w:rsidR="004D14E7" w:rsidRDefault="004D14E7" w:rsidP="00094EDF">
      <w:pPr>
        <w:pStyle w:val="CommentText"/>
      </w:pPr>
      <w:r>
        <w:t>3) What was the depth range for the core data?</w:t>
      </w:r>
    </w:p>
  </w:comment>
  <w:comment w:id="838" w:author="Munish Kumar" w:date="2022-12-29T17:12:00Z" w:initials="MK">
    <w:p w14:paraId="7001C8D1" w14:textId="162E927F" w:rsidR="008A68DD" w:rsidRDefault="008A68DD" w:rsidP="008A68DD">
      <w:pPr>
        <w:pStyle w:val="CommentText"/>
      </w:pPr>
      <w:r>
        <w:rPr>
          <w:rStyle w:val="CommentReference"/>
        </w:rPr>
        <w:annotationRef/>
      </w:r>
      <w:r>
        <w:t>Use Insert caption under referecnes</w:t>
      </w:r>
    </w:p>
  </w:comment>
  <w:comment w:id="926" w:author="Munish Kumar" w:date="2022-12-30T10:20:00Z" w:initials="MK">
    <w:p w14:paraId="5957AF3D" w14:textId="77777777" w:rsidR="007735DD" w:rsidRDefault="007735DD">
      <w:pPr>
        <w:pStyle w:val="CommentText"/>
      </w:pPr>
      <w:r>
        <w:rPr>
          <w:rStyle w:val="CommentReference"/>
        </w:rPr>
        <w:annotationRef/>
      </w:r>
      <w:r>
        <w:t xml:space="preserve">Leave it to you to adjust the font, and the number of significant figures decimal places. </w:t>
      </w:r>
    </w:p>
    <w:p w14:paraId="13EAA528" w14:textId="77777777" w:rsidR="007735DD" w:rsidRDefault="007735DD">
      <w:pPr>
        <w:pStyle w:val="CommentText"/>
      </w:pPr>
    </w:p>
    <w:p w14:paraId="4B53C819" w14:textId="77777777" w:rsidR="007735DD" w:rsidRDefault="007735DD" w:rsidP="00462522">
      <w:pPr>
        <w:pStyle w:val="CommentText"/>
      </w:pPr>
      <w:r>
        <w:t>Be consistent. I recommend 3 sig fig where possible, or 1 decimal place in the case of perm for instance.</w:t>
      </w:r>
    </w:p>
  </w:comment>
  <w:comment w:id="1244" w:author="Munish Kumar" w:date="2022-12-28T16:45:00Z" w:initials="MK">
    <w:p w14:paraId="224697DD" w14:textId="350AAA77" w:rsidR="006B39FD" w:rsidRDefault="00A04995">
      <w:pPr>
        <w:pStyle w:val="CommentText"/>
      </w:pPr>
      <w:r>
        <w:rPr>
          <w:rStyle w:val="CommentReference"/>
        </w:rPr>
        <w:annotationRef/>
      </w:r>
      <w:r w:rsidR="006B39FD">
        <w:t>Reorder columns (from Left to right)</w:t>
      </w:r>
    </w:p>
    <w:p w14:paraId="093CCAA9" w14:textId="77777777" w:rsidR="006B39FD" w:rsidRDefault="006B39FD">
      <w:pPr>
        <w:pStyle w:val="CommentText"/>
      </w:pPr>
    </w:p>
    <w:p w14:paraId="7C3772E8" w14:textId="77777777" w:rsidR="006B39FD" w:rsidRDefault="006B39FD">
      <w:pPr>
        <w:pStyle w:val="CommentText"/>
      </w:pPr>
      <w:r>
        <w:t>1) Equation Number</w:t>
      </w:r>
    </w:p>
    <w:p w14:paraId="7640335A" w14:textId="77777777" w:rsidR="006B39FD" w:rsidRDefault="006B39FD">
      <w:pPr>
        <w:pStyle w:val="CommentText"/>
      </w:pPr>
      <w:r>
        <w:t>2) Indices</w:t>
      </w:r>
    </w:p>
    <w:p w14:paraId="17FEF451" w14:textId="77777777" w:rsidR="006B39FD" w:rsidRDefault="006B39FD">
      <w:pPr>
        <w:pStyle w:val="CommentText"/>
      </w:pPr>
      <w:r>
        <w:t>3) Equations</w:t>
      </w:r>
    </w:p>
    <w:p w14:paraId="2AEF7B34" w14:textId="77777777" w:rsidR="006B39FD" w:rsidRDefault="006B39FD">
      <w:pPr>
        <w:pStyle w:val="CommentText"/>
      </w:pPr>
      <w:r>
        <w:t>4) Author</w:t>
      </w:r>
    </w:p>
    <w:p w14:paraId="40564113" w14:textId="77777777" w:rsidR="006B39FD" w:rsidRDefault="006B39FD">
      <w:pPr>
        <w:pStyle w:val="CommentText"/>
      </w:pPr>
    </w:p>
    <w:p w14:paraId="12E2771E" w14:textId="77777777" w:rsidR="006B39FD" w:rsidRDefault="006B39FD" w:rsidP="00E606E0">
      <w:pPr>
        <w:pStyle w:val="CommentText"/>
      </w:pPr>
      <w:r>
        <w:t>Pls make sure there are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DD8DF2" w15:done="0"/>
  <w15:commentEx w15:paraId="77AF260B" w15:done="0"/>
  <w15:commentEx w15:paraId="1928C4C0" w15:done="0"/>
  <w15:commentEx w15:paraId="3BB65B7F" w15:done="0"/>
  <w15:commentEx w15:paraId="7C427F5A" w15:done="0"/>
  <w15:commentEx w15:paraId="27779534" w15:done="0"/>
  <w15:commentEx w15:paraId="5B8A107E" w15:done="0"/>
  <w15:commentEx w15:paraId="2C3ADFBF" w15:done="0"/>
  <w15:commentEx w15:paraId="6849FBBE" w15:done="0"/>
  <w15:commentEx w15:paraId="2788CA6B" w15:done="0"/>
  <w15:commentEx w15:paraId="43730A0D" w15:done="0"/>
  <w15:commentEx w15:paraId="598BB729" w15:done="0"/>
  <w15:commentEx w15:paraId="235BE25F" w15:done="0"/>
  <w15:commentEx w15:paraId="7001C8D1" w15:done="0"/>
  <w15:commentEx w15:paraId="4B53C819" w15:done="0"/>
  <w15:commentEx w15:paraId="12E2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A260" w16cex:dateUtc="2022-12-28T03:09:00Z"/>
  <w16cex:commentExtensible w16cex:durableId="2758393D" w16cex:dateUtc="2022-12-29T08:05:00Z"/>
  <w16cex:commentExtensible w16cex:durableId="2757DFFD" w16cex:dateUtc="2022-12-29T01:44:00Z"/>
  <w16cex:commentExtensible w16cex:durableId="2757FFD0" w16cex:dateUtc="2022-12-29T04:00:00Z"/>
  <w16cex:commentExtensible w16cex:durableId="2757F70B" w16cex:dateUtc="2022-12-29T03:22:00Z"/>
  <w16cex:commentExtensible w16cex:durableId="2757FF75" w16cex:dateUtc="2022-12-29T03:58:00Z"/>
  <w16cex:commentExtensible w16cex:durableId="2757FFF9" w16cex:dateUtc="2022-12-29T04:00:00Z"/>
  <w16cex:commentExtensible w16cex:durableId="2757FFB7" w16cex:dateUtc="2022-12-29T03:59:00Z"/>
  <w16cex:commentExtensible w16cex:durableId="27583849" w16cex:dateUtc="2022-12-29T03:59:00Z"/>
  <w16cex:commentExtensible w16cex:durableId="27593A87" w16cex:dateUtc="2022-12-30T02:23:00Z"/>
  <w16cex:commentExtensible w16cex:durableId="27583E1D" w16cex:dateUtc="2022-12-29T08:26:00Z"/>
  <w16cex:commentExtensible w16cex:durableId="2758442C" w16cex:dateUtc="2022-12-29T08:51:00Z"/>
  <w16cex:commentExtensible w16cex:durableId="27592E90" w16cex:dateUtc="2022-12-30T01:32:00Z"/>
  <w16cex:commentExtensible w16cex:durableId="275848EA" w16cex:dateUtc="2022-12-29T09:12:00Z"/>
  <w16cex:commentExtensible w16cex:durableId="275939E3" w16cex:dateUtc="2022-12-30T02:20:00Z"/>
  <w16cex:commentExtensible w16cex:durableId="2756F141" w16cex:dateUtc="2022-12-28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DD8DF2" w16cid:durableId="2756A260"/>
  <w16cid:commentId w16cid:paraId="77AF260B" w16cid:durableId="2758393D"/>
  <w16cid:commentId w16cid:paraId="1928C4C0" w16cid:durableId="2757DFFD"/>
  <w16cid:commentId w16cid:paraId="3BB65B7F" w16cid:durableId="2757FFD0"/>
  <w16cid:commentId w16cid:paraId="7C427F5A" w16cid:durableId="2757F70B"/>
  <w16cid:commentId w16cid:paraId="27779534" w16cid:durableId="2757FF75"/>
  <w16cid:commentId w16cid:paraId="5B8A107E" w16cid:durableId="2757FFF9"/>
  <w16cid:commentId w16cid:paraId="2C3ADFBF" w16cid:durableId="2757FFB7"/>
  <w16cid:commentId w16cid:paraId="6849FBBE" w16cid:durableId="27583849"/>
  <w16cid:commentId w16cid:paraId="2788CA6B" w16cid:durableId="27593A87"/>
  <w16cid:commentId w16cid:paraId="43730A0D" w16cid:durableId="27583E1D"/>
  <w16cid:commentId w16cid:paraId="598BB729" w16cid:durableId="2758442C"/>
  <w16cid:commentId w16cid:paraId="235BE25F" w16cid:durableId="27592E90"/>
  <w16cid:commentId w16cid:paraId="7001C8D1" w16cid:durableId="275848EA"/>
  <w16cid:commentId w16cid:paraId="4B53C819" w16cid:durableId="275939E3"/>
  <w16cid:commentId w16cid:paraId="12E2771E" w16cid:durableId="2756F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17F0A" w14:textId="77777777" w:rsidR="00126C7C" w:rsidRDefault="00126C7C" w:rsidP="00CB1830">
      <w:r>
        <w:separator/>
      </w:r>
    </w:p>
  </w:endnote>
  <w:endnote w:type="continuationSeparator" w:id="0">
    <w:p w14:paraId="12CB41D9" w14:textId="77777777" w:rsidR="00126C7C" w:rsidRDefault="00126C7C"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1298" w:author="Munish Kumar" w:date="2022-12-28T11:17:00Z"/>
  <w:sdt>
    <w:sdtPr>
      <w:id w:val="2118319496"/>
      <w:docPartObj>
        <w:docPartGallery w:val="Page Numbers (Bottom of Page)"/>
        <w:docPartUnique/>
      </w:docPartObj>
    </w:sdtPr>
    <w:sdtEndPr>
      <w:rPr>
        <w:noProof/>
      </w:rPr>
    </w:sdtEndPr>
    <w:sdtContent>
      <w:customXmlInsRangeEnd w:id="1298"/>
      <w:p w14:paraId="76C7354D" w14:textId="4F77B9D8" w:rsidR="00CB1830" w:rsidRDefault="00CB1830">
        <w:pPr>
          <w:pStyle w:val="Footer"/>
          <w:jc w:val="right"/>
          <w:rPr>
            <w:ins w:id="1299" w:author="Munish Kumar" w:date="2022-12-28T11:17:00Z"/>
          </w:rPr>
        </w:pPr>
        <w:ins w:id="1300" w:author="Munish Kumar" w:date="2022-12-28T11:17:00Z">
          <w:r>
            <w:fldChar w:fldCharType="begin"/>
          </w:r>
          <w:r>
            <w:instrText xml:space="preserve"> PAGE   \* MERGEFORMAT </w:instrText>
          </w:r>
          <w:r>
            <w:fldChar w:fldCharType="separate"/>
          </w:r>
          <w:r>
            <w:rPr>
              <w:noProof/>
            </w:rPr>
            <w:t>2</w:t>
          </w:r>
          <w:r>
            <w:rPr>
              <w:noProof/>
            </w:rPr>
            <w:fldChar w:fldCharType="end"/>
          </w:r>
        </w:ins>
      </w:p>
      <w:customXmlInsRangeStart w:id="1301" w:author="Munish Kumar" w:date="2022-12-28T11:17:00Z"/>
    </w:sdtContent>
  </w:sdt>
  <w:customXmlInsRangeEnd w:id="1301"/>
  <w:p w14:paraId="4C7CF555" w14:textId="77777777" w:rsidR="00CB1830" w:rsidRDefault="00CB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1294D" w14:textId="77777777" w:rsidR="00126C7C" w:rsidRDefault="00126C7C" w:rsidP="00CB1830">
      <w:r>
        <w:separator/>
      </w:r>
    </w:p>
  </w:footnote>
  <w:footnote w:type="continuationSeparator" w:id="0">
    <w:p w14:paraId="67FCE7F7" w14:textId="77777777" w:rsidR="00126C7C" w:rsidRDefault="00126C7C"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C4CCE"/>
    <w:multiLevelType w:val="hybridMultilevel"/>
    <w:tmpl w:val="84064C10"/>
    <w:lvl w:ilvl="0" w:tplc="5502B4DA">
      <w:start w:val="1"/>
      <w:numFmt w:val="decimal"/>
      <w:lvlText w:val="(%1)"/>
      <w:lvlJc w:val="left"/>
      <w:pPr>
        <w:ind w:left="76" w:hanging="360"/>
      </w:pPr>
      <w:rPr>
        <w:rFonts w:hint="default"/>
      </w:rPr>
    </w:lvl>
    <w:lvl w:ilvl="1" w:tplc="48090019" w:tentative="1">
      <w:start w:val="1"/>
      <w:numFmt w:val="lowerLetter"/>
      <w:lvlText w:val="%2."/>
      <w:lvlJc w:val="left"/>
      <w:pPr>
        <w:ind w:left="796" w:hanging="360"/>
      </w:pPr>
    </w:lvl>
    <w:lvl w:ilvl="2" w:tplc="4809001B" w:tentative="1">
      <w:start w:val="1"/>
      <w:numFmt w:val="lowerRoman"/>
      <w:lvlText w:val="%3."/>
      <w:lvlJc w:val="right"/>
      <w:pPr>
        <w:ind w:left="1516" w:hanging="180"/>
      </w:pPr>
    </w:lvl>
    <w:lvl w:ilvl="3" w:tplc="4809000F" w:tentative="1">
      <w:start w:val="1"/>
      <w:numFmt w:val="decimal"/>
      <w:lvlText w:val="%4."/>
      <w:lvlJc w:val="left"/>
      <w:pPr>
        <w:ind w:left="2236" w:hanging="360"/>
      </w:pPr>
    </w:lvl>
    <w:lvl w:ilvl="4" w:tplc="48090019" w:tentative="1">
      <w:start w:val="1"/>
      <w:numFmt w:val="lowerLetter"/>
      <w:lvlText w:val="%5."/>
      <w:lvlJc w:val="left"/>
      <w:pPr>
        <w:ind w:left="2956" w:hanging="360"/>
      </w:pPr>
    </w:lvl>
    <w:lvl w:ilvl="5" w:tplc="4809001B" w:tentative="1">
      <w:start w:val="1"/>
      <w:numFmt w:val="lowerRoman"/>
      <w:lvlText w:val="%6."/>
      <w:lvlJc w:val="right"/>
      <w:pPr>
        <w:ind w:left="3676" w:hanging="180"/>
      </w:pPr>
    </w:lvl>
    <w:lvl w:ilvl="6" w:tplc="4809000F" w:tentative="1">
      <w:start w:val="1"/>
      <w:numFmt w:val="decimal"/>
      <w:lvlText w:val="%7."/>
      <w:lvlJc w:val="left"/>
      <w:pPr>
        <w:ind w:left="4396" w:hanging="360"/>
      </w:pPr>
    </w:lvl>
    <w:lvl w:ilvl="7" w:tplc="48090019" w:tentative="1">
      <w:start w:val="1"/>
      <w:numFmt w:val="lowerLetter"/>
      <w:lvlText w:val="%8."/>
      <w:lvlJc w:val="left"/>
      <w:pPr>
        <w:ind w:left="5116" w:hanging="360"/>
      </w:pPr>
    </w:lvl>
    <w:lvl w:ilvl="8" w:tplc="4809001B" w:tentative="1">
      <w:start w:val="1"/>
      <w:numFmt w:val="lowerRoman"/>
      <w:lvlText w:val="%9."/>
      <w:lvlJc w:val="right"/>
      <w:pPr>
        <w:ind w:left="5836" w:hanging="180"/>
      </w:pPr>
    </w:lvl>
  </w:abstractNum>
  <w:abstractNum w:abstractNumId="1"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98924112">
    <w:abstractNumId w:val="8"/>
  </w:num>
  <w:num w:numId="2" w16cid:durableId="493566584">
    <w:abstractNumId w:val="4"/>
  </w:num>
  <w:num w:numId="3" w16cid:durableId="1561481689">
    <w:abstractNumId w:val="0"/>
  </w:num>
  <w:num w:numId="4" w16cid:durableId="1173296028">
    <w:abstractNumId w:val="5"/>
  </w:num>
  <w:num w:numId="5" w16cid:durableId="1583100780">
    <w:abstractNumId w:val="10"/>
  </w:num>
  <w:num w:numId="6" w16cid:durableId="914584748">
    <w:abstractNumId w:val="1"/>
  </w:num>
  <w:num w:numId="7" w16cid:durableId="352191096">
    <w:abstractNumId w:val="9"/>
  </w:num>
  <w:num w:numId="8" w16cid:durableId="1146781141">
    <w:abstractNumId w:val="2"/>
  </w:num>
  <w:num w:numId="9" w16cid:durableId="103312363">
    <w:abstractNumId w:val="7"/>
  </w:num>
  <w:num w:numId="10" w16cid:durableId="1957325807">
    <w:abstractNumId w:val="11"/>
  </w:num>
  <w:num w:numId="11" w16cid:durableId="2138986060">
    <w:abstractNumId w:val="6"/>
  </w:num>
  <w:num w:numId="12" w16cid:durableId="30300410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qgUAujJXfywAAAA="/>
  </w:docVars>
  <w:rsids>
    <w:rsidRoot w:val="00E32021"/>
    <w:rsid w:val="00046C61"/>
    <w:rsid w:val="00057227"/>
    <w:rsid w:val="00092592"/>
    <w:rsid w:val="000B7384"/>
    <w:rsid w:val="000C2C91"/>
    <w:rsid w:val="000C6B52"/>
    <w:rsid w:val="000D1910"/>
    <w:rsid w:val="000E1D13"/>
    <w:rsid w:val="00105635"/>
    <w:rsid w:val="00126C7C"/>
    <w:rsid w:val="00147DE8"/>
    <w:rsid w:val="001625B4"/>
    <w:rsid w:val="00180E3A"/>
    <w:rsid w:val="001A0E02"/>
    <w:rsid w:val="001B4468"/>
    <w:rsid w:val="001D077C"/>
    <w:rsid w:val="001D111F"/>
    <w:rsid w:val="001F0E47"/>
    <w:rsid w:val="00223180"/>
    <w:rsid w:val="00226EEF"/>
    <w:rsid w:val="0024384B"/>
    <w:rsid w:val="00256CE0"/>
    <w:rsid w:val="0027277B"/>
    <w:rsid w:val="00275946"/>
    <w:rsid w:val="0032155B"/>
    <w:rsid w:val="00357515"/>
    <w:rsid w:val="00362FB0"/>
    <w:rsid w:val="00385D5B"/>
    <w:rsid w:val="0039735C"/>
    <w:rsid w:val="003B1DCF"/>
    <w:rsid w:val="003C048E"/>
    <w:rsid w:val="003E3911"/>
    <w:rsid w:val="004151CE"/>
    <w:rsid w:val="00421CCC"/>
    <w:rsid w:val="00425473"/>
    <w:rsid w:val="004533E6"/>
    <w:rsid w:val="00454730"/>
    <w:rsid w:val="004641C0"/>
    <w:rsid w:val="00474505"/>
    <w:rsid w:val="004B742F"/>
    <w:rsid w:val="004B7D7D"/>
    <w:rsid w:val="004C1F10"/>
    <w:rsid w:val="004C71B8"/>
    <w:rsid w:val="004D14E7"/>
    <w:rsid w:val="00502797"/>
    <w:rsid w:val="0051544C"/>
    <w:rsid w:val="00517736"/>
    <w:rsid w:val="0052656C"/>
    <w:rsid w:val="00554489"/>
    <w:rsid w:val="0055715D"/>
    <w:rsid w:val="005678F1"/>
    <w:rsid w:val="00580C8C"/>
    <w:rsid w:val="00590FFD"/>
    <w:rsid w:val="005F3F78"/>
    <w:rsid w:val="005F4028"/>
    <w:rsid w:val="005F7A74"/>
    <w:rsid w:val="0061446E"/>
    <w:rsid w:val="0063131C"/>
    <w:rsid w:val="00635E98"/>
    <w:rsid w:val="00642BA8"/>
    <w:rsid w:val="00660727"/>
    <w:rsid w:val="0067564E"/>
    <w:rsid w:val="006A22B7"/>
    <w:rsid w:val="006B39FD"/>
    <w:rsid w:val="006D6232"/>
    <w:rsid w:val="006D66E6"/>
    <w:rsid w:val="007735DD"/>
    <w:rsid w:val="00774E72"/>
    <w:rsid w:val="00792813"/>
    <w:rsid w:val="007F14F1"/>
    <w:rsid w:val="007F56CC"/>
    <w:rsid w:val="00821789"/>
    <w:rsid w:val="00832ACC"/>
    <w:rsid w:val="00854696"/>
    <w:rsid w:val="00862DE8"/>
    <w:rsid w:val="008663F5"/>
    <w:rsid w:val="00867C8B"/>
    <w:rsid w:val="0089668F"/>
    <w:rsid w:val="008A68DD"/>
    <w:rsid w:val="008B5445"/>
    <w:rsid w:val="008C5D10"/>
    <w:rsid w:val="008D26E0"/>
    <w:rsid w:val="008E21E5"/>
    <w:rsid w:val="008F1C3B"/>
    <w:rsid w:val="009024BF"/>
    <w:rsid w:val="00914BE9"/>
    <w:rsid w:val="0092355C"/>
    <w:rsid w:val="009C58F0"/>
    <w:rsid w:val="009D696C"/>
    <w:rsid w:val="009E610D"/>
    <w:rsid w:val="00A04995"/>
    <w:rsid w:val="00A108D2"/>
    <w:rsid w:val="00A3439C"/>
    <w:rsid w:val="00A371A3"/>
    <w:rsid w:val="00A460BC"/>
    <w:rsid w:val="00AA164B"/>
    <w:rsid w:val="00B06BDE"/>
    <w:rsid w:val="00B625ED"/>
    <w:rsid w:val="00BB6FA1"/>
    <w:rsid w:val="00BD78C6"/>
    <w:rsid w:val="00BF0E4C"/>
    <w:rsid w:val="00C3632B"/>
    <w:rsid w:val="00C670C8"/>
    <w:rsid w:val="00C77FAD"/>
    <w:rsid w:val="00CA5500"/>
    <w:rsid w:val="00CB1830"/>
    <w:rsid w:val="00CB71DD"/>
    <w:rsid w:val="00CC3804"/>
    <w:rsid w:val="00D13830"/>
    <w:rsid w:val="00DA149E"/>
    <w:rsid w:val="00DB2D97"/>
    <w:rsid w:val="00DB3B62"/>
    <w:rsid w:val="00DD4EE0"/>
    <w:rsid w:val="00E05FF2"/>
    <w:rsid w:val="00E12D08"/>
    <w:rsid w:val="00E319AE"/>
    <w:rsid w:val="00E32021"/>
    <w:rsid w:val="00E325BF"/>
    <w:rsid w:val="00E424EA"/>
    <w:rsid w:val="00E51C11"/>
    <w:rsid w:val="00E627DE"/>
    <w:rsid w:val="00E86EFC"/>
    <w:rsid w:val="00ED2BE7"/>
    <w:rsid w:val="00F0048C"/>
    <w:rsid w:val="00F01BCE"/>
    <w:rsid w:val="00F41447"/>
    <w:rsid w:val="00F54B09"/>
    <w:rsid w:val="00F853A5"/>
    <w:rsid w:val="00FA1F7B"/>
    <w:rsid w:val="00FB6DA0"/>
    <w:rsid w:val="00FC4B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7F56CC"/>
    <w:pPr>
      <w:keepNext/>
      <w:keepLines/>
      <w:spacing w:before="240"/>
      <w:outlineLvl w:val="0"/>
      <w:pPrChange w:id="0" w:author="Munish Kumar" w:date="2022-12-30T10:28:00Z">
        <w:pPr>
          <w:keepNext/>
          <w:keepLines/>
          <w:spacing w:before="240"/>
          <w:outlineLvl w:val="0"/>
        </w:pPr>
      </w:pPrChange>
    </w:pPr>
    <w:rPr>
      <w:rFonts w:eastAsiaTheme="majorEastAsia" w:cstheme="majorBidi"/>
      <w:b/>
      <w:sz w:val="24"/>
      <w:szCs w:val="32"/>
      <w:lang w:val="en-SG" w:eastAsia="zh-CN"/>
      <w:rPrChange w:id="0" w:author="Munish Kumar" w:date="2022-12-30T10:28:00Z">
        <w:rPr>
          <w:rFonts w:eastAsiaTheme="majorEastAsia" w:cstheme="majorBidi"/>
          <w:b/>
          <w:sz w:val="24"/>
          <w:szCs w:val="32"/>
          <w:lang w:val="en-SG" w:eastAsia="zh-CN" w:bidi="ar-SA"/>
        </w:rPr>
      </w:rPrChange>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226EE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6CC"/>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226EEF"/>
    <w:rPr>
      <w:rFonts w:asciiTheme="majorHAnsi" w:eastAsiaTheme="majorEastAsia" w:hAnsiTheme="majorHAnsi" w:cstheme="majorBidi"/>
      <w:color w:val="1F3763" w:themeColor="accent1" w:themeShade="7F"/>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figure/Log-flow-zone-indicator-FZI-versus-depth-and-reservoir-quality-index-RQI-with_fig11_335681167"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diagramData" Target="diagrams/data1.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diagramColors" Target="diagrams/colors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50.png"/><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diagramLayout" Target="diagrams/layout1.xml"/><Relationship Id="rId14" Type="http://schemas.openxmlformats.org/officeDocument/2006/relationships/image" Target="media/image3.png"/><Relationship Id="rId22" Type="http://schemas.microsoft.com/office/2007/relationships/diagramDrawing" Target="diagrams/drawing1.xm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30.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60.png"/><Relationship Id="rId59" Type="http://schemas.openxmlformats.org/officeDocument/2006/relationships/image" Target="media/image39.png"/><Relationship Id="rId20" Type="http://schemas.openxmlformats.org/officeDocument/2006/relationships/diagramQuickStyle" Target="diagrams/quickStyle1.xml"/><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40.png"/><Relationship Id="rId52" Type="http://schemas.openxmlformats.org/officeDocument/2006/relationships/image" Target="media/image32.png"/><Relationship Id="rId60" Type="http://schemas.openxmlformats.org/officeDocument/2006/relationships/image" Target="media/image40.png"/><Relationship Id="rId4" Type="http://schemas.openxmlformats.org/officeDocument/2006/relationships/settings" Target="settings.xml"/><Relationship Id="rId9" Type="http://schemas.microsoft.com/office/2011/relationships/commentsExtended" Target="commentsExtended.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145BFB-2806-4055-9126-C1F59A10C749}" type="doc">
      <dgm:prSet loTypeId="urn:microsoft.com/office/officeart/2005/8/layout/process5" loCatId="process" qsTypeId="urn:microsoft.com/office/officeart/2005/8/quickstyle/3d4" qsCatId="3D" csTypeId="urn:microsoft.com/office/officeart/2005/8/colors/accent0_3" csCatId="mainScheme" phldr="1"/>
      <dgm:spPr/>
      <dgm:t>
        <a:bodyPr/>
        <a:lstStyle/>
        <a:p>
          <a:endParaRPr lang="en-SG"/>
        </a:p>
      </dgm:t>
    </dgm:pt>
    <dgm:pt modelId="{1664B82E-1BC2-419A-BCA9-570FFC485090}">
      <dgm:prSet phldrT="[Text]"/>
      <dgm:spPr/>
      <dgm:t>
        <a:bodyPr/>
        <a:lstStyle/>
        <a:p>
          <a:r>
            <a:rPr lang="en-SG"/>
            <a:t>Data Compilation </a:t>
          </a:r>
        </a:p>
      </dgm:t>
    </dgm:pt>
    <dgm:pt modelId="{95B23C06-8BAD-4DB4-B50C-691DC54BECE1}" type="parTrans" cxnId="{8271E2F5-7814-4FB6-8A93-117513AF89BE}">
      <dgm:prSet/>
      <dgm:spPr/>
      <dgm:t>
        <a:bodyPr/>
        <a:lstStyle/>
        <a:p>
          <a:endParaRPr lang="en-SG"/>
        </a:p>
      </dgm:t>
    </dgm:pt>
    <dgm:pt modelId="{3667617F-47FA-4CF7-B277-379F51085501}" type="sibTrans" cxnId="{8271E2F5-7814-4FB6-8A93-117513AF89BE}">
      <dgm:prSet/>
      <dgm:spPr/>
      <dgm:t>
        <a:bodyPr/>
        <a:lstStyle/>
        <a:p>
          <a:endParaRPr lang="en-SG"/>
        </a:p>
      </dgm:t>
    </dgm:pt>
    <dgm:pt modelId="{BCBB3C79-D6B5-4C23-8F5D-CDDD11843C27}">
      <dgm:prSet phldrT="[Text]"/>
      <dgm:spPr/>
      <dgm:t>
        <a:bodyPr/>
        <a:lstStyle/>
        <a:p>
          <a:r>
            <a:rPr lang="en-SG"/>
            <a:t>Data Reduction</a:t>
          </a:r>
        </a:p>
      </dgm:t>
    </dgm:pt>
    <dgm:pt modelId="{96D2B832-0E2F-4367-819A-FB8C7B32AC4D}" type="parTrans" cxnId="{5640BFCF-FB8B-4F43-B9A9-DD5180C039C8}">
      <dgm:prSet/>
      <dgm:spPr/>
      <dgm:t>
        <a:bodyPr/>
        <a:lstStyle/>
        <a:p>
          <a:endParaRPr lang="en-SG"/>
        </a:p>
      </dgm:t>
    </dgm:pt>
    <dgm:pt modelId="{0F63EF8F-1457-45C4-91D5-4A678391AFB7}" type="sibTrans" cxnId="{5640BFCF-FB8B-4F43-B9A9-DD5180C039C8}">
      <dgm:prSet/>
      <dgm:spPr/>
      <dgm:t>
        <a:bodyPr/>
        <a:lstStyle/>
        <a:p>
          <a:endParaRPr lang="en-SG"/>
        </a:p>
      </dgm:t>
    </dgm:pt>
    <dgm:pt modelId="{8FD67833-D2C7-4979-8C1E-80165FD3C0FF}">
      <dgm:prSet phldrT="[Text]"/>
      <dgm:spPr/>
      <dgm:t>
        <a:bodyPr/>
        <a:lstStyle/>
        <a:p>
          <a:r>
            <a:rPr lang="en-SG"/>
            <a:t>Data Adjustment</a:t>
          </a:r>
        </a:p>
      </dgm:t>
    </dgm:pt>
    <dgm:pt modelId="{A896B95D-D9BE-49C7-A693-2CEEA601498A}" type="parTrans" cxnId="{1BE2F0CC-3D04-4B2D-8FA7-1B444819BEDF}">
      <dgm:prSet/>
      <dgm:spPr/>
      <dgm:t>
        <a:bodyPr/>
        <a:lstStyle/>
        <a:p>
          <a:endParaRPr lang="en-SG"/>
        </a:p>
      </dgm:t>
    </dgm:pt>
    <dgm:pt modelId="{86C86E4A-94E0-428C-BE57-156E09B84826}" type="sibTrans" cxnId="{1BE2F0CC-3D04-4B2D-8FA7-1B444819BEDF}">
      <dgm:prSet/>
      <dgm:spPr/>
      <dgm:t>
        <a:bodyPr/>
        <a:lstStyle/>
        <a:p>
          <a:endParaRPr lang="en-SG"/>
        </a:p>
      </dgm:t>
    </dgm:pt>
    <dgm:pt modelId="{9BB4EB4D-038B-4D48-8289-35E2B7485639}">
      <dgm:prSet phldrT="[Text]"/>
      <dgm:spPr/>
      <dgm:t>
        <a:bodyPr/>
        <a:lstStyle/>
        <a:p>
          <a:r>
            <a:rPr lang="en-SG"/>
            <a:t>Remove Outlier</a:t>
          </a:r>
        </a:p>
      </dgm:t>
    </dgm:pt>
    <dgm:pt modelId="{305F4A3A-29F1-4F55-8B64-7C3A6561F5E7}" type="parTrans" cxnId="{19A5D66F-4539-4C4C-BBB5-1C840E3E41C8}">
      <dgm:prSet/>
      <dgm:spPr/>
      <dgm:t>
        <a:bodyPr/>
        <a:lstStyle/>
        <a:p>
          <a:endParaRPr lang="en-SG"/>
        </a:p>
      </dgm:t>
    </dgm:pt>
    <dgm:pt modelId="{2D65773E-38FC-4A30-9AB8-61DD56AE004A}" type="sibTrans" cxnId="{19A5D66F-4539-4C4C-BBB5-1C840E3E41C8}">
      <dgm:prSet/>
      <dgm:spPr/>
      <dgm:t>
        <a:bodyPr/>
        <a:lstStyle/>
        <a:p>
          <a:endParaRPr lang="en-SG"/>
        </a:p>
      </dgm:t>
    </dgm:pt>
    <dgm:pt modelId="{C8E6E4A9-0386-4982-B0B8-3C0F8192BC10}">
      <dgm:prSet phldrT="[Text]"/>
      <dgm:spPr/>
      <dgm:t>
        <a:bodyPr/>
        <a:lstStyle/>
        <a:p>
          <a:r>
            <a:rPr lang="en-SG"/>
            <a:t>Min Max Normalise</a:t>
          </a:r>
        </a:p>
      </dgm:t>
    </dgm:pt>
    <dgm:pt modelId="{1F1BF0EA-8B8C-437D-87EC-0C4DAC459139}" type="parTrans" cxnId="{DA115DC6-4A6C-47E5-BBC1-6246979188F6}">
      <dgm:prSet/>
      <dgm:spPr/>
      <dgm:t>
        <a:bodyPr/>
        <a:lstStyle/>
        <a:p>
          <a:endParaRPr lang="en-SG"/>
        </a:p>
      </dgm:t>
    </dgm:pt>
    <dgm:pt modelId="{373E2B30-2D0D-4E9B-9122-EA5F9711249C}" type="sibTrans" cxnId="{DA115DC6-4A6C-47E5-BBC1-6246979188F6}">
      <dgm:prSet/>
      <dgm:spPr/>
      <dgm:t>
        <a:bodyPr/>
        <a:lstStyle/>
        <a:p>
          <a:endParaRPr lang="en-SG"/>
        </a:p>
      </dgm:t>
    </dgm:pt>
    <dgm:pt modelId="{F4C4C512-4787-4C97-8A8F-42E53C427F5B}">
      <dgm:prSet phldrT="[Text]"/>
      <dgm:spPr/>
      <dgm:t>
        <a:bodyPr/>
        <a:lstStyle/>
        <a:p>
          <a:r>
            <a:rPr lang="en-SG"/>
            <a:t>Prepare Additional Columns</a:t>
          </a:r>
        </a:p>
      </dgm:t>
    </dgm:pt>
    <dgm:pt modelId="{C6128A4C-FADA-40C3-85F6-6D8E7B5157C3}" type="parTrans" cxnId="{5BECFDC0-F8A9-4F22-96AC-4BC748E7E27E}">
      <dgm:prSet/>
      <dgm:spPr/>
      <dgm:t>
        <a:bodyPr/>
        <a:lstStyle/>
        <a:p>
          <a:endParaRPr lang="en-SG"/>
        </a:p>
      </dgm:t>
    </dgm:pt>
    <dgm:pt modelId="{F81F4605-7D8B-4F0F-A4E0-48BB58B6F27B}" type="sibTrans" cxnId="{5BECFDC0-F8A9-4F22-96AC-4BC748E7E27E}">
      <dgm:prSet/>
      <dgm:spPr/>
      <dgm:t>
        <a:bodyPr/>
        <a:lstStyle/>
        <a:p>
          <a:endParaRPr lang="en-SG"/>
        </a:p>
      </dgm:t>
    </dgm:pt>
    <dgm:pt modelId="{32431466-6D9B-48A0-BBD1-AB7C67C17B0B}" type="pres">
      <dgm:prSet presAssocID="{1E145BFB-2806-4055-9126-C1F59A10C749}" presName="diagram" presStyleCnt="0">
        <dgm:presLayoutVars>
          <dgm:dir/>
          <dgm:resizeHandles val="exact"/>
        </dgm:presLayoutVars>
      </dgm:prSet>
      <dgm:spPr/>
    </dgm:pt>
    <dgm:pt modelId="{4350A06E-9452-402A-85B5-2DFFD62698FF}" type="pres">
      <dgm:prSet presAssocID="{1664B82E-1BC2-419A-BCA9-570FFC485090}" presName="node" presStyleLbl="node1" presStyleIdx="0" presStyleCnt="6">
        <dgm:presLayoutVars>
          <dgm:bulletEnabled val="1"/>
        </dgm:presLayoutVars>
      </dgm:prSet>
      <dgm:spPr/>
    </dgm:pt>
    <dgm:pt modelId="{39AD1468-C846-4AC3-8AE7-2A65DFE35D9C}" type="pres">
      <dgm:prSet presAssocID="{3667617F-47FA-4CF7-B277-379F51085501}" presName="sibTrans" presStyleLbl="sibTrans2D1" presStyleIdx="0" presStyleCnt="5"/>
      <dgm:spPr/>
    </dgm:pt>
    <dgm:pt modelId="{50E0ACC6-5375-4565-9D46-783C1A984C60}" type="pres">
      <dgm:prSet presAssocID="{3667617F-47FA-4CF7-B277-379F51085501}" presName="connectorText" presStyleLbl="sibTrans2D1" presStyleIdx="0" presStyleCnt="5"/>
      <dgm:spPr/>
    </dgm:pt>
    <dgm:pt modelId="{95413409-FC23-4668-ABCE-3FFC5DC480A9}" type="pres">
      <dgm:prSet presAssocID="{BCBB3C79-D6B5-4C23-8F5D-CDDD11843C27}" presName="node" presStyleLbl="node1" presStyleIdx="1" presStyleCnt="6">
        <dgm:presLayoutVars>
          <dgm:bulletEnabled val="1"/>
        </dgm:presLayoutVars>
      </dgm:prSet>
      <dgm:spPr/>
    </dgm:pt>
    <dgm:pt modelId="{7BCA2C2E-BA8D-468D-8935-0036CF3C8B36}" type="pres">
      <dgm:prSet presAssocID="{0F63EF8F-1457-45C4-91D5-4A678391AFB7}" presName="sibTrans" presStyleLbl="sibTrans2D1" presStyleIdx="1" presStyleCnt="5"/>
      <dgm:spPr/>
    </dgm:pt>
    <dgm:pt modelId="{2BD1F3BA-222B-4BAF-B477-5720624648B8}" type="pres">
      <dgm:prSet presAssocID="{0F63EF8F-1457-45C4-91D5-4A678391AFB7}" presName="connectorText" presStyleLbl="sibTrans2D1" presStyleIdx="1" presStyleCnt="5"/>
      <dgm:spPr/>
    </dgm:pt>
    <dgm:pt modelId="{8D3315BA-9A82-45B5-BF7C-0F9DC28293B1}" type="pres">
      <dgm:prSet presAssocID="{8FD67833-D2C7-4979-8C1E-80165FD3C0FF}" presName="node" presStyleLbl="node1" presStyleIdx="2" presStyleCnt="6">
        <dgm:presLayoutVars>
          <dgm:bulletEnabled val="1"/>
        </dgm:presLayoutVars>
      </dgm:prSet>
      <dgm:spPr/>
    </dgm:pt>
    <dgm:pt modelId="{A231FA4F-9082-48B7-8CCB-8365A78D3749}" type="pres">
      <dgm:prSet presAssocID="{86C86E4A-94E0-428C-BE57-156E09B84826}" presName="sibTrans" presStyleLbl="sibTrans2D1" presStyleIdx="2" presStyleCnt="5"/>
      <dgm:spPr/>
    </dgm:pt>
    <dgm:pt modelId="{C2B0A727-F2D5-4894-A1A0-86CD044C7DC1}" type="pres">
      <dgm:prSet presAssocID="{86C86E4A-94E0-428C-BE57-156E09B84826}" presName="connectorText" presStyleLbl="sibTrans2D1" presStyleIdx="2" presStyleCnt="5"/>
      <dgm:spPr/>
    </dgm:pt>
    <dgm:pt modelId="{E761F874-AA59-4414-8812-662B4F470B32}" type="pres">
      <dgm:prSet presAssocID="{9BB4EB4D-038B-4D48-8289-35E2B7485639}" presName="node" presStyleLbl="node1" presStyleIdx="3" presStyleCnt="6">
        <dgm:presLayoutVars>
          <dgm:bulletEnabled val="1"/>
        </dgm:presLayoutVars>
      </dgm:prSet>
      <dgm:spPr/>
    </dgm:pt>
    <dgm:pt modelId="{1F46661E-235A-417B-8E33-414E5C7E72C2}" type="pres">
      <dgm:prSet presAssocID="{2D65773E-38FC-4A30-9AB8-61DD56AE004A}" presName="sibTrans" presStyleLbl="sibTrans2D1" presStyleIdx="3" presStyleCnt="5"/>
      <dgm:spPr/>
    </dgm:pt>
    <dgm:pt modelId="{8A58196A-0F54-44BC-BDB2-29C83205474E}" type="pres">
      <dgm:prSet presAssocID="{2D65773E-38FC-4A30-9AB8-61DD56AE004A}" presName="connectorText" presStyleLbl="sibTrans2D1" presStyleIdx="3" presStyleCnt="5"/>
      <dgm:spPr/>
    </dgm:pt>
    <dgm:pt modelId="{50A7DFE6-B09C-44A4-AF48-17B2461D7DDB}" type="pres">
      <dgm:prSet presAssocID="{C8E6E4A9-0386-4982-B0B8-3C0F8192BC10}" presName="node" presStyleLbl="node1" presStyleIdx="4" presStyleCnt="6">
        <dgm:presLayoutVars>
          <dgm:bulletEnabled val="1"/>
        </dgm:presLayoutVars>
      </dgm:prSet>
      <dgm:spPr/>
    </dgm:pt>
    <dgm:pt modelId="{A99B044A-362D-49F7-BA26-BBB21778271B}" type="pres">
      <dgm:prSet presAssocID="{373E2B30-2D0D-4E9B-9122-EA5F9711249C}" presName="sibTrans" presStyleLbl="sibTrans2D1" presStyleIdx="4" presStyleCnt="5"/>
      <dgm:spPr/>
    </dgm:pt>
    <dgm:pt modelId="{12817416-18CD-4ADC-9B52-5C58D34972B5}" type="pres">
      <dgm:prSet presAssocID="{373E2B30-2D0D-4E9B-9122-EA5F9711249C}" presName="connectorText" presStyleLbl="sibTrans2D1" presStyleIdx="4" presStyleCnt="5"/>
      <dgm:spPr/>
    </dgm:pt>
    <dgm:pt modelId="{58E97078-748E-4BD4-B7D7-2DF6B633E3FD}" type="pres">
      <dgm:prSet presAssocID="{F4C4C512-4787-4C97-8A8F-42E53C427F5B}" presName="node" presStyleLbl="node1" presStyleIdx="5" presStyleCnt="6">
        <dgm:presLayoutVars>
          <dgm:bulletEnabled val="1"/>
        </dgm:presLayoutVars>
      </dgm:prSet>
      <dgm:spPr/>
    </dgm:pt>
  </dgm:ptLst>
  <dgm:cxnLst>
    <dgm:cxn modelId="{043B9B19-E3A6-4C65-81F5-F5790FC523FB}" type="presOf" srcId="{9BB4EB4D-038B-4D48-8289-35E2B7485639}" destId="{E761F874-AA59-4414-8812-662B4F470B32}" srcOrd="0" destOrd="0" presId="urn:microsoft.com/office/officeart/2005/8/layout/process5"/>
    <dgm:cxn modelId="{E110EA1D-F4D8-46B2-B5E2-3CDC64502F01}" type="presOf" srcId="{0F63EF8F-1457-45C4-91D5-4A678391AFB7}" destId="{2BD1F3BA-222B-4BAF-B477-5720624648B8}" srcOrd="1" destOrd="0" presId="urn:microsoft.com/office/officeart/2005/8/layout/process5"/>
    <dgm:cxn modelId="{72257F22-48E1-4E35-9ECA-303FE019AF8C}" type="presOf" srcId="{C8E6E4A9-0386-4982-B0B8-3C0F8192BC10}" destId="{50A7DFE6-B09C-44A4-AF48-17B2461D7DDB}" srcOrd="0" destOrd="0" presId="urn:microsoft.com/office/officeart/2005/8/layout/process5"/>
    <dgm:cxn modelId="{7709C631-AA96-4B7D-9000-03CD6C852D89}" type="presOf" srcId="{373E2B30-2D0D-4E9B-9122-EA5F9711249C}" destId="{12817416-18CD-4ADC-9B52-5C58D34972B5}" srcOrd="1" destOrd="0" presId="urn:microsoft.com/office/officeart/2005/8/layout/process5"/>
    <dgm:cxn modelId="{0785C133-7420-45B7-9761-18007B8F06DF}" type="presOf" srcId="{86C86E4A-94E0-428C-BE57-156E09B84826}" destId="{A231FA4F-9082-48B7-8CCB-8365A78D3749}" srcOrd="0" destOrd="0" presId="urn:microsoft.com/office/officeart/2005/8/layout/process5"/>
    <dgm:cxn modelId="{537E4034-EB78-4F23-A8A7-F8505BED38F5}" type="presOf" srcId="{1664B82E-1BC2-419A-BCA9-570FFC485090}" destId="{4350A06E-9452-402A-85B5-2DFFD62698FF}" srcOrd="0" destOrd="0" presId="urn:microsoft.com/office/officeart/2005/8/layout/process5"/>
    <dgm:cxn modelId="{F6E73436-23D5-415F-86D2-A2B9E35CA45F}" type="presOf" srcId="{3667617F-47FA-4CF7-B277-379F51085501}" destId="{39AD1468-C846-4AC3-8AE7-2A65DFE35D9C}" srcOrd="0" destOrd="0" presId="urn:microsoft.com/office/officeart/2005/8/layout/process5"/>
    <dgm:cxn modelId="{B2AE1745-5802-4A1E-B3F7-FDB151A91BE1}" type="presOf" srcId="{1E145BFB-2806-4055-9126-C1F59A10C749}" destId="{32431466-6D9B-48A0-BBD1-AB7C67C17B0B}" srcOrd="0" destOrd="0" presId="urn:microsoft.com/office/officeart/2005/8/layout/process5"/>
    <dgm:cxn modelId="{19A5D66F-4539-4C4C-BBB5-1C840E3E41C8}" srcId="{1E145BFB-2806-4055-9126-C1F59A10C749}" destId="{9BB4EB4D-038B-4D48-8289-35E2B7485639}" srcOrd="3" destOrd="0" parTransId="{305F4A3A-29F1-4F55-8B64-7C3A6561F5E7}" sibTransId="{2D65773E-38FC-4A30-9AB8-61DD56AE004A}"/>
    <dgm:cxn modelId="{E806FB86-598A-4394-A001-2AF36F1DEA6E}" type="presOf" srcId="{8FD67833-D2C7-4979-8C1E-80165FD3C0FF}" destId="{8D3315BA-9A82-45B5-BF7C-0F9DC28293B1}" srcOrd="0" destOrd="0" presId="urn:microsoft.com/office/officeart/2005/8/layout/process5"/>
    <dgm:cxn modelId="{769E1CAA-14B0-47AA-88C5-87B156762437}" type="presOf" srcId="{86C86E4A-94E0-428C-BE57-156E09B84826}" destId="{C2B0A727-F2D5-4894-A1A0-86CD044C7DC1}" srcOrd="1" destOrd="0" presId="urn:microsoft.com/office/officeart/2005/8/layout/process5"/>
    <dgm:cxn modelId="{022BABC0-4B11-4AB2-8982-DA19EC926989}" type="presOf" srcId="{BCBB3C79-D6B5-4C23-8F5D-CDDD11843C27}" destId="{95413409-FC23-4668-ABCE-3FFC5DC480A9}" srcOrd="0" destOrd="0" presId="urn:microsoft.com/office/officeart/2005/8/layout/process5"/>
    <dgm:cxn modelId="{5BECFDC0-F8A9-4F22-96AC-4BC748E7E27E}" srcId="{1E145BFB-2806-4055-9126-C1F59A10C749}" destId="{F4C4C512-4787-4C97-8A8F-42E53C427F5B}" srcOrd="5" destOrd="0" parTransId="{C6128A4C-FADA-40C3-85F6-6D8E7B5157C3}" sibTransId="{F81F4605-7D8B-4F0F-A4E0-48BB58B6F27B}"/>
    <dgm:cxn modelId="{63EA2BC5-F769-4D6A-AE5B-8A41F740DE1F}" type="presOf" srcId="{373E2B30-2D0D-4E9B-9122-EA5F9711249C}" destId="{A99B044A-362D-49F7-BA26-BBB21778271B}" srcOrd="0" destOrd="0" presId="urn:microsoft.com/office/officeart/2005/8/layout/process5"/>
    <dgm:cxn modelId="{ADA034C6-9A39-4A67-9173-0D59545F0B7B}" type="presOf" srcId="{0F63EF8F-1457-45C4-91D5-4A678391AFB7}" destId="{7BCA2C2E-BA8D-468D-8935-0036CF3C8B36}" srcOrd="0" destOrd="0" presId="urn:microsoft.com/office/officeart/2005/8/layout/process5"/>
    <dgm:cxn modelId="{DA115DC6-4A6C-47E5-BBC1-6246979188F6}" srcId="{1E145BFB-2806-4055-9126-C1F59A10C749}" destId="{C8E6E4A9-0386-4982-B0B8-3C0F8192BC10}" srcOrd="4" destOrd="0" parTransId="{1F1BF0EA-8B8C-437D-87EC-0C4DAC459139}" sibTransId="{373E2B30-2D0D-4E9B-9122-EA5F9711249C}"/>
    <dgm:cxn modelId="{CE27D7C8-71B3-4523-BF65-FEF4E5D1E981}" type="presOf" srcId="{3667617F-47FA-4CF7-B277-379F51085501}" destId="{50E0ACC6-5375-4565-9D46-783C1A984C60}" srcOrd="1" destOrd="0" presId="urn:microsoft.com/office/officeart/2005/8/layout/process5"/>
    <dgm:cxn modelId="{1BE2F0CC-3D04-4B2D-8FA7-1B444819BEDF}" srcId="{1E145BFB-2806-4055-9126-C1F59A10C749}" destId="{8FD67833-D2C7-4979-8C1E-80165FD3C0FF}" srcOrd="2" destOrd="0" parTransId="{A896B95D-D9BE-49C7-A693-2CEEA601498A}" sibTransId="{86C86E4A-94E0-428C-BE57-156E09B84826}"/>
    <dgm:cxn modelId="{5640BFCF-FB8B-4F43-B9A9-DD5180C039C8}" srcId="{1E145BFB-2806-4055-9126-C1F59A10C749}" destId="{BCBB3C79-D6B5-4C23-8F5D-CDDD11843C27}" srcOrd="1" destOrd="0" parTransId="{96D2B832-0E2F-4367-819A-FB8C7B32AC4D}" sibTransId="{0F63EF8F-1457-45C4-91D5-4A678391AFB7}"/>
    <dgm:cxn modelId="{591465E5-1DFD-4F81-A8EE-8E35F0BB6DA7}" type="presOf" srcId="{F4C4C512-4787-4C97-8A8F-42E53C427F5B}" destId="{58E97078-748E-4BD4-B7D7-2DF6B633E3FD}" srcOrd="0" destOrd="0" presId="urn:microsoft.com/office/officeart/2005/8/layout/process5"/>
    <dgm:cxn modelId="{A491CCE6-9C7E-4A0E-85B5-71DF5E9B1A58}" type="presOf" srcId="{2D65773E-38FC-4A30-9AB8-61DD56AE004A}" destId="{8A58196A-0F54-44BC-BDB2-29C83205474E}" srcOrd="1" destOrd="0" presId="urn:microsoft.com/office/officeart/2005/8/layout/process5"/>
    <dgm:cxn modelId="{A63ADCE7-EBC8-4FF9-911E-56E88DEC61AE}" type="presOf" srcId="{2D65773E-38FC-4A30-9AB8-61DD56AE004A}" destId="{1F46661E-235A-417B-8E33-414E5C7E72C2}" srcOrd="0" destOrd="0" presId="urn:microsoft.com/office/officeart/2005/8/layout/process5"/>
    <dgm:cxn modelId="{8271E2F5-7814-4FB6-8A93-117513AF89BE}" srcId="{1E145BFB-2806-4055-9126-C1F59A10C749}" destId="{1664B82E-1BC2-419A-BCA9-570FFC485090}" srcOrd="0" destOrd="0" parTransId="{95B23C06-8BAD-4DB4-B50C-691DC54BECE1}" sibTransId="{3667617F-47FA-4CF7-B277-379F51085501}"/>
    <dgm:cxn modelId="{0F941B3F-00B5-42BE-B999-427DAAAD0CEE}" type="presParOf" srcId="{32431466-6D9B-48A0-BBD1-AB7C67C17B0B}" destId="{4350A06E-9452-402A-85B5-2DFFD62698FF}" srcOrd="0" destOrd="0" presId="urn:microsoft.com/office/officeart/2005/8/layout/process5"/>
    <dgm:cxn modelId="{1B1428D2-4950-4A07-B632-17E4C6D61174}" type="presParOf" srcId="{32431466-6D9B-48A0-BBD1-AB7C67C17B0B}" destId="{39AD1468-C846-4AC3-8AE7-2A65DFE35D9C}" srcOrd="1" destOrd="0" presId="urn:microsoft.com/office/officeart/2005/8/layout/process5"/>
    <dgm:cxn modelId="{B77B44FC-2E80-4DBE-91CC-67CA56AE25B3}" type="presParOf" srcId="{39AD1468-C846-4AC3-8AE7-2A65DFE35D9C}" destId="{50E0ACC6-5375-4565-9D46-783C1A984C60}" srcOrd="0" destOrd="0" presId="urn:microsoft.com/office/officeart/2005/8/layout/process5"/>
    <dgm:cxn modelId="{DA874362-CF7F-484D-A2A6-AA22A6DBAD6A}" type="presParOf" srcId="{32431466-6D9B-48A0-BBD1-AB7C67C17B0B}" destId="{95413409-FC23-4668-ABCE-3FFC5DC480A9}" srcOrd="2" destOrd="0" presId="urn:microsoft.com/office/officeart/2005/8/layout/process5"/>
    <dgm:cxn modelId="{081CD94F-6AC5-49C5-B90B-91C8B6291CF3}" type="presParOf" srcId="{32431466-6D9B-48A0-BBD1-AB7C67C17B0B}" destId="{7BCA2C2E-BA8D-468D-8935-0036CF3C8B36}" srcOrd="3" destOrd="0" presId="urn:microsoft.com/office/officeart/2005/8/layout/process5"/>
    <dgm:cxn modelId="{41AA9426-C561-44B8-9A2B-BE2A38FFD55B}" type="presParOf" srcId="{7BCA2C2E-BA8D-468D-8935-0036CF3C8B36}" destId="{2BD1F3BA-222B-4BAF-B477-5720624648B8}" srcOrd="0" destOrd="0" presId="urn:microsoft.com/office/officeart/2005/8/layout/process5"/>
    <dgm:cxn modelId="{171E24D6-8742-4B87-84C7-F2C95BFD7026}" type="presParOf" srcId="{32431466-6D9B-48A0-BBD1-AB7C67C17B0B}" destId="{8D3315BA-9A82-45B5-BF7C-0F9DC28293B1}" srcOrd="4" destOrd="0" presId="urn:microsoft.com/office/officeart/2005/8/layout/process5"/>
    <dgm:cxn modelId="{B5D8DE13-83CA-443C-B3A0-1567ADC150E2}" type="presParOf" srcId="{32431466-6D9B-48A0-BBD1-AB7C67C17B0B}" destId="{A231FA4F-9082-48B7-8CCB-8365A78D3749}" srcOrd="5" destOrd="0" presId="urn:microsoft.com/office/officeart/2005/8/layout/process5"/>
    <dgm:cxn modelId="{07087DFA-D420-4C51-A82A-8EAA65317B4D}" type="presParOf" srcId="{A231FA4F-9082-48B7-8CCB-8365A78D3749}" destId="{C2B0A727-F2D5-4894-A1A0-86CD044C7DC1}" srcOrd="0" destOrd="0" presId="urn:microsoft.com/office/officeart/2005/8/layout/process5"/>
    <dgm:cxn modelId="{7625C740-1A52-4659-A711-5B42E76BDCCC}" type="presParOf" srcId="{32431466-6D9B-48A0-BBD1-AB7C67C17B0B}" destId="{E761F874-AA59-4414-8812-662B4F470B32}" srcOrd="6" destOrd="0" presId="urn:microsoft.com/office/officeart/2005/8/layout/process5"/>
    <dgm:cxn modelId="{71432ED3-4E51-4065-9453-2A7CE2E47E01}" type="presParOf" srcId="{32431466-6D9B-48A0-BBD1-AB7C67C17B0B}" destId="{1F46661E-235A-417B-8E33-414E5C7E72C2}" srcOrd="7" destOrd="0" presId="urn:microsoft.com/office/officeart/2005/8/layout/process5"/>
    <dgm:cxn modelId="{245DDBA0-D1AB-484C-BA07-DE515EAB20CF}" type="presParOf" srcId="{1F46661E-235A-417B-8E33-414E5C7E72C2}" destId="{8A58196A-0F54-44BC-BDB2-29C83205474E}" srcOrd="0" destOrd="0" presId="urn:microsoft.com/office/officeart/2005/8/layout/process5"/>
    <dgm:cxn modelId="{974AC714-6FF1-484C-A7D5-672AFC5289CE}" type="presParOf" srcId="{32431466-6D9B-48A0-BBD1-AB7C67C17B0B}" destId="{50A7DFE6-B09C-44A4-AF48-17B2461D7DDB}" srcOrd="8" destOrd="0" presId="urn:microsoft.com/office/officeart/2005/8/layout/process5"/>
    <dgm:cxn modelId="{C4AF82C5-8064-4B7B-842D-26B1D4D8C8C5}" type="presParOf" srcId="{32431466-6D9B-48A0-BBD1-AB7C67C17B0B}" destId="{A99B044A-362D-49F7-BA26-BBB21778271B}" srcOrd="9" destOrd="0" presId="urn:microsoft.com/office/officeart/2005/8/layout/process5"/>
    <dgm:cxn modelId="{7C57F882-063D-494D-9517-4F1A5171FB48}" type="presParOf" srcId="{A99B044A-362D-49F7-BA26-BBB21778271B}" destId="{12817416-18CD-4ADC-9B52-5C58D34972B5}" srcOrd="0" destOrd="0" presId="urn:microsoft.com/office/officeart/2005/8/layout/process5"/>
    <dgm:cxn modelId="{34BB8603-1CBE-4690-BCDB-0ADA621AC696}" type="presParOf" srcId="{32431466-6D9B-48A0-BBD1-AB7C67C17B0B}" destId="{58E97078-748E-4BD4-B7D7-2DF6B633E3FD}" srcOrd="10" destOrd="0" presId="urn:microsoft.com/office/officeart/2005/8/layout/process5"/>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A06E-9452-402A-85B5-2DFFD62698FF}">
      <dsp:nvSpPr>
        <dsp:cNvPr id="0" name=""/>
        <dsp:cNvSpPr/>
      </dsp:nvSpPr>
      <dsp:spPr>
        <a:xfrm>
          <a:off x="4736"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Compilation </a:t>
          </a:r>
        </a:p>
      </dsp:txBody>
      <dsp:txXfrm>
        <a:off x="29614" y="31156"/>
        <a:ext cx="1365888" cy="799630"/>
      </dsp:txXfrm>
    </dsp:sp>
    <dsp:sp modelId="{39AD1468-C846-4AC3-8AE7-2A65DFE35D9C}">
      <dsp:nvSpPr>
        <dsp:cNvPr id="0" name=""/>
        <dsp:cNvSpPr/>
      </dsp:nvSpPr>
      <dsp:spPr>
        <a:xfrm>
          <a:off x="1544957"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44957" y="325647"/>
        <a:ext cx="210081" cy="210647"/>
      </dsp:txXfrm>
    </dsp:sp>
    <dsp:sp modelId="{95413409-FC23-4668-ABCE-3FFC5DC480A9}">
      <dsp:nvSpPr>
        <dsp:cNvPr id="0" name=""/>
        <dsp:cNvSpPr/>
      </dsp:nvSpPr>
      <dsp:spPr>
        <a:xfrm>
          <a:off x="1986639"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Reduction</a:t>
          </a:r>
        </a:p>
      </dsp:txBody>
      <dsp:txXfrm>
        <a:off x="2011517" y="31156"/>
        <a:ext cx="1365888" cy="799630"/>
      </dsp:txXfrm>
    </dsp:sp>
    <dsp:sp modelId="{7BCA2C2E-BA8D-468D-8935-0036CF3C8B36}">
      <dsp:nvSpPr>
        <dsp:cNvPr id="0" name=""/>
        <dsp:cNvSpPr/>
      </dsp:nvSpPr>
      <dsp:spPr>
        <a:xfrm>
          <a:off x="3526860"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526860" y="325647"/>
        <a:ext cx="210081" cy="210647"/>
      </dsp:txXfrm>
    </dsp:sp>
    <dsp:sp modelId="{8D3315BA-9A82-45B5-BF7C-0F9DC28293B1}">
      <dsp:nvSpPr>
        <dsp:cNvPr id="0" name=""/>
        <dsp:cNvSpPr/>
      </dsp:nvSpPr>
      <dsp:spPr>
        <a:xfrm>
          <a:off x="3968541"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Adjustment</a:t>
          </a:r>
        </a:p>
      </dsp:txBody>
      <dsp:txXfrm>
        <a:off x="3993419" y="31156"/>
        <a:ext cx="1365888" cy="799630"/>
      </dsp:txXfrm>
    </dsp:sp>
    <dsp:sp modelId="{A231FA4F-9082-48B7-8CCB-8365A78D3749}">
      <dsp:nvSpPr>
        <dsp:cNvPr id="0" name=""/>
        <dsp:cNvSpPr/>
      </dsp:nvSpPr>
      <dsp:spPr>
        <a:xfrm rot="5400000">
          <a:off x="4526305" y="954760"/>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5400000">
        <a:off x="4571040" y="980242"/>
        <a:ext cx="210647" cy="210081"/>
      </dsp:txXfrm>
    </dsp:sp>
    <dsp:sp modelId="{E761F874-AA59-4414-8812-662B4F470B32}">
      <dsp:nvSpPr>
        <dsp:cNvPr id="0" name=""/>
        <dsp:cNvSpPr/>
      </dsp:nvSpPr>
      <dsp:spPr>
        <a:xfrm>
          <a:off x="3968541"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Remove Outlier</a:t>
          </a:r>
        </a:p>
      </dsp:txBody>
      <dsp:txXfrm>
        <a:off x="3993419" y="1446800"/>
        <a:ext cx="1365888" cy="799630"/>
      </dsp:txXfrm>
    </dsp:sp>
    <dsp:sp modelId="{1F46661E-235A-417B-8E33-414E5C7E72C2}">
      <dsp:nvSpPr>
        <dsp:cNvPr id="0" name=""/>
        <dsp:cNvSpPr/>
      </dsp:nvSpPr>
      <dsp:spPr>
        <a:xfrm rot="10800000">
          <a:off x="3543848"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3633883" y="1741292"/>
        <a:ext cx="210081" cy="210647"/>
      </dsp:txXfrm>
    </dsp:sp>
    <dsp:sp modelId="{50A7DFE6-B09C-44A4-AF48-17B2461D7DDB}">
      <dsp:nvSpPr>
        <dsp:cNvPr id="0" name=""/>
        <dsp:cNvSpPr/>
      </dsp:nvSpPr>
      <dsp:spPr>
        <a:xfrm>
          <a:off x="1986639"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 Max Normalise</a:t>
          </a:r>
        </a:p>
      </dsp:txBody>
      <dsp:txXfrm>
        <a:off x="2011517" y="1446800"/>
        <a:ext cx="1365888" cy="799630"/>
      </dsp:txXfrm>
    </dsp:sp>
    <dsp:sp modelId="{A99B044A-362D-49F7-BA26-BBB21778271B}">
      <dsp:nvSpPr>
        <dsp:cNvPr id="0" name=""/>
        <dsp:cNvSpPr/>
      </dsp:nvSpPr>
      <dsp:spPr>
        <a:xfrm rot="10800000">
          <a:off x="1561945"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1651980" y="1741292"/>
        <a:ext cx="210081" cy="210647"/>
      </dsp:txXfrm>
    </dsp:sp>
    <dsp:sp modelId="{58E97078-748E-4BD4-B7D7-2DF6B633E3FD}">
      <dsp:nvSpPr>
        <dsp:cNvPr id="0" name=""/>
        <dsp:cNvSpPr/>
      </dsp:nvSpPr>
      <dsp:spPr>
        <a:xfrm>
          <a:off x="4736"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Prepare Additional Columns</a:t>
          </a:r>
        </a:p>
      </dsp:txBody>
      <dsp:txXfrm>
        <a:off x="29614" y="1446800"/>
        <a:ext cx="1365888" cy="7996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Tan20</b:Tag>
    <b:SourceType>JournalArticle</b:SourceType>
    <b:Guid>{BEB514A1-FD65-4291-A609-BA7E2B58A339}</b:Guid>
    <b:Title>An improved method in petrophysical rock typing based on mercury-injection capillary pressure data. </b:Title>
    <b:Year>2020</b:Year>
    <b:Author>
      <b:Author>
        <b:NameList>
          <b:Person>
            <b:Last>Tang</b:Last>
            <b:First>X.,</b:First>
            <b:Middle>Zhou, W. Y., Yang, W. L., Zhang, C., &amp; Zhang, C. M.</b:Middle>
          </b:Person>
        </b:NameList>
      </b:Author>
    </b:Author>
    <b:JournalName>Energy Sources, Part A: Recovery, Utilization, and Environmental Effects</b:JournalName>
    <b:Pages>1-16</b:Pages>
    <b:RefOrder>4</b:RefOrder>
  </b:Source>
  <b:Source>
    <b:Tag>Cor04</b:Tag>
    <b:SourceType>JournalArticle</b:SourceType>
    <b:Guid>{879F4490-2C0B-4E77-9C0F-F127EBD5D8D1}</b:Guid>
    <b:Author>
      <b:Author>
        <b:NameList>
          <b:Person>
            <b:Last>Corbett</b:Last>
            <b:First>P.</b:First>
            <b:Middle>W. M., &amp; Potter, D. 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3</b:RefOrder>
  </b:Source>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Ama93</b:Tag>
    <b:SourceType>JournalArticle</b:SourceType>
    <b:Guid>{93E99DD3-4EAF-42F5-8EA5-D75349C9DF76}</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Middle>K.</b:Middle>
            <b:First>K.</b:First>
          </b:Person>
        </b:NameList>
      </b:Author>
    </b:Author>
    <b:RefOrder>5</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6</b:RefOrder>
  </b:Source>
  <b:Source>
    <b:Tag>Zak22</b:Tag>
    <b:SourceType>JournalArticle</b:SourceType>
    <b:Guid>{BC52DADF-D5B0-4B53-86DF-B2A2FA3B8EEF}</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 </b:Last>
            <b:Middle>K.</b:Middle>
            <b:First>A.</b:First>
          </b:Person>
          <b:Person>
            <b:Last>Pratama</b:Last>
            <b:Middle>A.</b:Middle>
            <b:First>E.</b:First>
          </b:Person>
        </b:NameList>
      </b:Author>
    </b:Author>
    <b:Volume>15</b:Volume>
    <b:Issue>10</b:Issue>
    <b:RefOrder>8</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7</b:RefOrder>
  </b:Source>
  <b:Source>
    <b:Tag>Kum22</b:Tag>
    <b:SourceType>JournalArticle</b:SourceType>
    <b:Guid>{B3FDA637-5459-41FA-A7CE-4566E53DAB0C}</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9</b:RefOrder>
  </b:Source>
</b:Sources>
</file>

<file path=customXml/itemProps1.xml><?xml version="1.0" encoding="utf-8"?>
<ds:datastoreItem xmlns:ds="http://schemas.openxmlformats.org/officeDocument/2006/customXml" ds:itemID="{D63A4279-BCB6-40B4-92AD-9C5B9364B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3991</TotalTime>
  <Pages>22</Pages>
  <Words>7230</Words>
  <Characters>41212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32</cp:revision>
  <dcterms:created xsi:type="dcterms:W3CDTF">2022-12-10T14:07:00Z</dcterms:created>
  <dcterms:modified xsi:type="dcterms:W3CDTF">2022-12-30T02:51:00Z</dcterms:modified>
</cp:coreProperties>
</file>