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DA67A" w14:textId="3B018002" w:rsidR="00747427" w:rsidRDefault="00747427" w:rsidP="00747427">
      <w:pPr>
        <w:spacing w:line="240" w:lineRule="auto"/>
        <w:rPr>
          <w:b/>
          <w:bCs/>
          <w:sz w:val="28"/>
          <w:szCs w:val="28"/>
        </w:rPr>
      </w:pPr>
      <w:bookmarkStart w:id="0" w:name="_Hlk129734219"/>
      <w:bookmarkEnd w:id="0"/>
      <w:r w:rsidRPr="00747427">
        <w:rPr>
          <w:b/>
          <w:bCs/>
          <w:sz w:val="28"/>
          <w:szCs w:val="28"/>
        </w:rPr>
        <w:t>Title:</w:t>
      </w:r>
      <w:r>
        <w:rPr>
          <w:b/>
          <w:bCs/>
          <w:sz w:val="28"/>
          <w:szCs w:val="28"/>
        </w:rPr>
        <w:t xml:space="preserve"> </w:t>
      </w:r>
      <w:bookmarkStart w:id="1" w:name="_Hlk123739479"/>
      <w:r>
        <w:rPr>
          <w:b/>
          <w:bCs/>
          <w:sz w:val="28"/>
          <w:szCs w:val="28"/>
        </w:rPr>
        <w:t>Spatiotemporal Analysis of Public Sentiment on Low-Carbon Energy Sources</w:t>
      </w:r>
      <w:bookmarkEnd w:id="1"/>
    </w:p>
    <w:p w14:paraId="4398A451" w14:textId="51E49E3A" w:rsidR="00747427" w:rsidRDefault="00747427" w:rsidP="00747427">
      <w:pPr>
        <w:spacing w:line="240" w:lineRule="auto"/>
        <w:rPr>
          <w:b/>
          <w:bCs/>
          <w:sz w:val="20"/>
          <w:szCs w:val="20"/>
        </w:rPr>
      </w:pPr>
    </w:p>
    <w:p w14:paraId="4A96F900" w14:textId="0954571C" w:rsidR="00747427" w:rsidRPr="00747427" w:rsidRDefault="00747427" w:rsidP="00747427">
      <w:pPr>
        <w:spacing w:line="240" w:lineRule="auto"/>
        <w:rPr>
          <w:sz w:val="20"/>
          <w:szCs w:val="20"/>
        </w:rPr>
      </w:pPr>
      <w:r>
        <w:rPr>
          <w:b/>
          <w:bCs/>
          <w:sz w:val="20"/>
          <w:szCs w:val="20"/>
        </w:rPr>
        <w:t xml:space="preserve">Authors: </w:t>
      </w:r>
      <w:r w:rsidRPr="00747427">
        <w:rPr>
          <w:sz w:val="20"/>
          <w:szCs w:val="20"/>
          <w:lang w:val="en-US"/>
        </w:rPr>
        <w:t>Munish Kumar</w:t>
      </w:r>
      <w:r w:rsidRPr="00747427">
        <w:rPr>
          <w:sz w:val="20"/>
          <w:szCs w:val="20"/>
          <w:vertAlign w:val="superscript"/>
          <w:lang w:val="en-US"/>
        </w:rPr>
        <w:t>a</w:t>
      </w:r>
      <w:r w:rsidRPr="00747427">
        <w:rPr>
          <w:sz w:val="20"/>
          <w:szCs w:val="20"/>
          <w:lang w:val="en-US"/>
        </w:rPr>
        <w:t xml:space="preserve"> and </w:t>
      </w:r>
      <w:r w:rsidR="001B6CA6">
        <w:rPr>
          <w:sz w:val="20"/>
          <w:szCs w:val="20"/>
          <w:lang w:val="en-US"/>
        </w:rPr>
        <w:t>Caleb</w:t>
      </w:r>
      <w:r w:rsidR="001B6CA6" w:rsidRPr="00747427">
        <w:rPr>
          <w:sz w:val="20"/>
          <w:szCs w:val="20"/>
          <w:lang w:val="en-US"/>
        </w:rPr>
        <w:t xml:space="preserve"> </w:t>
      </w:r>
      <w:r w:rsidR="001B6CA6">
        <w:rPr>
          <w:sz w:val="20"/>
          <w:szCs w:val="20"/>
          <w:lang w:val="en-US"/>
        </w:rPr>
        <w:t xml:space="preserve">Chia We </w:t>
      </w:r>
      <w:proofErr w:type="spellStart"/>
      <w:r w:rsidR="001B6CA6">
        <w:rPr>
          <w:sz w:val="20"/>
          <w:szCs w:val="20"/>
          <w:lang w:val="en-US"/>
        </w:rPr>
        <w:t>Keat</w:t>
      </w:r>
      <w:r w:rsidR="000C4A8F">
        <w:rPr>
          <w:sz w:val="20"/>
          <w:szCs w:val="20"/>
          <w:vertAlign w:val="superscript"/>
          <w:lang w:val="en-US"/>
        </w:rPr>
        <w:t>a</w:t>
      </w:r>
      <w:proofErr w:type="spellEnd"/>
    </w:p>
    <w:p w14:paraId="26BF6502" w14:textId="138999C2" w:rsidR="00747427" w:rsidRDefault="00747427" w:rsidP="00747427">
      <w:pPr>
        <w:spacing w:line="240" w:lineRule="auto"/>
        <w:rPr>
          <w:b/>
          <w:bCs/>
          <w:sz w:val="20"/>
          <w:szCs w:val="20"/>
        </w:rPr>
      </w:pPr>
    </w:p>
    <w:p w14:paraId="2A1A97A4" w14:textId="35CD692F" w:rsidR="00747427" w:rsidRPr="00747427" w:rsidRDefault="00747427" w:rsidP="00747427">
      <w:pPr>
        <w:spacing w:line="240" w:lineRule="auto"/>
        <w:rPr>
          <w:sz w:val="20"/>
          <w:szCs w:val="20"/>
          <w:lang w:val="en-US"/>
        </w:rPr>
      </w:pPr>
      <w:r w:rsidRPr="00747427">
        <w:rPr>
          <w:b/>
          <w:bCs/>
          <w:sz w:val="20"/>
          <w:szCs w:val="20"/>
          <w:lang w:val="en-US"/>
        </w:rPr>
        <w:t xml:space="preserve">Affiliations: </w:t>
      </w:r>
      <w:proofErr w:type="spellStart"/>
      <w:r w:rsidRPr="00747427">
        <w:rPr>
          <w:sz w:val="20"/>
          <w:szCs w:val="20"/>
          <w:vertAlign w:val="superscript"/>
          <w:lang w:val="en-US"/>
        </w:rPr>
        <w:t>a</w:t>
      </w:r>
      <w:r w:rsidRPr="00747427">
        <w:rPr>
          <w:sz w:val="20"/>
          <w:szCs w:val="20"/>
          <w:lang w:val="en-US"/>
        </w:rPr>
        <w:t>Singapore</w:t>
      </w:r>
      <w:proofErr w:type="spellEnd"/>
      <w:r w:rsidRPr="00747427">
        <w:rPr>
          <w:sz w:val="20"/>
          <w:szCs w:val="20"/>
          <w:lang w:val="en-US"/>
        </w:rPr>
        <w:t xml:space="preserve"> University of Social Sciences, School of Business, Clementi Rd, #463</w:t>
      </w:r>
      <w:r w:rsidRPr="00747427">
        <w:rPr>
          <w:rFonts w:ascii="MS Gothic" w:eastAsia="MS Gothic" w:hAnsi="MS Gothic" w:cs="MS Gothic" w:hint="eastAsia"/>
          <w:sz w:val="20"/>
          <w:szCs w:val="20"/>
          <w:lang w:val="en-US"/>
        </w:rPr>
        <w:t>号</w:t>
      </w:r>
      <w:r w:rsidRPr="00747427">
        <w:rPr>
          <w:sz w:val="20"/>
          <w:szCs w:val="20"/>
          <w:lang w:val="en-US"/>
        </w:rPr>
        <w:t>, Singapore 599494</w:t>
      </w:r>
    </w:p>
    <w:p w14:paraId="20DC5BDB" w14:textId="40BC92C3" w:rsidR="00747427" w:rsidRPr="00747427" w:rsidRDefault="00747427" w:rsidP="00747427">
      <w:pPr>
        <w:spacing w:line="240" w:lineRule="auto"/>
        <w:rPr>
          <w:sz w:val="20"/>
          <w:szCs w:val="20"/>
        </w:rPr>
      </w:pPr>
    </w:p>
    <w:p w14:paraId="1D571124" w14:textId="20C64AEA" w:rsidR="00747427" w:rsidRPr="00747427" w:rsidRDefault="00747427" w:rsidP="00747427">
      <w:pPr>
        <w:spacing w:line="240" w:lineRule="auto"/>
      </w:pPr>
      <w:r w:rsidRPr="00747427">
        <w:t>Corresponding</w:t>
      </w:r>
      <w:r>
        <w:t xml:space="preserve"> author. Email: </w:t>
      </w:r>
      <w:r w:rsidR="000C4A8F">
        <w:rPr>
          <w:rFonts w:ascii="Times" w:hAnsi="Times" w:cs="Times"/>
        </w:rPr>
        <w:t>munishkumar001</w:t>
      </w:r>
      <w:r w:rsidRPr="00CD2259">
        <w:rPr>
          <w:rFonts w:ascii="Times" w:hAnsi="Times" w:cs="Times"/>
        </w:rPr>
        <w:t>@</w:t>
      </w:r>
      <w:r w:rsidR="000C4A8F">
        <w:rPr>
          <w:rFonts w:ascii="Times" w:hAnsi="Times" w:cs="Times"/>
        </w:rPr>
        <w:t>suss.edu.sg</w:t>
      </w:r>
    </w:p>
    <w:p w14:paraId="1DD579B5" w14:textId="77777777" w:rsidR="00747427" w:rsidRPr="00747427" w:rsidRDefault="00747427" w:rsidP="00747427">
      <w:pPr>
        <w:spacing w:line="240" w:lineRule="auto"/>
        <w:rPr>
          <w:sz w:val="20"/>
          <w:szCs w:val="20"/>
        </w:rPr>
      </w:pPr>
    </w:p>
    <w:p w14:paraId="0C7BA164" w14:textId="2FBEE475" w:rsidR="00266935" w:rsidRDefault="00C86032" w:rsidP="00747427">
      <w:pPr>
        <w:spacing w:line="240" w:lineRule="auto"/>
      </w:pPr>
      <w:r w:rsidRPr="00747427">
        <w:rPr>
          <w:b/>
          <w:bCs/>
        </w:rPr>
        <w:t>Abstract</w:t>
      </w:r>
      <w:r w:rsidR="00747427">
        <w:rPr>
          <w:b/>
          <w:bCs/>
        </w:rPr>
        <w:t>:</w:t>
      </w:r>
      <w:r w:rsidR="00747427">
        <w:t xml:space="preserve"> </w:t>
      </w:r>
      <w:r w:rsidR="001B6CA6">
        <w:t xml:space="preserve">There is </w:t>
      </w:r>
      <w:r w:rsidR="00FE1370">
        <w:t xml:space="preserve">now </w:t>
      </w:r>
      <w:r w:rsidR="001B6CA6">
        <w:t xml:space="preserve">irrefutable evidence that </w:t>
      </w:r>
      <w:r w:rsidR="00830058">
        <w:t>mankind’s</w:t>
      </w:r>
      <w:r w:rsidR="001B6CA6">
        <w:t xml:space="preserve"> </w:t>
      </w:r>
      <w:r w:rsidR="001B6CA6" w:rsidRPr="001B6CA6">
        <w:t>anthropogenic</w:t>
      </w:r>
      <w:r w:rsidR="001B6CA6">
        <w:t xml:space="preserve"> activities are</w:t>
      </w:r>
      <w:r w:rsidR="001473FA">
        <w:t xml:space="preserve"> </w:t>
      </w:r>
      <w:r w:rsidR="00F60E4A">
        <w:t>the largest contributor to</w:t>
      </w:r>
      <w:r w:rsidR="001473FA">
        <w:t xml:space="preserve"> greenhouse gas</w:t>
      </w:r>
      <w:r w:rsidR="00F60E4A">
        <w:t xml:space="preserve"> </w:t>
      </w:r>
      <w:r w:rsidR="00FE1370">
        <w:t xml:space="preserve">(GHG) </w:t>
      </w:r>
      <w:r w:rsidR="00F60E4A">
        <w:t>emissions</w:t>
      </w:r>
      <w:r w:rsidR="001B6CA6">
        <w:t xml:space="preserve">, </w:t>
      </w:r>
      <w:r w:rsidR="00FE1370">
        <w:t>whether it come</w:t>
      </w:r>
      <w:r w:rsidR="00DD6476">
        <w:t>s</w:t>
      </w:r>
      <w:r w:rsidR="001B6CA6">
        <w:t xml:space="preserve"> from the burning of fossil fuels or from chemical waste and plastic</w:t>
      </w:r>
      <w:r w:rsidR="00FE1370">
        <w:t xml:space="preserve"> use</w:t>
      </w:r>
      <w:r w:rsidR="00F60E4A">
        <w:t xml:space="preserve">. </w:t>
      </w:r>
      <w:r w:rsidR="00FE1370">
        <w:t xml:space="preserve">While the </w:t>
      </w:r>
      <w:r w:rsidR="00830058">
        <w:t>goal</w:t>
      </w:r>
      <w:r w:rsidR="00FE1370">
        <w:t xml:space="preserve"> is for public policy and businesses to</w:t>
      </w:r>
      <w:r w:rsidR="00830058">
        <w:t xml:space="preserve"> lead the way in</w:t>
      </w:r>
      <w:r w:rsidR="00FE1370">
        <w:t xml:space="preserve"> reduc</w:t>
      </w:r>
      <w:r w:rsidR="00830058">
        <w:t>ing</w:t>
      </w:r>
      <w:r w:rsidR="00FE1370">
        <w:t xml:space="preserve"> GHG emissions, </w:t>
      </w:r>
      <w:r w:rsidR="00830058">
        <w:t xml:space="preserve">interestingly, </w:t>
      </w:r>
      <w:r w:rsidR="00FE1370">
        <w:t xml:space="preserve">the pressure </w:t>
      </w:r>
      <w:r w:rsidR="00830058">
        <w:t xml:space="preserve">to undertake such reformism appears to be </w:t>
      </w:r>
      <w:r w:rsidR="00FE1370">
        <w:t>from</w:t>
      </w:r>
      <w:r w:rsidR="001B6CA6">
        <w:t xml:space="preserve"> increasing grass-root environmentalism</w:t>
      </w:r>
      <w:r w:rsidR="00830058">
        <w:t xml:space="preserve"> such as (a) </w:t>
      </w:r>
      <w:r w:rsidR="001B6CA6">
        <w:t>p</w:t>
      </w:r>
      <w:r w:rsidR="001B6CA6" w:rsidRPr="007A34D2">
        <w:t xml:space="preserve">ublic willingness </w:t>
      </w:r>
      <w:r w:rsidR="00830058">
        <w:t>to change consumption behaviours</w:t>
      </w:r>
      <w:r w:rsidR="00BE1C3F">
        <w:t xml:space="preserve"> after seeing and experiencing abnormal environmental and weather-related phenomenon</w:t>
      </w:r>
      <w:r w:rsidR="00830058">
        <w:t xml:space="preserve">, (b) activist green investors </w:t>
      </w:r>
      <w:r w:rsidR="00BE1C3F">
        <w:t xml:space="preserve">who feel the need to ensure their investments provide socially responsible returns </w:t>
      </w:r>
      <w:r w:rsidR="00830058">
        <w:t xml:space="preserve">and (c) debate and discourse on </w:t>
      </w:r>
      <w:r w:rsidR="00FE1370">
        <w:t>social media</w:t>
      </w:r>
      <w:r w:rsidR="001B6CA6">
        <w:t xml:space="preserve"> </w:t>
      </w:r>
      <w:r w:rsidR="00830058">
        <w:t>threads about</w:t>
      </w:r>
      <w:r w:rsidR="00BE1C3F">
        <w:t xml:space="preserve"> </w:t>
      </w:r>
      <w:r w:rsidR="003F1E84">
        <w:t>the responsibility</w:t>
      </w:r>
      <w:r w:rsidR="00BE1C3F">
        <w:t xml:space="preserve"> </w:t>
      </w:r>
      <w:r w:rsidR="003F1E84">
        <w:t xml:space="preserve">we have towards future generations in </w:t>
      </w:r>
      <w:r w:rsidR="00BE1C3F">
        <w:t xml:space="preserve">climate related </w:t>
      </w:r>
      <w:r w:rsidR="003F1E84">
        <w:t>matters</w:t>
      </w:r>
      <w:r w:rsidR="00830058">
        <w:t xml:space="preserve">. </w:t>
      </w:r>
      <w:r w:rsidR="00BE1C3F">
        <w:t>C</w:t>
      </w:r>
      <w:r w:rsidR="00830058">
        <w:t>itizen environmentalism is particularly powerful when harnessed via social media, as the latter democratises the delivery of information and reduces complex</w:t>
      </w:r>
      <w:r w:rsidR="00BE1C3F">
        <w:t>ities in</w:t>
      </w:r>
      <w:r w:rsidR="00830058">
        <w:t xml:space="preserve"> information</w:t>
      </w:r>
      <w:r w:rsidR="00BE1C3F">
        <w:t xml:space="preserve"> to something that is easily digestible by the majority.</w:t>
      </w:r>
      <w:r w:rsidR="001C23B9">
        <w:t xml:space="preserve"> </w:t>
      </w:r>
      <w:r w:rsidR="001B6CA6">
        <w:t>T</w:t>
      </w:r>
      <w:r w:rsidR="005B32C1">
        <w:t>his study</w:t>
      </w:r>
      <w:r w:rsidR="009676A0">
        <w:t xml:space="preserve"> analyse</w:t>
      </w:r>
      <w:r w:rsidR="005B32C1">
        <w:t>s</w:t>
      </w:r>
      <w:r w:rsidR="009676A0">
        <w:t xml:space="preserve"> public </w:t>
      </w:r>
      <w:r w:rsidR="00BE1C3F">
        <w:t>perception</w:t>
      </w:r>
      <w:r w:rsidR="009676A0">
        <w:t xml:space="preserve"> towards low-carbon energy </w:t>
      </w:r>
      <w:r w:rsidR="001C23B9">
        <w:t>(LCE) sources</w:t>
      </w:r>
      <w:r w:rsidR="001C23B9" w:rsidRPr="007A34D2">
        <w:t xml:space="preserve"> </w:t>
      </w:r>
      <w:r w:rsidR="009676A0">
        <w:t xml:space="preserve">in </w:t>
      </w:r>
      <w:r w:rsidR="00FE1370">
        <w:t xml:space="preserve">2 key population </w:t>
      </w:r>
      <w:r w:rsidR="001C23B9">
        <w:t>centres</w:t>
      </w:r>
      <w:r w:rsidR="00FE1370">
        <w:t xml:space="preserve">, namely the </w:t>
      </w:r>
      <w:r w:rsidR="009676A0">
        <w:t>United States and Europe</w:t>
      </w:r>
      <w:r w:rsidR="00FE1370">
        <w:t>,</w:t>
      </w:r>
      <w:r w:rsidR="000C18FF">
        <w:t xml:space="preserve"> by </w:t>
      </w:r>
      <w:r w:rsidR="00FE1370">
        <w:t xml:space="preserve">analysing </w:t>
      </w:r>
      <w:r w:rsidR="000C18FF">
        <w:t xml:space="preserve">data </w:t>
      </w:r>
      <w:r w:rsidR="00FE1370">
        <w:t>found in the social media platform,</w:t>
      </w:r>
      <w:r w:rsidR="00C22988">
        <w:t xml:space="preserve"> Twitter</w:t>
      </w:r>
      <w:r w:rsidR="00FE1370">
        <w:t>.</w:t>
      </w:r>
      <w:r w:rsidR="007800DC">
        <w:t xml:space="preserve"> </w:t>
      </w:r>
      <w:r w:rsidR="00FE1370">
        <w:t xml:space="preserve">Data </w:t>
      </w:r>
      <w:r w:rsidR="00BE1C3F">
        <w:t xml:space="preserve">was </w:t>
      </w:r>
      <w:r w:rsidR="00FE1370">
        <w:t>collected</w:t>
      </w:r>
      <w:r w:rsidR="00BE1C3F">
        <w:t xml:space="preserve"> and analysed</w:t>
      </w:r>
      <w:r w:rsidR="00FE1370">
        <w:t xml:space="preserve"> over a</w:t>
      </w:r>
      <w:r w:rsidR="005B32C1">
        <w:t xml:space="preserve"> one-year period</w:t>
      </w:r>
      <w:r w:rsidR="00266935">
        <w:t xml:space="preserve"> </w:t>
      </w:r>
      <w:r w:rsidR="00FE1370">
        <w:t xml:space="preserve">(from </w:t>
      </w:r>
      <w:r w:rsidR="00BE1C3F">
        <w:t>2021</w:t>
      </w:r>
      <w:r w:rsidR="00FE1370">
        <w:t xml:space="preserve"> to </w:t>
      </w:r>
      <w:r w:rsidR="00BE1C3F">
        <w:t>2022</w:t>
      </w:r>
      <w:r w:rsidR="00FE1370">
        <w:t xml:space="preserve">) to evaluate </w:t>
      </w:r>
      <w:r w:rsidR="00266935">
        <w:t xml:space="preserve">sentiment </w:t>
      </w:r>
      <w:r w:rsidR="00FE1370">
        <w:t xml:space="preserve">and </w:t>
      </w:r>
      <w:r w:rsidR="00266935">
        <w:t xml:space="preserve">gain deeper insights </w:t>
      </w:r>
      <w:r w:rsidR="001C23B9">
        <w:t xml:space="preserve">into </w:t>
      </w:r>
      <w:r w:rsidR="00266935">
        <w:t xml:space="preserve">discussions surrounding </w:t>
      </w:r>
      <w:r w:rsidR="001C23B9">
        <w:t xml:space="preserve">LCE </w:t>
      </w:r>
      <w:r w:rsidR="00266935">
        <w:t>sources.</w:t>
      </w:r>
      <w:r w:rsidR="00BA4D81">
        <w:t xml:space="preserve"> </w:t>
      </w:r>
      <w:r w:rsidR="001C23B9">
        <w:t>We have observed that s</w:t>
      </w:r>
      <w:r w:rsidR="00BA4D81">
        <w:t xml:space="preserve">pikes in tweet volume </w:t>
      </w:r>
      <w:r w:rsidR="00BE1C3F">
        <w:t>corresponded</w:t>
      </w:r>
      <w:r w:rsidR="00BA4D81">
        <w:t xml:space="preserve"> to significant real-world events</w:t>
      </w:r>
      <w:r w:rsidR="00BE1C3F">
        <w:t xml:space="preserve"> which social media users </w:t>
      </w:r>
      <w:r w:rsidR="001C23B9">
        <w:t>could directly link to the impact these events would have on adoption of LCE types</w:t>
      </w:r>
      <w:r w:rsidR="00BA4D81">
        <w:t xml:space="preserve">. </w:t>
      </w:r>
      <w:r w:rsidR="001C23B9">
        <w:t>We also conducted s</w:t>
      </w:r>
      <w:r w:rsidR="00BA4D81">
        <w:t xml:space="preserve">entiment analysis using </w:t>
      </w:r>
      <w:r w:rsidR="001C23B9" w:rsidRPr="001C23B9">
        <w:t>a</w:t>
      </w:r>
      <w:r w:rsidR="00A9273C">
        <w:t>n</w:t>
      </w:r>
      <w:r w:rsidR="001C23B9" w:rsidRPr="001C23B9">
        <w:t xml:space="preserve"> unsupervised, lexicon-based model </w:t>
      </w:r>
      <w:r w:rsidR="001C23B9">
        <w:t>(</w:t>
      </w:r>
      <w:r w:rsidR="00BA4D81">
        <w:t>VADER</w:t>
      </w:r>
      <w:r w:rsidR="001C23B9">
        <w:t>), which</w:t>
      </w:r>
      <w:r w:rsidR="006538DF">
        <w:t xml:space="preserve"> showed that the public sentiment </w:t>
      </w:r>
      <w:r w:rsidR="001C23B9">
        <w:t xml:space="preserve">towards LCE types </w:t>
      </w:r>
      <w:r w:rsidR="006538DF">
        <w:t xml:space="preserve">is </w:t>
      </w:r>
      <w:r w:rsidR="004A2316">
        <w:t xml:space="preserve">largely </w:t>
      </w:r>
      <w:r w:rsidR="006538DF">
        <w:t xml:space="preserve">positive </w:t>
      </w:r>
      <w:r w:rsidR="001C23B9">
        <w:t>in both regions</w:t>
      </w:r>
      <w:r w:rsidR="006538DF">
        <w:t xml:space="preserve">. </w:t>
      </w:r>
      <w:r w:rsidR="001C23B9">
        <w:t>Finally, we</w:t>
      </w:r>
      <w:r w:rsidR="00A7630E">
        <w:t xml:space="preserve"> extract frequent keywords in positive and negative tweets </w:t>
      </w:r>
      <w:r w:rsidR="00CC3A51">
        <w:t>to</w:t>
      </w:r>
      <w:r w:rsidR="001C23B9">
        <w:t xml:space="preserve"> better understand which</w:t>
      </w:r>
      <w:r w:rsidR="00A7630E">
        <w:t xml:space="preserve"> topics</w:t>
      </w:r>
      <w:r w:rsidR="001C23B9">
        <w:t xml:space="preserve"> resonate more strongly with the </w:t>
      </w:r>
      <w:r w:rsidR="00CC3A51">
        <w:t>public</w:t>
      </w:r>
      <w:r w:rsidR="00A7630E">
        <w:t xml:space="preserve">. </w:t>
      </w:r>
      <w:r w:rsidR="00B663AC">
        <w:t>In the United States, the word ‘climate’ was used a lot in positive discussions surrounding President Joe Biden’s climate and energy bill and how it can drive decarbonisation.</w:t>
      </w:r>
      <w:r w:rsidR="00C657A8">
        <w:t xml:space="preserve"> In Europe, the word ‘price’ appeared frequently in negative tweets with discussions on the energy crisis and high gas prices.</w:t>
      </w:r>
      <w:r w:rsidR="00F83C99">
        <w:t xml:space="preserve"> Tweets with ‘price’ also showed discontent with prices for green energy adoption and users being unable to adopt low-carbon energy sources as a result. </w:t>
      </w:r>
      <w:r w:rsidR="00A7630E" w:rsidRPr="000A57FF">
        <w:t xml:space="preserve">This </w:t>
      </w:r>
      <w:r w:rsidR="00CD19FD">
        <w:t xml:space="preserve">study provides information </w:t>
      </w:r>
      <w:r w:rsidR="006B60DB">
        <w:t>that can be potentially used by</w:t>
      </w:r>
      <w:r w:rsidR="00A7630E" w:rsidRPr="000A57FF">
        <w:t xml:space="preserve"> </w:t>
      </w:r>
      <w:r w:rsidR="00744205">
        <w:t>policymakers</w:t>
      </w:r>
      <w:r w:rsidR="006B60DB">
        <w:t>, environmental activist groups,</w:t>
      </w:r>
      <w:r w:rsidR="006B60DB" w:rsidRPr="000A57FF">
        <w:t xml:space="preserve"> </w:t>
      </w:r>
      <w:r w:rsidR="006B60DB">
        <w:t xml:space="preserve">and </w:t>
      </w:r>
      <w:r w:rsidR="00CD19FD">
        <w:t xml:space="preserve">international </w:t>
      </w:r>
      <w:r w:rsidR="00A7630E" w:rsidRPr="000A57FF">
        <w:t xml:space="preserve">organisations like </w:t>
      </w:r>
      <w:r w:rsidR="00A7630E">
        <w:t xml:space="preserve">the </w:t>
      </w:r>
      <w:r w:rsidR="00A7630E" w:rsidRPr="000A57FF">
        <w:t>U</w:t>
      </w:r>
      <w:r w:rsidR="00A7630E">
        <w:t xml:space="preserve">nited </w:t>
      </w:r>
      <w:r w:rsidR="00A7630E" w:rsidRPr="000A57FF">
        <w:t>N</w:t>
      </w:r>
      <w:r w:rsidR="00A7630E">
        <w:t>ations</w:t>
      </w:r>
      <w:r w:rsidR="00A7630E" w:rsidRPr="000A57FF">
        <w:t xml:space="preserve"> to design better adoption strategies and low-carbon emission policies</w:t>
      </w:r>
      <w:r w:rsidR="00A7630E">
        <w:t xml:space="preserve"> or initiatives</w:t>
      </w:r>
      <w:r w:rsidR="00A7630E" w:rsidRPr="000A57FF">
        <w:t>.</w:t>
      </w:r>
    </w:p>
    <w:p w14:paraId="697B34AF" w14:textId="36A11FE0" w:rsidR="00812CB6" w:rsidRDefault="00812CB6" w:rsidP="00747427">
      <w:pPr>
        <w:spacing w:line="240" w:lineRule="auto"/>
      </w:pPr>
    </w:p>
    <w:p w14:paraId="5E50A958" w14:textId="742D9C46" w:rsidR="00812CB6" w:rsidRPr="00812CB6" w:rsidRDefault="00812CB6" w:rsidP="00747427">
      <w:pPr>
        <w:spacing w:line="240" w:lineRule="auto"/>
      </w:pPr>
      <w:r>
        <w:rPr>
          <w:b/>
          <w:bCs/>
        </w:rPr>
        <w:t>One-Sentence Summary:</w:t>
      </w:r>
      <w:r>
        <w:t xml:space="preserve"> </w:t>
      </w:r>
      <w:r w:rsidR="001C23B9">
        <w:t>Sentiment analysis into public perception regarding low carbon energy adoption and use</w:t>
      </w:r>
    </w:p>
    <w:p w14:paraId="0AD03D80" w14:textId="77777777" w:rsidR="00812CB6" w:rsidRDefault="00812CB6" w:rsidP="00747427">
      <w:pPr>
        <w:spacing w:line="240" w:lineRule="auto"/>
      </w:pPr>
    </w:p>
    <w:p w14:paraId="31F03EE7" w14:textId="6CA4EA67" w:rsidR="001C23B9" w:rsidRDefault="00812CB6" w:rsidP="00812CB6">
      <w:pPr>
        <w:spacing w:line="240" w:lineRule="auto"/>
      </w:pPr>
      <w:r>
        <w:rPr>
          <w:b/>
          <w:bCs/>
        </w:rPr>
        <w:t>Keywords (minimum 6):</w:t>
      </w:r>
      <w:r>
        <w:t xml:space="preserve"> </w:t>
      </w:r>
      <w:r w:rsidR="001C23B9">
        <w:t xml:space="preserve">low-carbon, </w:t>
      </w:r>
      <w:r w:rsidR="00705891">
        <w:t>T</w:t>
      </w:r>
      <w:r w:rsidR="001C23B9">
        <w:t xml:space="preserve">witter, sentiment, data science, analysis, VADER, </w:t>
      </w:r>
      <w:r w:rsidR="00705891">
        <w:t>GHG, emissions</w:t>
      </w:r>
    </w:p>
    <w:p w14:paraId="62E7D0C4" w14:textId="535A5877" w:rsidR="00E02F21" w:rsidRDefault="00E02F21" w:rsidP="00812CB6">
      <w:pPr>
        <w:spacing w:line="240" w:lineRule="auto"/>
      </w:pPr>
    </w:p>
    <w:p w14:paraId="3D423A6E" w14:textId="77777777" w:rsidR="00935C5B" w:rsidRDefault="00935C5B" w:rsidP="00747427">
      <w:pPr>
        <w:spacing w:line="240" w:lineRule="auto"/>
        <w:sectPr w:rsidR="00935C5B" w:rsidSect="000C5B83">
          <w:footerReference w:type="even" r:id="rId8"/>
          <w:footerReference w:type="default" r:id="rId9"/>
          <w:pgSz w:w="11900" w:h="16840"/>
          <w:pgMar w:top="720" w:right="720" w:bottom="720" w:left="720" w:header="708" w:footer="708" w:gutter="0"/>
          <w:pgNumType w:start="0"/>
          <w:cols w:space="708"/>
          <w:docGrid w:linePitch="360"/>
        </w:sectPr>
      </w:pPr>
    </w:p>
    <w:p w14:paraId="2B4BCFEB" w14:textId="6EE61088" w:rsidR="00D6205F" w:rsidRPr="00B05D50" w:rsidRDefault="00D6205F" w:rsidP="00B05D50">
      <w:pPr>
        <w:pStyle w:val="Heading1"/>
      </w:pPr>
      <w:bookmarkStart w:id="2" w:name="_Toc118671822"/>
      <w:bookmarkStart w:id="3" w:name="_Toc118686427"/>
      <w:r w:rsidRPr="00B05D50">
        <w:lastRenderedPageBreak/>
        <w:t>Introduction</w:t>
      </w:r>
      <w:bookmarkEnd w:id="2"/>
      <w:bookmarkEnd w:id="3"/>
    </w:p>
    <w:p w14:paraId="7CC92652" w14:textId="15087ADA" w:rsidR="007C407D" w:rsidRDefault="006836C3" w:rsidP="00747427">
      <w:pPr>
        <w:spacing w:line="240" w:lineRule="auto"/>
      </w:pPr>
      <w:r>
        <w:t>Climate change has been o</w:t>
      </w:r>
      <w:r w:rsidR="003D7CB1">
        <w:t xml:space="preserve">ne of the most </w:t>
      </w:r>
      <w:r w:rsidR="00CC3A51">
        <w:t>pressing</w:t>
      </w:r>
      <w:r w:rsidR="003D7CB1">
        <w:t xml:space="preserve"> issues i</w:t>
      </w:r>
      <w:r w:rsidR="00887B9B">
        <w:t>n recent decades</w:t>
      </w:r>
      <w:r w:rsidR="003D7CB1">
        <w:t>, spark</w:t>
      </w:r>
      <w:r>
        <w:t>ing</w:t>
      </w:r>
      <w:r w:rsidR="003D7CB1">
        <w:t xml:space="preserve"> contentious debates</w:t>
      </w:r>
      <w:r w:rsidR="00BD7524">
        <w:t xml:space="preserve"> </w:t>
      </w:r>
      <w:r>
        <w:t xml:space="preserve">as growing emphasis is placed on </w:t>
      </w:r>
      <w:r w:rsidR="00BD7524">
        <w:t xml:space="preserve">protecting and </w:t>
      </w:r>
      <w:r>
        <w:t>restoring our planet</w:t>
      </w:r>
      <w:r w:rsidR="00CC3A51">
        <w:t xml:space="preserve"> from man-made activities</w:t>
      </w:r>
      <w:sdt>
        <w:sdtPr>
          <w:id w:val="1376665695"/>
          <w:citation/>
        </w:sdtPr>
        <w:sdtEndPr/>
        <w:sdtContent>
          <w:r w:rsidR="00CC3A51">
            <w:fldChar w:fldCharType="begin"/>
          </w:r>
          <w:r w:rsidR="00CC3A51">
            <w:rPr>
              <w:lang w:val="en-SG"/>
            </w:rPr>
            <w:instrText xml:space="preserve"> CITATION Uni22 \l 18441 </w:instrText>
          </w:r>
          <w:r w:rsidR="00CC3A51">
            <w:fldChar w:fldCharType="separate"/>
          </w:r>
          <w:r w:rsidR="00502046">
            <w:rPr>
              <w:noProof/>
              <w:lang w:val="en-SG"/>
            </w:rPr>
            <w:t xml:space="preserve"> </w:t>
          </w:r>
          <w:r w:rsidR="00502046" w:rsidRPr="00502046">
            <w:rPr>
              <w:noProof/>
              <w:lang w:val="en-SG"/>
            </w:rPr>
            <w:t>[1]</w:t>
          </w:r>
          <w:r w:rsidR="00CC3A51">
            <w:fldChar w:fldCharType="end"/>
          </w:r>
        </w:sdtContent>
      </w:sdt>
      <w:r w:rsidR="003D7CB1">
        <w:t>.</w:t>
      </w:r>
      <w:r w:rsidR="004544F0">
        <w:t xml:space="preserve"> </w:t>
      </w:r>
      <w:r w:rsidR="00CC3A51">
        <w:t>Our actions this last century</w:t>
      </w:r>
      <w:r w:rsidR="003D1D1B">
        <w:t xml:space="preserve"> </w:t>
      </w:r>
      <w:r w:rsidR="00CC3A51">
        <w:t>have been responsible for</w:t>
      </w:r>
      <w:r w:rsidR="00A15777">
        <w:t xml:space="preserve"> </w:t>
      </w:r>
      <w:r w:rsidR="002E0D7D">
        <w:t xml:space="preserve">almost </w:t>
      </w:r>
      <w:r w:rsidR="00CC3A51">
        <w:t>all of the</w:t>
      </w:r>
      <w:r w:rsidR="002E0D7D">
        <w:t xml:space="preserve"> increase</w:t>
      </w:r>
      <w:r w:rsidR="00A15777">
        <w:t xml:space="preserve"> </w:t>
      </w:r>
      <w:r w:rsidR="002E0D7D">
        <w:t xml:space="preserve">in </w:t>
      </w:r>
      <w:r w:rsidR="003D1D1B">
        <w:t xml:space="preserve">reported amounts of </w:t>
      </w:r>
      <w:r w:rsidR="00A15777">
        <w:t>greenhouse gas</w:t>
      </w:r>
      <w:r w:rsidR="002E0D7D">
        <w:t>es</w:t>
      </w:r>
      <w:r w:rsidR="00CC3A51">
        <w:t xml:space="preserve"> (GHG)</w:t>
      </w:r>
      <w:r w:rsidR="003D1D1B">
        <w:t xml:space="preserve"> in the atmosphere, which is the leading cause of global warming and various tumultuous </w:t>
      </w:r>
      <w:r w:rsidR="00A9273C">
        <w:t>weather-related</w:t>
      </w:r>
      <w:r w:rsidR="003D1D1B">
        <w:t xml:space="preserve"> phenomenon</w:t>
      </w:r>
      <w:r w:rsidR="00CC3A51">
        <w:t>.</w:t>
      </w:r>
      <w:r w:rsidR="00576BED">
        <w:t xml:space="preserve"> </w:t>
      </w:r>
      <w:r w:rsidR="003D1D1B">
        <w:t xml:space="preserve">According to </w:t>
      </w:r>
      <w:r w:rsidR="00CC3A51">
        <w:t xml:space="preserve">a report </w:t>
      </w:r>
      <w:r w:rsidR="003D1D1B">
        <w:t>by</w:t>
      </w:r>
      <w:r w:rsidR="00CC3A51">
        <w:t xml:space="preserve"> the </w:t>
      </w:r>
      <w:r w:rsidR="00360FC1">
        <w:t xml:space="preserve">United States </w:t>
      </w:r>
      <w:r w:rsidR="00CC3A51">
        <w:t xml:space="preserve">(US) </w:t>
      </w:r>
      <w:r w:rsidR="00CC3A51" w:rsidRPr="00BF4260">
        <w:rPr>
          <w:noProof/>
          <w:lang w:val="en-SG"/>
        </w:rPr>
        <w:t>Environmental Protection Agency</w:t>
      </w:r>
      <w:r w:rsidR="00CC3A51">
        <w:t xml:space="preserve"> (EPA)</w:t>
      </w:r>
      <w:r w:rsidR="00360FC1">
        <w:t>, the b</w:t>
      </w:r>
      <w:r w:rsidR="00AA0383">
        <w:t>urning of fossil fuels</w:t>
      </w:r>
      <w:r w:rsidR="003D1D1B">
        <w:t xml:space="preserve"> (c</w:t>
      </w:r>
      <w:r w:rsidR="003D1D1B" w:rsidRPr="003D1D1B">
        <w:t>oal, oil, and natural gas</w:t>
      </w:r>
      <w:r w:rsidR="003D1D1B">
        <w:t xml:space="preserve">) for transport and electricity generation, </w:t>
      </w:r>
      <w:r w:rsidR="00931235">
        <w:t>which resulted</w:t>
      </w:r>
      <w:r w:rsidR="003D1D1B">
        <w:t xml:space="preserve"> in the generation of carbon dioxide (CO</w:t>
      </w:r>
      <w:r w:rsidR="003D1D1B" w:rsidRPr="00B37C32">
        <w:rPr>
          <w:vertAlign w:val="subscript"/>
        </w:rPr>
        <w:t>2</w:t>
      </w:r>
      <w:r w:rsidR="003D1D1B">
        <w:t xml:space="preserve">), </w:t>
      </w:r>
      <w:r w:rsidR="003D1D1B" w:rsidRPr="003D1D1B">
        <w:t>methane (CH</w:t>
      </w:r>
      <w:r w:rsidR="003D1D1B" w:rsidRPr="00BF4260">
        <w:rPr>
          <w:vertAlign w:val="subscript"/>
        </w:rPr>
        <w:t>4</w:t>
      </w:r>
      <w:r w:rsidR="003D1D1B" w:rsidRPr="003D1D1B">
        <w:t>) and nitrous oxide (N</w:t>
      </w:r>
      <w:r w:rsidR="003D1D1B" w:rsidRPr="00BF4260">
        <w:rPr>
          <w:vertAlign w:val="subscript"/>
        </w:rPr>
        <w:t>2</w:t>
      </w:r>
      <w:r w:rsidR="003D1D1B" w:rsidRPr="003D1D1B">
        <w:t>O)</w:t>
      </w:r>
      <w:r w:rsidR="003D1D1B">
        <w:t>,</w:t>
      </w:r>
      <w:r w:rsidR="00AA0383">
        <w:t xml:space="preserve"> </w:t>
      </w:r>
      <w:r w:rsidR="007A17AA">
        <w:t>was</w:t>
      </w:r>
      <w:r w:rsidR="00AA0383">
        <w:t xml:space="preserve"> the </w:t>
      </w:r>
      <w:r w:rsidR="00374D19">
        <w:t>largest</w:t>
      </w:r>
      <w:r w:rsidR="00AA0383">
        <w:t xml:space="preserve"> contribut</w:t>
      </w:r>
      <w:r w:rsidR="00515EC9">
        <w:t>ing source</w:t>
      </w:r>
      <w:r w:rsidR="007A17AA">
        <w:t xml:space="preserve"> of greenhouse gas emission</w:t>
      </w:r>
      <w:r w:rsidR="00515EC9">
        <w:t>s</w:t>
      </w:r>
      <w:r w:rsidR="003D1D1B">
        <w:t>, with up to 3.11 million metric tons of CO</w:t>
      </w:r>
      <w:r w:rsidR="003D1D1B" w:rsidRPr="00B37C32">
        <w:rPr>
          <w:vertAlign w:val="subscript"/>
        </w:rPr>
        <w:t>2</w:t>
      </w:r>
      <w:r w:rsidR="003D1D1B">
        <w:t xml:space="preserve"> equivalent</w:t>
      </w:r>
      <w:r w:rsidR="00931235">
        <w:t xml:space="preserve"> being produced in 2020</w:t>
      </w:r>
      <w:sdt>
        <w:sdtPr>
          <w:id w:val="-1062022313"/>
          <w:citation/>
        </w:sdtPr>
        <w:sdtEndPr/>
        <w:sdtContent>
          <w:r w:rsidR="00CC3A51">
            <w:fldChar w:fldCharType="begin"/>
          </w:r>
          <w:r w:rsidR="00CC3A51">
            <w:rPr>
              <w:lang w:val="en-SG"/>
            </w:rPr>
            <w:instrText xml:space="preserve"> CITATION Uni221 \l 18441 </w:instrText>
          </w:r>
          <w:r w:rsidR="00CC3A51">
            <w:fldChar w:fldCharType="separate"/>
          </w:r>
          <w:r w:rsidR="00502046">
            <w:rPr>
              <w:noProof/>
              <w:lang w:val="en-SG"/>
            </w:rPr>
            <w:t xml:space="preserve"> </w:t>
          </w:r>
          <w:r w:rsidR="00502046" w:rsidRPr="00502046">
            <w:rPr>
              <w:noProof/>
              <w:lang w:val="en-SG"/>
            </w:rPr>
            <w:t>[2]</w:t>
          </w:r>
          <w:r w:rsidR="00CC3A51">
            <w:fldChar w:fldCharType="end"/>
          </w:r>
        </w:sdtContent>
      </w:sdt>
      <w:r w:rsidR="003D1D1B">
        <w:t>.</w:t>
      </w:r>
    </w:p>
    <w:p w14:paraId="6C6B1A6B" w14:textId="0146D239" w:rsidR="000222C8" w:rsidRDefault="000222C8" w:rsidP="00747427">
      <w:pPr>
        <w:spacing w:line="240" w:lineRule="auto"/>
      </w:pPr>
    </w:p>
    <w:p w14:paraId="0045CBFD" w14:textId="58004B82" w:rsidR="000222C8" w:rsidRDefault="000222C8" w:rsidP="000222C8">
      <w:pPr>
        <w:pStyle w:val="BodyText"/>
        <w:spacing w:line="240" w:lineRule="auto"/>
        <w:rPr>
          <w:lang w:val="en-SG"/>
        </w:rPr>
      </w:pPr>
      <w:r w:rsidRPr="00EC4649">
        <w:rPr>
          <w:lang w:val="en-SG"/>
        </w:rPr>
        <w:t xml:space="preserve">As growing emphasis is being placed on protecting our environment, many studies have been conducted to continually assess efforts towards attaining sustainable development goals. Such studies often provide quantitative data and measures that corporations, governments, and </w:t>
      </w:r>
      <w:r>
        <w:rPr>
          <w:lang w:val="en-SG"/>
        </w:rPr>
        <w:t xml:space="preserve">environmental groups </w:t>
      </w:r>
      <w:r w:rsidRPr="00EC4649">
        <w:rPr>
          <w:lang w:val="en-SG"/>
        </w:rPr>
        <w:t xml:space="preserve">can </w:t>
      </w:r>
      <w:r>
        <w:rPr>
          <w:lang w:val="en-SG"/>
        </w:rPr>
        <w:t xml:space="preserve">potentially </w:t>
      </w:r>
      <w:r w:rsidRPr="00EC4649">
        <w:rPr>
          <w:lang w:val="en-SG"/>
        </w:rPr>
        <w:t>rely on to evaluate their progress within the broad umbrella of sustainability – ranging from pollution reduction to better managing natural resources.</w:t>
      </w:r>
    </w:p>
    <w:p w14:paraId="14FB8830" w14:textId="77777777" w:rsidR="000222C8" w:rsidRDefault="000222C8" w:rsidP="00747427">
      <w:pPr>
        <w:spacing w:line="240" w:lineRule="auto"/>
      </w:pPr>
    </w:p>
    <w:p w14:paraId="1A2F1A36" w14:textId="5A6C1C8B" w:rsidR="00292F94" w:rsidRPr="00254F8C" w:rsidRDefault="00931235" w:rsidP="00292F94">
      <w:pPr>
        <w:spacing w:line="240" w:lineRule="auto"/>
        <w:rPr>
          <w:lang w:val="en-SG"/>
        </w:rPr>
      </w:pPr>
      <w:r>
        <w:t xml:space="preserve">A </w:t>
      </w:r>
      <w:r w:rsidR="00FD1B0A">
        <w:t>mitigating solution to</w:t>
      </w:r>
      <w:r w:rsidR="00B90AD8">
        <w:t xml:space="preserve"> </w:t>
      </w:r>
      <w:r>
        <w:t xml:space="preserve">the </w:t>
      </w:r>
      <w:r w:rsidR="00B90AD8">
        <w:t xml:space="preserve">burning </w:t>
      </w:r>
      <w:r>
        <w:t xml:space="preserve">of </w:t>
      </w:r>
      <w:r w:rsidR="00B90AD8">
        <w:t xml:space="preserve">fossil fuels is </w:t>
      </w:r>
      <w:r>
        <w:t xml:space="preserve">via the </w:t>
      </w:r>
      <w:r w:rsidR="00320F82">
        <w:t>adopt</w:t>
      </w:r>
      <w:r>
        <w:t>ion of</w:t>
      </w:r>
      <w:r w:rsidR="00320F82">
        <w:t xml:space="preserve"> </w:t>
      </w:r>
      <w:r w:rsidR="00EC324B">
        <w:t>low-carbon</w:t>
      </w:r>
      <w:r w:rsidR="00320F82">
        <w:t xml:space="preserve"> </w:t>
      </w:r>
      <w:r w:rsidR="00EC324B" w:rsidRPr="00931235">
        <w:t>energy</w:t>
      </w:r>
      <w:r w:rsidRPr="00931235">
        <w:t xml:space="preserve"> (LCE)</w:t>
      </w:r>
      <w:r w:rsidR="00320F82" w:rsidRPr="00931235">
        <w:t xml:space="preserve"> </w:t>
      </w:r>
      <w:r w:rsidRPr="00931235">
        <w:t>alternatives</w:t>
      </w:r>
      <w:r w:rsidR="003546A7" w:rsidRPr="00931235">
        <w:t>.</w:t>
      </w:r>
      <w:r w:rsidR="00B04077" w:rsidRPr="00931235">
        <w:t xml:space="preserve"> </w:t>
      </w:r>
      <w:r w:rsidRPr="00931235">
        <w:t>LCE</w:t>
      </w:r>
      <w:r w:rsidR="00B04077" w:rsidRPr="00931235">
        <w:t xml:space="preserve"> </w:t>
      </w:r>
      <w:r w:rsidRPr="00931235">
        <w:t xml:space="preserve">is the collective term applied to </w:t>
      </w:r>
      <w:r w:rsidR="00B04077" w:rsidRPr="00931235">
        <w:t>renewable, green, and clean energy sources</w:t>
      </w:r>
      <w:r w:rsidRPr="00931235">
        <w:t xml:space="preserve"> (</w:t>
      </w:r>
      <w:r w:rsidRPr="00931235">
        <w:fldChar w:fldCharType="begin"/>
      </w:r>
      <w:r w:rsidRPr="00931235">
        <w:instrText xml:space="preserve"> REF _Ref123048252 \h  \* MERGEFORMAT </w:instrText>
      </w:r>
      <w:r w:rsidRPr="00931235">
        <w:fldChar w:fldCharType="separate"/>
      </w:r>
      <w:r w:rsidR="00502046" w:rsidRPr="00502046">
        <w:tab/>
      </w:r>
      <w:r w:rsidR="00502046" w:rsidRPr="00502046">
        <w:tab/>
        <w:t>Figure</w:t>
      </w:r>
      <w:r w:rsidR="00502046" w:rsidRPr="00502046">
        <w:rPr>
          <w:noProof/>
        </w:rPr>
        <w:t xml:space="preserve"> </w:t>
      </w:r>
      <w:r w:rsidR="00502046">
        <w:rPr>
          <w:b/>
          <w:bCs/>
          <w:noProof/>
          <w:sz w:val="22"/>
          <w:szCs w:val="22"/>
        </w:rPr>
        <w:t>1</w:t>
      </w:r>
      <w:r w:rsidRPr="00931235">
        <w:fldChar w:fldCharType="end"/>
      </w:r>
      <w:r w:rsidRPr="00931235">
        <w:t>)</w:t>
      </w:r>
      <w:r w:rsidR="00D14698">
        <w:t>, which we will consider collectively in this work</w:t>
      </w:r>
      <w:r w:rsidR="00AE5758" w:rsidRPr="00931235">
        <w:t>.</w:t>
      </w:r>
      <w:r w:rsidR="00086915" w:rsidRPr="00931235">
        <w:t xml:space="preserve"> </w:t>
      </w:r>
    </w:p>
    <w:p w14:paraId="2F86B59C" w14:textId="13C17D61" w:rsidR="00931235" w:rsidRDefault="00931235" w:rsidP="00E74F99">
      <w:pPr>
        <w:pStyle w:val="ListParagraph"/>
        <w:numPr>
          <w:ilvl w:val="0"/>
          <w:numId w:val="5"/>
        </w:numPr>
        <w:spacing w:line="240" w:lineRule="auto"/>
      </w:pPr>
      <w:r w:rsidRPr="00086915">
        <w:t xml:space="preserve">Green energy </w:t>
      </w:r>
      <w:r w:rsidR="007C0378">
        <w:t xml:space="preserve">is energy </w:t>
      </w:r>
      <w:r w:rsidR="008A2C1D">
        <w:t xml:space="preserve">that is renewable, </w:t>
      </w:r>
      <w:r w:rsidR="007C0378">
        <w:t xml:space="preserve">produced from natural sources, </w:t>
      </w:r>
      <w:r w:rsidRPr="00086915">
        <w:t>has a zero-emissions profile and provides the highest environmental benefit</w:t>
      </w:r>
      <w:r>
        <w:t xml:space="preserve">. As an example, </w:t>
      </w:r>
      <w:r w:rsidR="00C600CD">
        <w:t>solar and wind energy are natural and renewable, do not harm the environment, and do not emit any GHGs, thus are classified as green energy.</w:t>
      </w:r>
    </w:p>
    <w:p w14:paraId="32EE6489" w14:textId="2E56AA64" w:rsidR="00931235" w:rsidRPr="00D14698" w:rsidRDefault="007C0378" w:rsidP="00E74F99">
      <w:pPr>
        <w:pStyle w:val="ListParagraph"/>
        <w:numPr>
          <w:ilvl w:val="0"/>
          <w:numId w:val="5"/>
        </w:numPr>
        <w:spacing w:line="240" w:lineRule="auto"/>
        <w:rPr>
          <w:lang w:val="en-SG"/>
        </w:rPr>
      </w:pPr>
      <w:r>
        <w:t>Often used interchangeably with green energy, r</w:t>
      </w:r>
      <w:r w:rsidR="00931235">
        <w:t xml:space="preserve">enewable energy is produced from natural </w:t>
      </w:r>
      <w:r>
        <w:t>sources as well with the source replenishing at a rate faster than they would otherwise be consumed</w:t>
      </w:r>
      <w:sdt>
        <w:sdtPr>
          <w:id w:val="-626237044"/>
          <w:citation/>
        </w:sdtPr>
        <w:sdtEndPr/>
        <w:sdtContent>
          <w:r>
            <w:fldChar w:fldCharType="begin"/>
          </w:r>
          <w:r w:rsidRPr="00D14698">
            <w:rPr>
              <w:lang w:val="en-SG"/>
            </w:rPr>
            <w:instrText xml:space="preserve"> CITATION Uni222 \l 18441 </w:instrText>
          </w:r>
          <w:r>
            <w:fldChar w:fldCharType="separate"/>
          </w:r>
          <w:r w:rsidR="00502046">
            <w:rPr>
              <w:noProof/>
              <w:lang w:val="en-SG"/>
            </w:rPr>
            <w:t xml:space="preserve"> </w:t>
          </w:r>
          <w:r w:rsidR="00502046" w:rsidRPr="00502046">
            <w:rPr>
              <w:noProof/>
              <w:lang w:val="en-SG"/>
            </w:rPr>
            <w:t>[3]</w:t>
          </w:r>
          <w:r>
            <w:fldChar w:fldCharType="end"/>
          </w:r>
        </w:sdtContent>
      </w:sdt>
      <w:r>
        <w:t>. Unlike green energy, however, it is not sometimes totally green. As</w:t>
      </w:r>
      <w:r w:rsidR="00931235" w:rsidRPr="001A7F14">
        <w:t xml:space="preserve"> </w:t>
      </w:r>
      <w:r>
        <w:t xml:space="preserve">an example, geothermal </w:t>
      </w:r>
      <w:r w:rsidR="00254F8C">
        <w:t xml:space="preserve">power </w:t>
      </w:r>
      <w:r w:rsidR="00256903">
        <w:t>plants</w:t>
      </w:r>
      <w:r w:rsidR="00931235">
        <w:t xml:space="preserve">, </w:t>
      </w:r>
      <w:r w:rsidR="00931235" w:rsidRPr="001A7F14">
        <w:t>which</w:t>
      </w:r>
      <w:r w:rsidR="00931235">
        <w:t xml:space="preserve"> </w:t>
      </w:r>
      <w:r>
        <w:t xml:space="preserve">can </w:t>
      </w:r>
      <w:r w:rsidR="00931235" w:rsidRPr="001A7F14">
        <w:t>impact the local environment</w:t>
      </w:r>
      <w:r w:rsidR="00931235">
        <w:t>,</w:t>
      </w:r>
      <w:r w:rsidR="00931235" w:rsidRPr="001A7F14">
        <w:t xml:space="preserve"> </w:t>
      </w:r>
      <w:r w:rsidR="00254F8C">
        <w:t>can</w:t>
      </w:r>
      <w:r w:rsidR="008A2C1D">
        <w:t>no</w:t>
      </w:r>
      <w:r w:rsidR="00254F8C">
        <w:t>t</w:t>
      </w:r>
      <w:r w:rsidR="00931235">
        <w:t xml:space="preserve"> </w:t>
      </w:r>
      <w:r w:rsidR="001951E7">
        <w:t>always</w:t>
      </w:r>
      <w:r w:rsidR="00931235" w:rsidRPr="001A7F14">
        <w:t xml:space="preserve"> be </w:t>
      </w:r>
      <w:r w:rsidR="00931235">
        <w:t>considered</w:t>
      </w:r>
      <w:r w:rsidR="00931235" w:rsidRPr="001A7F14">
        <w:t xml:space="preserve"> ‘green’</w:t>
      </w:r>
      <w:r w:rsidR="00931235">
        <w:t xml:space="preserve"> energy</w:t>
      </w:r>
      <w:r w:rsidR="00254F8C">
        <w:t xml:space="preserve">, particularly if </w:t>
      </w:r>
      <w:r>
        <w:t>there is some slight pollution associated with discharge of water</w:t>
      </w:r>
      <w:r w:rsidR="00254F8C">
        <w:t xml:space="preserve">, </w:t>
      </w:r>
      <w:r>
        <w:t>gases and</w:t>
      </w:r>
      <w:r w:rsidR="00256903">
        <w:t>/or</w:t>
      </w:r>
      <w:r>
        <w:t xml:space="preserve"> soil subsidence. However, </w:t>
      </w:r>
      <w:r w:rsidR="00256903">
        <w:t xml:space="preserve">in general, the </w:t>
      </w:r>
      <w:r>
        <w:t xml:space="preserve">benefits </w:t>
      </w:r>
      <w:r w:rsidR="00256903">
        <w:t xml:space="preserve">of renewable energy </w:t>
      </w:r>
      <w:r>
        <w:t xml:space="preserve">outweigh </w:t>
      </w:r>
      <w:r w:rsidR="00256903">
        <w:t>the associated</w:t>
      </w:r>
      <w:r>
        <w:t xml:space="preserve"> downside.</w:t>
      </w:r>
    </w:p>
    <w:p w14:paraId="22F18DCA" w14:textId="7693CF4D" w:rsidR="004B052D" w:rsidRDefault="005B041E" w:rsidP="004B052D">
      <w:pPr>
        <w:pStyle w:val="ListParagraph"/>
        <w:numPr>
          <w:ilvl w:val="0"/>
          <w:numId w:val="5"/>
        </w:numPr>
        <w:spacing w:line="240" w:lineRule="auto"/>
      </w:pPr>
      <w:r w:rsidRPr="005B041E">
        <w:t xml:space="preserve">Clean energy comes from sources which generate </w:t>
      </w:r>
      <w:r w:rsidR="000D42A6">
        <w:t>some slight</w:t>
      </w:r>
      <w:r w:rsidR="004B052D">
        <w:t xml:space="preserve"> pollution, chemical contaminants, or</w:t>
      </w:r>
      <w:r w:rsidR="004B052D" w:rsidRPr="005B041E">
        <w:t xml:space="preserve"> </w:t>
      </w:r>
      <w:r w:rsidRPr="005B041E">
        <w:t xml:space="preserve">greenhouse gases during its production. </w:t>
      </w:r>
      <w:r w:rsidR="00292F94">
        <w:t>These are also not</w:t>
      </w:r>
      <w:r w:rsidR="00396B48">
        <w:t xml:space="preserve"> necessarily</w:t>
      </w:r>
      <w:r w:rsidR="0018058E" w:rsidRPr="0018058E">
        <w:t xml:space="preserve"> renewable </w:t>
      </w:r>
      <w:r w:rsidR="00C600CD">
        <w:t>or</w:t>
      </w:r>
      <w:r w:rsidR="00C600CD" w:rsidRPr="0018058E">
        <w:t xml:space="preserve"> </w:t>
      </w:r>
      <w:r w:rsidR="00396B48">
        <w:t>may still</w:t>
      </w:r>
      <w:r w:rsidR="0018058E" w:rsidRPr="0018058E">
        <w:t xml:space="preserve"> negatively impact the environment</w:t>
      </w:r>
      <w:r w:rsidR="00292F94">
        <w:t xml:space="preserve">. </w:t>
      </w:r>
      <w:r w:rsidR="00292F94" w:rsidRPr="003D1D1B">
        <w:t>CH</w:t>
      </w:r>
      <w:r w:rsidR="00292F94" w:rsidRPr="00D14698">
        <w:rPr>
          <w:vertAlign w:val="subscript"/>
        </w:rPr>
        <w:t>4</w:t>
      </w:r>
      <w:r w:rsidR="00292F94" w:rsidRPr="008A2C1D">
        <w:t xml:space="preserve"> from </w:t>
      </w:r>
      <w:r w:rsidR="00292F94">
        <w:t xml:space="preserve">biogenic </w:t>
      </w:r>
      <w:r w:rsidR="00073725">
        <w:t>sources like manure, household waste, or organic matte</w:t>
      </w:r>
      <w:r w:rsidR="00292F94">
        <w:t>r is an example of clean energy</w:t>
      </w:r>
      <w:r w:rsidR="00D16F18">
        <w:t>.</w:t>
      </w:r>
      <w:r w:rsidR="007A61E7">
        <w:t xml:space="preserve"> </w:t>
      </w:r>
      <w:r w:rsidR="00292F94">
        <w:t>Nuclear</w:t>
      </w:r>
      <w:r w:rsidR="007A61E7" w:rsidRPr="007A61E7">
        <w:t xml:space="preserve"> energy is </w:t>
      </w:r>
      <w:r w:rsidR="00292F94">
        <w:t>another example,</w:t>
      </w:r>
      <w:r w:rsidR="007A61E7" w:rsidRPr="007A61E7">
        <w:t xml:space="preserve"> as it requires mining, extraction, and long-term radioactive waste storage</w:t>
      </w:r>
      <w:r w:rsidR="008A2C1D">
        <w:t>.</w:t>
      </w:r>
    </w:p>
    <w:p w14:paraId="1F84A520" w14:textId="77777777" w:rsidR="00B7425F" w:rsidRDefault="00B7425F" w:rsidP="000C4A8F">
      <w:pPr>
        <w:spacing w:line="240" w:lineRule="auto"/>
      </w:pPr>
    </w:p>
    <w:p w14:paraId="45438C0D" w14:textId="73304448" w:rsidR="004B052D" w:rsidRDefault="00B7425F" w:rsidP="00B7425F">
      <w:pPr>
        <w:spacing w:line="240" w:lineRule="auto"/>
        <w:jc w:val="center"/>
      </w:pPr>
      <w:r>
        <w:rPr>
          <w:noProof/>
          <w:lang w:val="en-SG" w:eastAsia="en-SG"/>
        </w:rPr>
        <w:drawing>
          <wp:inline distT="0" distB="0" distL="0" distR="0" wp14:anchorId="4CAB89E6" wp14:editId="7468F030">
            <wp:extent cx="4399984" cy="248308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50315" cy="2511492"/>
                    </a:xfrm>
                    <a:prstGeom prst="rect">
                      <a:avLst/>
                    </a:prstGeom>
                  </pic:spPr>
                </pic:pic>
              </a:graphicData>
            </a:graphic>
          </wp:inline>
        </w:drawing>
      </w:r>
    </w:p>
    <w:p w14:paraId="395C6193" w14:textId="474B7CA7" w:rsidR="00341232" w:rsidRPr="00E74F99" w:rsidRDefault="001C3755" w:rsidP="0045589F">
      <w:pPr>
        <w:keepNext/>
        <w:tabs>
          <w:tab w:val="left" w:pos="2175"/>
          <w:tab w:val="center" w:pos="5230"/>
        </w:tabs>
        <w:spacing w:line="240" w:lineRule="auto"/>
        <w:jc w:val="left"/>
        <w:rPr>
          <w:b/>
          <w:bCs/>
          <w:sz w:val="22"/>
          <w:szCs w:val="22"/>
        </w:rPr>
      </w:pPr>
      <w:bookmarkStart w:id="4" w:name="_Ref123048252"/>
      <w:r>
        <w:rPr>
          <w:b/>
          <w:bCs/>
          <w:sz w:val="22"/>
          <w:szCs w:val="22"/>
        </w:rPr>
        <w:tab/>
      </w:r>
      <w:r>
        <w:rPr>
          <w:b/>
          <w:bCs/>
          <w:sz w:val="22"/>
          <w:szCs w:val="22"/>
        </w:rPr>
        <w:tab/>
      </w:r>
      <w:r w:rsidR="00931235" w:rsidRPr="00E74F99">
        <w:rPr>
          <w:b/>
          <w:bCs/>
          <w:sz w:val="22"/>
          <w:szCs w:val="22"/>
        </w:rPr>
        <w:t xml:space="preserve">Figure </w:t>
      </w:r>
      <w:ins w:id="5" w:author="# CALEB CHIA WE KEAT (UC-FT)" w:date="2023-05-02T17:50:00Z">
        <w:r w:rsidR="00F61520">
          <w:rPr>
            <w:b/>
            <w:bCs/>
            <w:sz w:val="22"/>
            <w:szCs w:val="22"/>
          </w:rPr>
          <w:fldChar w:fldCharType="begin"/>
        </w:r>
        <w:r w:rsidR="00F61520">
          <w:rPr>
            <w:b/>
            <w:bCs/>
            <w:sz w:val="22"/>
            <w:szCs w:val="22"/>
          </w:rPr>
          <w:instrText xml:space="preserve"> SEQ Figure \* ARABIC </w:instrText>
        </w:r>
      </w:ins>
      <w:r w:rsidR="00F61520">
        <w:rPr>
          <w:b/>
          <w:bCs/>
          <w:sz w:val="22"/>
          <w:szCs w:val="22"/>
        </w:rPr>
        <w:fldChar w:fldCharType="separate"/>
      </w:r>
      <w:r w:rsidR="00502046">
        <w:rPr>
          <w:b/>
          <w:bCs/>
          <w:noProof/>
          <w:sz w:val="22"/>
          <w:szCs w:val="22"/>
        </w:rPr>
        <w:t>1</w:t>
      </w:r>
      <w:ins w:id="6" w:author="# CALEB CHIA WE KEAT (UC-FT)" w:date="2023-05-02T17:50:00Z">
        <w:r w:rsidR="00F61520">
          <w:rPr>
            <w:b/>
            <w:bCs/>
            <w:sz w:val="22"/>
            <w:szCs w:val="22"/>
          </w:rPr>
          <w:fldChar w:fldCharType="end"/>
        </w:r>
      </w:ins>
      <w:del w:id="7" w:author="# CALEB CHIA WE KEAT (UC-FT)" w:date="2023-05-02T17:50:00Z">
        <w:r w:rsidR="00931235" w:rsidRPr="00E74F99" w:rsidDel="00F61520">
          <w:rPr>
            <w:b/>
            <w:bCs/>
            <w:sz w:val="22"/>
            <w:szCs w:val="22"/>
          </w:rPr>
          <w:fldChar w:fldCharType="begin"/>
        </w:r>
        <w:r w:rsidR="00931235" w:rsidRPr="00E74F99" w:rsidDel="00F61520">
          <w:rPr>
            <w:b/>
            <w:bCs/>
            <w:sz w:val="22"/>
            <w:szCs w:val="22"/>
          </w:rPr>
          <w:delInstrText xml:space="preserve"> SEQ Figure \* ARABIC </w:delInstrText>
        </w:r>
        <w:r w:rsidR="00931235" w:rsidRPr="00E74F99" w:rsidDel="00F61520">
          <w:rPr>
            <w:b/>
            <w:bCs/>
            <w:sz w:val="22"/>
            <w:szCs w:val="22"/>
          </w:rPr>
          <w:fldChar w:fldCharType="separate"/>
        </w:r>
        <w:r w:rsidR="00CF4A8F" w:rsidDel="00F61520">
          <w:rPr>
            <w:b/>
            <w:bCs/>
            <w:noProof/>
            <w:sz w:val="22"/>
            <w:szCs w:val="22"/>
          </w:rPr>
          <w:delText>1</w:delText>
        </w:r>
        <w:r w:rsidR="00931235" w:rsidRPr="00E74F99" w:rsidDel="00F61520">
          <w:rPr>
            <w:b/>
            <w:bCs/>
            <w:sz w:val="22"/>
            <w:szCs w:val="22"/>
          </w:rPr>
          <w:fldChar w:fldCharType="end"/>
        </w:r>
      </w:del>
      <w:bookmarkEnd w:id="4"/>
      <w:r w:rsidR="00931235" w:rsidRPr="00E74F99">
        <w:rPr>
          <w:b/>
          <w:bCs/>
          <w:sz w:val="22"/>
          <w:szCs w:val="22"/>
        </w:rPr>
        <w:t>:</w:t>
      </w:r>
      <w:r w:rsidR="00341232" w:rsidRPr="00E74F99">
        <w:rPr>
          <w:sz w:val="22"/>
          <w:szCs w:val="22"/>
        </w:rPr>
        <w:t>Low-Carbon Energy Sources</w:t>
      </w:r>
    </w:p>
    <w:p w14:paraId="2E2DC9CA" w14:textId="77777777" w:rsidR="00292F94" w:rsidRDefault="00292F94" w:rsidP="00747427">
      <w:pPr>
        <w:spacing w:line="240" w:lineRule="auto"/>
        <w:jc w:val="center"/>
      </w:pPr>
    </w:p>
    <w:p w14:paraId="2EAA8CE7" w14:textId="77777777" w:rsidR="000222C8" w:rsidRDefault="000222C8" w:rsidP="001951E7">
      <w:pPr>
        <w:spacing w:line="240" w:lineRule="auto"/>
        <w:rPr>
          <w:lang w:val="en-SG"/>
        </w:rPr>
      </w:pPr>
    </w:p>
    <w:p w14:paraId="7820610A" w14:textId="7E6F46DA" w:rsidR="001951E7" w:rsidRDefault="001951E7" w:rsidP="001951E7">
      <w:pPr>
        <w:spacing w:line="240" w:lineRule="auto"/>
        <w:rPr>
          <w:lang w:val="en-SG"/>
        </w:rPr>
      </w:pPr>
      <w:r>
        <w:rPr>
          <w:lang w:val="en-SG"/>
        </w:rPr>
        <w:lastRenderedPageBreak/>
        <w:t>Research conducted by others has found that</w:t>
      </w:r>
      <w:r>
        <w:t xml:space="preserve"> successful implementation of GHG mitigation is highly dependent on the public’s cooperativeness, activism, and involvement into forcing changes to energy production and consumption behaviours </w:t>
      </w:r>
      <w:sdt>
        <w:sdtPr>
          <w:id w:val="-1248036615"/>
          <w:citation/>
        </w:sdtPr>
        <w:sdtEndPr/>
        <w:sdtContent>
          <w:r>
            <w:fldChar w:fldCharType="begin"/>
          </w:r>
          <w:r>
            <w:rPr>
              <w:lang w:val="en-US"/>
            </w:rPr>
            <w:instrText xml:space="preserve"> CITATION Zha22 \l 1033  \m Tay21</w:instrText>
          </w:r>
          <w:r>
            <w:fldChar w:fldCharType="separate"/>
          </w:r>
          <w:r w:rsidR="00502046" w:rsidRPr="00502046">
            <w:rPr>
              <w:noProof/>
              <w:lang w:val="en-US"/>
            </w:rPr>
            <w:t>[4, 5]</w:t>
          </w:r>
          <w:r>
            <w:fldChar w:fldCharType="end"/>
          </w:r>
        </w:sdtContent>
      </w:sdt>
      <w:r>
        <w:rPr>
          <w:lang w:val="en-SG"/>
        </w:rPr>
        <w:t>. Thus, any popularly held view regarding the development benefit and/or burden of LCE holds significant insights which can influence decision making by c</w:t>
      </w:r>
      <w:r w:rsidRPr="00EC4649">
        <w:rPr>
          <w:lang w:val="en-SG"/>
        </w:rPr>
        <w:t>orporations, governments,</w:t>
      </w:r>
      <w:r>
        <w:rPr>
          <w:lang w:val="en-SG"/>
        </w:rPr>
        <w:t xml:space="preserve"> policymakers,</w:t>
      </w:r>
      <w:r w:rsidRPr="00EC4649">
        <w:rPr>
          <w:lang w:val="en-SG"/>
        </w:rPr>
        <w:t xml:space="preserve"> and international organisations like the </w:t>
      </w:r>
      <w:r>
        <w:rPr>
          <w:lang w:val="en-SG"/>
        </w:rPr>
        <w:t>UN.</w:t>
      </w:r>
    </w:p>
    <w:p w14:paraId="6F118033" w14:textId="77777777" w:rsidR="00D00D3A" w:rsidRDefault="00D00D3A" w:rsidP="001951E7">
      <w:pPr>
        <w:spacing w:line="240" w:lineRule="auto"/>
        <w:rPr>
          <w:lang w:val="en-SG"/>
        </w:rPr>
      </w:pPr>
    </w:p>
    <w:p w14:paraId="77B55DEE" w14:textId="45B6483E" w:rsidR="00292F94" w:rsidRDefault="001002AD" w:rsidP="001951E7">
      <w:pPr>
        <w:spacing w:line="240" w:lineRule="auto"/>
        <w:rPr>
          <w:lang w:val="en-SG"/>
        </w:rPr>
      </w:pPr>
      <w:r>
        <w:rPr>
          <w:lang w:val="en-SG"/>
        </w:rPr>
        <w:t>We</w:t>
      </w:r>
      <w:r w:rsidR="00292F94" w:rsidRPr="00646924">
        <w:rPr>
          <w:lang w:val="en-SG"/>
        </w:rPr>
        <w:t xml:space="preserve"> </w:t>
      </w:r>
      <w:r>
        <w:rPr>
          <w:lang w:val="en-SG"/>
        </w:rPr>
        <w:t xml:space="preserve">will be primarily </w:t>
      </w:r>
      <w:r w:rsidR="00292F94" w:rsidRPr="00646924">
        <w:rPr>
          <w:lang w:val="en-SG"/>
        </w:rPr>
        <w:t>focus</w:t>
      </w:r>
      <w:r>
        <w:rPr>
          <w:lang w:val="en-SG"/>
        </w:rPr>
        <w:t>ing</w:t>
      </w:r>
      <w:r w:rsidR="00292F94" w:rsidRPr="00646924">
        <w:rPr>
          <w:lang w:val="en-SG"/>
        </w:rPr>
        <w:t xml:space="preserve"> on </w:t>
      </w:r>
      <w:r>
        <w:rPr>
          <w:lang w:val="en-SG"/>
        </w:rPr>
        <w:t xml:space="preserve">the </w:t>
      </w:r>
      <w:r w:rsidR="00292F94" w:rsidRPr="00646924">
        <w:rPr>
          <w:lang w:val="en-SG"/>
        </w:rPr>
        <w:t>US and Europe</w:t>
      </w:r>
      <w:r w:rsidR="00292F94">
        <w:rPr>
          <w:lang w:val="en-SG"/>
        </w:rPr>
        <w:t xml:space="preserve"> </w:t>
      </w:r>
      <w:r>
        <w:rPr>
          <w:lang w:val="en-SG"/>
        </w:rPr>
        <w:t xml:space="preserve">in this study given the </w:t>
      </w:r>
      <w:r w:rsidR="00A600D4">
        <w:rPr>
          <w:lang w:val="en-SG"/>
        </w:rPr>
        <w:t xml:space="preserve">sheer volume of activity, discourse and debate that is </w:t>
      </w:r>
      <w:r w:rsidR="005C00F4">
        <w:rPr>
          <w:lang w:val="en-SG"/>
        </w:rPr>
        <w:t xml:space="preserve">on-going </w:t>
      </w:r>
      <w:r w:rsidR="00292F94">
        <w:rPr>
          <w:lang w:val="en-SG"/>
        </w:rPr>
        <w:t>in these regions</w:t>
      </w:r>
      <w:r w:rsidR="00A600D4">
        <w:rPr>
          <w:lang w:val="en-SG"/>
        </w:rPr>
        <w:t xml:space="preserve">, </w:t>
      </w:r>
      <w:r w:rsidR="005C00F4">
        <w:rPr>
          <w:lang w:val="en-SG"/>
        </w:rPr>
        <w:t xml:space="preserve">with continual </w:t>
      </w:r>
      <w:r w:rsidR="00292F94">
        <w:rPr>
          <w:lang w:val="en-SG"/>
        </w:rPr>
        <w:t>advoca</w:t>
      </w:r>
      <w:r w:rsidR="005C00F4">
        <w:rPr>
          <w:lang w:val="en-SG"/>
        </w:rPr>
        <w:t>tion</w:t>
      </w:r>
      <w:r w:rsidR="00A600D4">
        <w:rPr>
          <w:lang w:val="en-SG"/>
        </w:rPr>
        <w:t xml:space="preserve"> for a</w:t>
      </w:r>
      <w:r w:rsidR="00292F94" w:rsidRPr="00646924">
        <w:rPr>
          <w:lang w:val="en-SG"/>
        </w:rPr>
        <w:t xml:space="preserve"> </w:t>
      </w:r>
      <w:r w:rsidR="00292F94">
        <w:rPr>
          <w:lang w:val="en-SG"/>
        </w:rPr>
        <w:t>reduc</w:t>
      </w:r>
      <w:r w:rsidR="00A600D4">
        <w:rPr>
          <w:lang w:val="en-SG"/>
        </w:rPr>
        <w:t>tion in</w:t>
      </w:r>
      <w:r w:rsidR="00292F94">
        <w:rPr>
          <w:lang w:val="en-SG"/>
        </w:rPr>
        <w:t xml:space="preserve"> </w:t>
      </w:r>
      <w:r w:rsidR="00292F94" w:rsidRPr="00646924">
        <w:rPr>
          <w:lang w:val="en-SG"/>
        </w:rPr>
        <w:t xml:space="preserve">carbon </w:t>
      </w:r>
      <w:r w:rsidR="00292F94">
        <w:rPr>
          <w:lang w:val="en-SG"/>
        </w:rPr>
        <w:t xml:space="preserve">emissions </w:t>
      </w:r>
      <w:r w:rsidR="00292F94" w:rsidRPr="00646924">
        <w:rPr>
          <w:lang w:val="en-SG"/>
        </w:rPr>
        <w:t>and</w:t>
      </w:r>
      <w:r w:rsidR="00A600D4">
        <w:rPr>
          <w:lang w:val="en-SG"/>
        </w:rPr>
        <w:t xml:space="preserve"> attempt</w:t>
      </w:r>
      <w:r w:rsidR="005C00F4">
        <w:rPr>
          <w:lang w:val="en-SG"/>
        </w:rPr>
        <w:t>s by lobbyists and environmentalists</w:t>
      </w:r>
      <w:r w:rsidR="00A600D4">
        <w:rPr>
          <w:lang w:val="en-SG"/>
        </w:rPr>
        <w:t xml:space="preserve"> to</w:t>
      </w:r>
      <w:r w:rsidR="00292F94" w:rsidRPr="00646924">
        <w:rPr>
          <w:lang w:val="en-SG"/>
        </w:rPr>
        <w:t xml:space="preserve"> </w:t>
      </w:r>
      <w:r w:rsidR="00A600D4" w:rsidRPr="00646924">
        <w:rPr>
          <w:lang w:val="en-SG"/>
        </w:rPr>
        <w:t>influence</w:t>
      </w:r>
      <w:r w:rsidR="00292F94" w:rsidRPr="00646924">
        <w:rPr>
          <w:lang w:val="en-SG"/>
        </w:rPr>
        <w:t xml:space="preserve"> polic</w:t>
      </w:r>
      <w:r w:rsidR="00A600D4">
        <w:rPr>
          <w:lang w:val="en-SG"/>
        </w:rPr>
        <w:t xml:space="preserve">y, either via (a) </w:t>
      </w:r>
      <w:r w:rsidR="001951E7">
        <w:rPr>
          <w:lang w:val="en-SG"/>
        </w:rPr>
        <w:t>“</w:t>
      </w:r>
      <w:r w:rsidR="00A600D4">
        <w:rPr>
          <w:lang w:val="en-SG"/>
        </w:rPr>
        <w:t>active means</w:t>
      </w:r>
      <w:r w:rsidR="001951E7">
        <w:rPr>
          <w:lang w:val="en-SG"/>
        </w:rPr>
        <w:t>”</w:t>
      </w:r>
      <w:r w:rsidR="00A600D4">
        <w:rPr>
          <w:lang w:val="en-SG"/>
        </w:rPr>
        <w:t xml:space="preserve"> such as legislative or legal challenges, or via (b) </w:t>
      </w:r>
      <w:r w:rsidR="001951E7">
        <w:rPr>
          <w:lang w:val="en-SG"/>
        </w:rPr>
        <w:t>“</w:t>
      </w:r>
      <w:r w:rsidR="00A600D4">
        <w:rPr>
          <w:lang w:val="en-SG"/>
        </w:rPr>
        <w:t>passive means</w:t>
      </w:r>
      <w:r w:rsidR="001951E7">
        <w:rPr>
          <w:lang w:val="en-SG"/>
        </w:rPr>
        <w:t>”</w:t>
      </w:r>
      <w:r w:rsidR="00A600D4">
        <w:rPr>
          <w:lang w:val="en-SG"/>
        </w:rPr>
        <w:t xml:space="preserve"> such as through </w:t>
      </w:r>
      <w:r w:rsidR="001951E7">
        <w:rPr>
          <w:lang w:val="en-SG"/>
        </w:rPr>
        <w:t>influencing</w:t>
      </w:r>
      <w:r w:rsidR="00A600D4">
        <w:rPr>
          <w:lang w:val="en-SG"/>
        </w:rPr>
        <w:t xml:space="preserve"> </w:t>
      </w:r>
      <w:r w:rsidR="001951E7">
        <w:rPr>
          <w:lang w:val="en-SG"/>
        </w:rPr>
        <w:t>others using</w:t>
      </w:r>
      <w:r w:rsidR="00A600D4">
        <w:rPr>
          <w:lang w:val="en-SG"/>
        </w:rPr>
        <w:t xml:space="preserve"> social media, adverts and articles in the media</w:t>
      </w:r>
      <w:r w:rsidR="00292F94" w:rsidRPr="00646924">
        <w:rPr>
          <w:lang w:val="en-SG"/>
        </w:rPr>
        <w:t xml:space="preserve">. </w:t>
      </w:r>
      <w:r w:rsidR="00A600D4">
        <w:rPr>
          <w:lang w:val="en-SG"/>
        </w:rPr>
        <w:t>An</w:t>
      </w:r>
      <w:r w:rsidR="00292F94" w:rsidRPr="00646924">
        <w:rPr>
          <w:lang w:val="en-SG"/>
        </w:rPr>
        <w:t xml:space="preserve"> </w:t>
      </w:r>
      <w:r w:rsidR="00A600D4">
        <w:rPr>
          <w:lang w:val="en-SG"/>
        </w:rPr>
        <w:t>example</w:t>
      </w:r>
      <w:r w:rsidR="00292F94" w:rsidRPr="00646924">
        <w:rPr>
          <w:lang w:val="en-SG"/>
        </w:rPr>
        <w:t xml:space="preserve"> </w:t>
      </w:r>
      <w:r w:rsidR="00A600D4">
        <w:rPr>
          <w:lang w:val="en-SG"/>
        </w:rPr>
        <w:t xml:space="preserve">of </w:t>
      </w:r>
      <w:r w:rsidR="001951E7">
        <w:rPr>
          <w:lang w:val="en-SG"/>
        </w:rPr>
        <w:t xml:space="preserve">the former </w:t>
      </w:r>
      <w:r w:rsidR="00A600D4">
        <w:rPr>
          <w:lang w:val="en-SG"/>
        </w:rPr>
        <w:t xml:space="preserve">is when </w:t>
      </w:r>
      <w:r w:rsidR="001951E7">
        <w:rPr>
          <w:lang w:val="en-SG"/>
        </w:rPr>
        <w:t>Shell</w:t>
      </w:r>
      <w:r w:rsidR="00A600D4">
        <w:rPr>
          <w:lang w:val="en-SG"/>
        </w:rPr>
        <w:t xml:space="preserve"> </w:t>
      </w:r>
      <w:r w:rsidR="001951E7">
        <w:rPr>
          <w:lang w:val="en-SG"/>
        </w:rPr>
        <w:t>was taken to court</w:t>
      </w:r>
      <w:r w:rsidR="00A600D4">
        <w:rPr>
          <w:lang w:val="en-SG"/>
        </w:rPr>
        <w:t xml:space="preserve"> by t</w:t>
      </w:r>
      <w:r w:rsidR="00A600D4" w:rsidRPr="00A600D4">
        <w:rPr>
          <w:lang w:val="en-SG"/>
        </w:rPr>
        <w:t>he environmental group, Friends of the Earth, alongside six other activist groups and more than 17,000 Dutch citizens</w:t>
      </w:r>
      <w:r w:rsidR="001951E7">
        <w:rPr>
          <w:lang w:val="en-SG"/>
        </w:rPr>
        <w:t xml:space="preserve"> </w:t>
      </w:r>
      <w:r w:rsidR="001951E7" w:rsidRPr="00A600D4">
        <w:rPr>
          <w:lang w:val="en-SG"/>
        </w:rPr>
        <w:t>in 2019</w:t>
      </w:r>
      <w:r w:rsidR="00A600D4">
        <w:rPr>
          <w:lang w:val="en-SG"/>
        </w:rPr>
        <w:t xml:space="preserve">. This </w:t>
      </w:r>
      <w:r w:rsidR="001951E7">
        <w:rPr>
          <w:lang w:val="en-SG"/>
        </w:rPr>
        <w:t>legal challenge</w:t>
      </w:r>
      <w:r w:rsidR="00A600D4">
        <w:rPr>
          <w:lang w:val="en-SG"/>
        </w:rPr>
        <w:t xml:space="preserve"> resulted in a landmark ruling which has Shell</w:t>
      </w:r>
      <w:r w:rsidR="001951E7">
        <w:rPr>
          <w:lang w:val="en-SG"/>
        </w:rPr>
        <w:t xml:space="preserve"> having to reduce </w:t>
      </w:r>
      <w:r w:rsidR="001951E7" w:rsidRPr="00646924">
        <w:rPr>
          <w:lang w:val="en-SG"/>
        </w:rPr>
        <w:t xml:space="preserve">its </w:t>
      </w:r>
      <w:r w:rsidR="001951E7">
        <w:rPr>
          <w:lang w:val="en-SG"/>
        </w:rPr>
        <w:t>carbon</w:t>
      </w:r>
      <w:r w:rsidR="001951E7" w:rsidRPr="00646924">
        <w:rPr>
          <w:lang w:val="en-SG"/>
        </w:rPr>
        <w:t xml:space="preserve"> emissions by 45%</w:t>
      </w:r>
      <w:r w:rsidR="001951E7">
        <w:rPr>
          <w:lang w:val="en-SG"/>
        </w:rPr>
        <w:t xml:space="preserve"> by 2030, from its 2019 levels.</w:t>
      </w:r>
      <w:r w:rsidR="00292F94">
        <w:rPr>
          <w:lang w:val="en-SG"/>
        </w:rPr>
        <w:t xml:space="preserve"> This case is just one instance where</w:t>
      </w:r>
      <w:r w:rsidR="001951E7">
        <w:rPr>
          <w:lang w:val="en-SG"/>
        </w:rPr>
        <w:t>, when g</w:t>
      </w:r>
      <w:r w:rsidR="00292F94">
        <w:rPr>
          <w:lang w:val="en-SG"/>
        </w:rPr>
        <w:t xml:space="preserve">roups </w:t>
      </w:r>
      <w:r w:rsidR="001951E7">
        <w:rPr>
          <w:lang w:val="en-SG"/>
        </w:rPr>
        <w:t xml:space="preserve">of individuals band together to flex their collective muscles and adopt a </w:t>
      </w:r>
      <w:proofErr w:type="gramStart"/>
      <w:r w:rsidR="001951E7">
        <w:rPr>
          <w:lang w:val="en-SG"/>
        </w:rPr>
        <w:t>combative stances</w:t>
      </w:r>
      <w:proofErr w:type="gramEnd"/>
      <w:r w:rsidR="001951E7">
        <w:rPr>
          <w:lang w:val="en-SG"/>
        </w:rPr>
        <w:t>, they are able to force</w:t>
      </w:r>
      <w:r w:rsidR="00292F94">
        <w:rPr>
          <w:lang w:val="en-SG"/>
        </w:rPr>
        <w:t xml:space="preserve"> policy-mak</w:t>
      </w:r>
      <w:r w:rsidR="001951E7">
        <w:rPr>
          <w:lang w:val="en-SG"/>
        </w:rPr>
        <w:t>ers</w:t>
      </w:r>
      <w:r w:rsidR="00292F94">
        <w:rPr>
          <w:lang w:val="en-SG"/>
        </w:rPr>
        <w:t xml:space="preserve"> and </w:t>
      </w:r>
      <w:r w:rsidR="001951E7">
        <w:rPr>
          <w:lang w:val="en-SG"/>
        </w:rPr>
        <w:t>businesses to move towards</w:t>
      </w:r>
      <w:r w:rsidR="00292F94">
        <w:rPr>
          <w:lang w:val="en-SG"/>
        </w:rPr>
        <w:t xml:space="preserve"> environmental sustainability</w:t>
      </w:r>
      <w:r w:rsidR="001951E7">
        <w:rPr>
          <w:lang w:val="en-SG"/>
        </w:rPr>
        <w:t xml:space="preserve"> </w:t>
      </w:r>
      <w:sdt>
        <w:sdtPr>
          <w:rPr>
            <w:lang w:val="en-SG"/>
          </w:rPr>
          <w:id w:val="654569233"/>
          <w:citation/>
        </w:sdtPr>
        <w:sdtEndPr/>
        <w:sdtContent>
          <w:r w:rsidR="001951E7">
            <w:rPr>
              <w:lang w:val="en-SG"/>
            </w:rPr>
            <w:fldChar w:fldCharType="begin"/>
          </w:r>
          <w:r w:rsidR="001951E7">
            <w:rPr>
              <w:lang w:val="en-US"/>
            </w:rPr>
            <w:instrText xml:space="preserve"> CITATION Tay21 \l 1033 </w:instrText>
          </w:r>
          <w:r w:rsidR="001951E7">
            <w:rPr>
              <w:lang w:val="en-SG"/>
            </w:rPr>
            <w:fldChar w:fldCharType="separate"/>
          </w:r>
          <w:r w:rsidR="00502046" w:rsidRPr="00502046">
            <w:rPr>
              <w:noProof/>
              <w:lang w:val="en-US"/>
            </w:rPr>
            <w:t>[5]</w:t>
          </w:r>
          <w:r w:rsidR="001951E7">
            <w:rPr>
              <w:lang w:val="en-SG"/>
            </w:rPr>
            <w:fldChar w:fldCharType="end"/>
          </w:r>
        </w:sdtContent>
      </w:sdt>
      <w:r w:rsidR="00292F94">
        <w:rPr>
          <w:lang w:val="en-SG"/>
        </w:rPr>
        <w:t>.</w:t>
      </w:r>
    </w:p>
    <w:p w14:paraId="03E16774" w14:textId="2D36DECC" w:rsidR="00292F94" w:rsidRDefault="00292F94" w:rsidP="00292F94">
      <w:pPr>
        <w:spacing w:line="240" w:lineRule="auto"/>
        <w:rPr>
          <w:lang w:val="en-SG"/>
        </w:rPr>
      </w:pPr>
    </w:p>
    <w:p w14:paraId="36DA018F" w14:textId="0E9259A1" w:rsidR="001951E7" w:rsidRDefault="00B05D50" w:rsidP="00292F94">
      <w:pPr>
        <w:spacing w:line="240" w:lineRule="auto"/>
        <w:rPr>
          <w:lang w:val="en-SG"/>
        </w:rPr>
      </w:pPr>
      <w:commentRangeStart w:id="8"/>
      <w:r w:rsidRPr="00110F43">
        <w:rPr>
          <w:highlight w:val="yellow"/>
          <w:lang w:val="en-SG"/>
        </w:rPr>
        <w:t xml:space="preserve">With the ability to reach multitudes at the click of a button, sites like Reddit, </w:t>
      </w:r>
      <w:proofErr w:type="spellStart"/>
      <w:r w:rsidRPr="00110F43">
        <w:rPr>
          <w:highlight w:val="yellow"/>
          <w:lang w:val="en-SG"/>
        </w:rPr>
        <w:t>Intagram</w:t>
      </w:r>
      <w:proofErr w:type="spellEnd"/>
      <w:r w:rsidRPr="00110F43">
        <w:rPr>
          <w:highlight w:val="yellow"/>
          <w:lang w:val="en-SG"/>
        </w:rPr>
        <w:t>, Tik-Tok and Twitter provide bite-size chuck</w:t>
      </w:r>
      <w:r w:rsidR="009A5D79" w:rsidRPr="00110F43">
        <w:rPr>
          <w:highlight w:val="yellow"/>
          <w:lang w:val="en-SG"/>
        </w:rPr>
        <w:t>s</w:t>
      </w:r>
      <w:r w:rsidRPr="00110F43">
        <w:rPr>
          <w:highlight w:val="yellow"/>
          <w:lang w:val="en-SG"/>
        </w:rPr>
        <w:t xml:space="preserve"> of information to a readily available audience. The advent of social media has in fact changed how we consume and digest </w:t>
      </w:r>
      <w:r w:rsidR="009A5D79" w:rsidRPr="00110F43">
        <w:rPr>
          <w:highlight w:val="yellow"/>
          <w:lang w:val="en-SG"/>
        </w:rPr>
        <w:t>data</w:t>
      </w:r>
      <w:r w:rsidRPr="00110F43">
        <w:rPr>
          <w:highlight w:val="yellow"/>
          <w:lang w:val="en-SG"/>
        </w:rPr>
        <w:t xml:space="preserve">. Studies have shown that audiences rely on social media to XXXXX, and form </w:t>
      </w:r>
      <w:r w:rsidR="009A5D79" w:rsidRPr="00110F43">
        <w:rPr>
          <w:highlight w:val="yellow"/>
          <w:lang w:val="en-SG"/>
        </w:rPr>
        <w:t>opinions</w:t>
      </w:r>
      <w:r w:rsidRPr="00110F43">
        <w:rPr>
          <w:highlight w:val="yellow"/>
          <w:lang w:val="en-SG"/>
        </w:rPr>
        <w:t xml:space="preserve"> XXXXX. Hence, the power of persuasion using “passive means” such as advertising, debate and discourse via social media is very powerful indeed, and policy-makers and businesses cannot afford to ignore its collective power.</w:t>
      </w:r>
      <w:commentRangeEnd w:id="8"/>
      <w:r w:rsidRPr="00110F43">
        <w:rPr>
          <w:rStyle w:val="CommentReference"/>
          <w:highlight w:val="yellow"/>
        </w:rPr>
        <w:commentReference w:id="8"/>
      </w:r>
    </w:p>
    <w:p w14:paraId="5DD3AF38" w14:textId="77777777" w:rsidR="001951E7" w:rsidRDefault="001951E7" w:rsidP="00292F94">
      <w:pPr>
        <w:spacing w:line="240" w:lineRule="auto"/>
        <w:rPr>
          <w:lang w:val="en-SG"/>
        </w:rPr>
      </w:pPr>
    </w:p>
    <w:p w14:paraId="794A8782" w14:textId="213058C6" w:rsidR="00292F94" w:rsidRDefault="00292F94" w:rsidP="001D0D80">
      <w:pPr>
        <w:spacing w:line="240" w:lineRule="auto"/>
      </w:pPr>
      <w:r>
        <w:rPr>
          <w:lang w:val="en-SG"/>
        </w:rPr>
        <w:t xml:space="preserve">In this </w:t>
      </w:r>
      <w:r w:rsidR="00E01AE1">
        <w:rPr>
          <w:lang w:val="en-SG"/>
        </w:rPr>
        <w:t>body of work</w:t>
      </w:r>
      <w:r>
        <w:rPr>
          <w:lang w:val="en-SG"/>
        </w:rPr>
        <w:t xml:space="preserve">, we </w:t>
      </w:r>
      <w:r w:rsidR="00E01AE1">
        <w:rPr>
          <w:lang w:val="en-SG"/>
        </w:rPr>
        <w:t>will demonstrate</w:t>
      </w:r>
      <w:r>
        <w:rPr>
          <w:lang w:val="en-SG"/>
        </w:rPr>
        <w:t xml:space="preserve"> that </w:t>
      </w:r>
      <w:r w:rsidR="00E01AE1">
        <w:rPr>
          <w:lang w:val="en-SG"/>
        </w:rPr>
        <w:t>social media (</w:t>
      </w:r>
      <w:r w:rsidR="000222C8">
        <w:rPr>
          <w:lang w:val="en-SG"/>
        </w:rPr>
        <w:t>in this case,</w:t>
      </w:r>
      <w:r w:rsidR="00E01AE1">
        <w:rPr>
          <w:lang w:val="en-SG"/>
        </w:rPr>
        <w:t xml:space="preserve"> Twitter)</w:t>
      </w:r>
      <w:r>
        <w:rPr>
          <w:lang w:val="en-SG"/>
        </w:rPr>
        <w:t xml:space="preserve"> </w:t>
      </w:r>
      <w:r w:rsidR="001D0D80">
        <w:rPr>
          <w:lang w:val="en-SG"/>
        </w:rPr>
        <w:t xml:space="preserve">can act as </w:t>
      </w:r>
      <w:r w:rsidR="009A5D79">
        <w:rPr>
          <w:lang w:val="en-SG"/>
        </w:rPr>
        <w:t xml:space="preserve">a </w:t>
      </w:r>
      <w:r w:rsidR="001D0D80">
        <w:rPr>
          <w:lang w:val="en-SG"/>
        </w:rPr>
        <w:t xml:space="preserve">very powerful “soft” influencer by </w:t>
      </w:r>
      <w:r w:rsidR="009A5D79">
        <w:rPr>
          <w:lang w:val="en-SG"/>
        </w:rPr>
        <w:t>acting as a sort of</w:t>
      </w:r>
      <w:r w:rsidR="001D0D80">
        <w:rPr>
          <w:lang w:val="en-SG"/>
        </w:rPr>
        <w:t xml:space="preserve"> social </w:t>
      </w:r>
      <w:r w:rsidR="009A5D79">
        <w:rPr>
          <w:lang w:val="en-SG"/>
        </w:rPr>
        <w:t>barometer to quantify</w:t>
      </w:r>
      <w:r w:rsidR="001D0D80">
        <w:rPr>
          <w:lang w:val="en-SG"/>
        </w:rPr>
        <w:t xml:space="preserve"> how LCE is being perceived by the general public. Twitter</w:t>
      </w:r>
      <w:r>
        <w:rPr>
          <w:lang w:val="en-SG"/>
        </w:rPr>
        <w:t xml:space="preserve"> data </w:t>
      </w:r>
      <w:r w:rsidR="001D0D80">
        <w:rPr>
          <w:lang w:val="en-SG"/>
        </w:rPr>
        <w:t xml:space="preserve">from US and Europe </w:t>
      </w:r>
      <w:r>
        <w:rPr>
          <w:lang w:val="en-SG"/>
        </w:rPr>
        <w:t xml:space="preserve">will be analysed to understand how public perceptions, areas of interests and concerns related to </w:t>
      </w:r>
      <w:r w:rsidR="001D0D80">
        <w:rPr>
          <w:lang w:val="en-SG"/>
        </w:rPr>
        <w:t>LCE</w:t>
      </w:r>
      <w:r>
        <w:rPr>
          <w:lang w:val="en-SG"/>
        </w:rPr>
        <w:t xml:space="preserve"> change over time. Through spatiotemporal analysis, we can uncover meaningful insights on how </w:t>
      </w:r>
      <w:r w:rsidR="001D0D80">
        <w:rPr>
          <w:lang w:val="en-SG"/>
        </w:rPr>
        <w:t>LCE</w:t>
      </w:r>
      <w:r>
        <w:rPr>
          <w:lang w:val="en-SG"/>
        </w:rPr>
        <w:t xml:space="preserve"> is </w:t>
      </w:r>
      <w:r w:rsidR="001D0D80">
        <w:rPr>
          <w:lang w:val="en-SG"/>
        </w:rPr>
        <w:t>viewed</w:t>
      </w:r>
      <w:r>
        <w:rPr>
          <w:lang w:val="en-SG"/>
        </w:rPr>
        <w:t xml:space="preserve"> by </w:t>
      </w:r>
      <w:r w:rsidR="001D0D80">
        <w:rPr>
          <w:lang w:val="en-SG"/>
        </w:rPr>
        <w:t>the “</w:t>
      </w:r>
      <w:r>
        <w:rPr>
          <w:lang w:val="en-SG"/>
        </w:rPr>
        <w:t xml:space="preserve">online </w:t>
      </w:r>
      <w:r w:rsidR="001D0D80">
        <w:rPr>
          <w:lang w:val="en-SG"/>
        </w:rPr>
        <w:t>generation”</w:t>
      </w:r>
      <w:r>
        <w:rPr>
          <w:lang w:val="en-SG"/>
        </w:rPr>
        <w:t xml:space="preserve"> and whether these sentiments change</w:t>
      </w:r>
      <w:r w:rsidR="001D0D80">
        <w:rPr>
          <w:lang w:val="en-SG"/>
        </w:rPr>
        <w:t xml:space="preserve"> </w:t>
      </w:r>
      <w:r>
        <w:rPr>
          <w:lang w:val="en-SG"/>
        </w:rPr>
        <w:t>over time</w:t>
      </w:r>
      <w:r w:rsidR="001D0D80">
        <w:rPr>
          <w:lang w:val="en-SG"/>
        </w:rPr>
        <w:t xml:space="preserve"> as real-world events unfold</w:t>
      </w:r>
      <w:r>
        <w:rPr>
          <w:lang w:val="en-SG"/>
        </w:rPr>
        <w:t xml:space="preserve">. </w:t>
      </w:r>
    </w:p>
    <w:p w14:paraId="777BCB6A" w14:textId="0CF937DD" w:rsidR="004942BB" w:rsidRDefault="004942BB" w:rsidP="00292F94">
      <w:pPr>
        <w:spacing w:line="240" w:lineRule="auto"/>
      </w:pPr>
    </w:p>
    <w:p w14:paraId="489A2A46" w14:textId="13ECB135" w:rsidR="00C404A2" w:rsidRDefault="00C404A2" w:rsidP="00C404A2">
      <w:pPr>
        <w:pStyle w:val="Heading1"/>
      </w:pPr>
      <w:r>
        <w:t>Literature Review</w:t>
      </w:r>
    </w:p>
    <w:p w14:paraId="588D70F2" w14:textId="4CE57D55" w:rsidR="009A5D79" w:rsidRPr="009A5D79" w:rsidRDefault="009A5D79" w:rsidP="009A5D79">
      <w:pPr>
        <w:pStyle w:val="Heading2"/>
      </w:pPr>
      <w:r>
        <w:t>Twitter as the Data Source</w:t>
      </w:r>
    </w:p>
    <w:p w14:paraId="7594761F" w14:textId="0FDC6AEF" w:rsidR="00ED35BD" w:rsidRDefault="009A5D79" w:rsidP="00966805">
      <w:pPr>
        <w:pStyle w:val="BodyText"/>
        <w:spacing w:line="240" w:lineRule="auto"/>
        <w:rPr>
          <w:lang w:val="en-SG"/>
        </w:rPr>
      </w:pPr>
      <w:r>
        <w:rPr>
          <w:lang w:val="en-SG"/>
        </w:rPr>
        <w:t>Our choice of Twitter was based on a review of work done by previous researchers in this field as well</w:t>
      </w:r>
      <w:r w:rsidR="00AC11EA">
        <w:rPr>
          <w:lang w:val="en-SG"/>
        </w:rPr>
        <w:t xml:space="preserve"> as</w:t>
      </w:r>
      <w:r>
        <w:rPr>
          <w:lang w:val="en-SG"/>
        </w:rPr>
        <w:t xml:space="preserve"> by our own limitation to accessing data. We considered both Facebook and Reddit but eliminated them as choices because of </w:t>
      </w:r>
      <w:r w:rsidRPr="00EC4649">
        <w:rPr>
          <w:lang w:val="en-SG"/>
        </w:rPr>
        <w:t>private and semi-private groups and profiles</w:t>
      </w:r>
      <w:r>
        <w:rPr>
          <w:lang w:val="en-SG"/>
        </w:rPr>
        <w:t xml:space="preserve">. Our own review of the literature has also found that </w:t>
      </w:r>
      <w:r w:rsidR="00EC4649" w:rsidRPr="00EC4649">
        <w:rPr>
          <w:lang w:val="en-SG"/>
        </w:rPr>
        <w:t xml:space="preserve">Twitter </w:t>
      </w:r>
      <w:r w:rsidR="00F7337B">
        <w:rPr>
          <w:lang w:val="en-SG"/>
        </w:rPr>
        <w:t xml:space="preserve">is a fairly open communication platform that </w:t>
      </w:r>
      <w:r w:rsidR="00EC4649" w:rsidRPr="00EC4649">
        <w:rPr>
          <w:lang w:val="en-SG"/>
        </w:rPr>
        <w:t xml:space="preserve">favours opinion sharing and is useful for the extraction of factors from public opinion </w:t>
      </w:r>
      <w:sdt>
        <w:sdtPr>
          <w:rPr>
            <w:lang w:val="en-SG"/>
          </w:rPr>
          <w:id w:val="-498191221"/>
          <w:citation/>
        </w:sdtPr>
        <w:sdtEndPr/>
        <w:sdtContent>
          <w:r>
            <w:rPr>
              <w:lang w:val="en-SG"/>
            </w:rPr>
            <w:fldChar w:fldCharType="begin"/>
          </w:r>
          <w:r>
            <w:rPr>
              <w:lang w:val="en-US"/>
            </w:rPr>
            <w:instrText xml:space="preserve"> CITATION Rey18 \l 1033 </w:instrText>
          </w:r>
          <w:r>
            <w:rPr>
              <w:lang w:val="en-SG"/>
            </w:rPr>
            <w:fldChar w:fldCharType="separate"/>
          </w:r>
          <w:r w:rsidR="00502046" w:rsidRPr="00502046">
            <w:rPr>
              <w:noProof/>
              <w:lang w:val="en-US"/>
            </w:rPr>
            <w:t>[6]</w:t>
          </w:r>
          <w:r>
            <w:rPr>
              <w:lang w:val="en-SG"/>
            </w:rPr>
            <w:fldChar w:fldCharType="end"/>
          </w:r>
        </w:sdtContent>
      </w:sdt>
      <w:r w:rsidR="00EC4649" w:rsidRPr="00EC4649">
        <w:rPr>
          <w:lang w:val="en-SG"/>
        </w:rPr>
        <w:t>.</w:t>
      </w:r>
      <w:r w:rsidR="00F7337B">
        <w:rPr>
          <w:lang w:val="en-SG"/>
        </w:rPr>
        <w:t xml:space="preserve"> </w:t>
      </w:r>
      <w:r w:rsidR="00ED35BD" w:rsidRPr="00EC4649">
        <w:rPr>
          <w:lang w:val="en-SG"/>
        </w:rPr>
        <w:t xml:space="preserve">Twitter allows users to group published tweets on topics through hashtags (represented by ‘#’) which facilitates relevant discussions surrounding a given topic. Tweet replies and retweets with a hashtag can also be visualised together, which allows users with common interests to communicate easily and allows researchers to easily identify discussions surrounding the topic of interest. </w:t>
      </w:r>
      <w:r w:rsidR="00ED35BD">
        <w:rPr>
          <w:lang w:val="en-SG"/>
        </w:rPr>
        <w:t xml:space="preserve">For instance, </w:t>
      </w:r>
      <w:r w:rsidR="00ED35BD" w:rsidRPr="00EC4649">
        <w:rPr>
          <w:lang w:val="en-SG"/>
        </w:rPr>
        <w:t xml:space="preserve">Reyes-Menendez et al. (2018) looked into the hashtag </w:t>
      </w:r>
      <w:r w:rsidR="00ED35BD">
        <w:rPr>
          <w:lang w:val="en-SG"/>
        </w:rPr>
        <w:t>‘</w:t>
      </w:r>
      <w:r w:rsidR="00ED35BD" w:rsidRPr="00EC4649">
        <w:rPr>
          <w:lang w:val="en-SG"/>
        </w:rPr>
        <w:t>#</w:t>
      </w:r>
      <w:proofErr w:type="spellStart"/>
      <w:r w:rsidR="00ED35BD" w:rsidRPr="00EC4649">
        <w:rPr>
          <w:lang w:val="en-SG"/>
        </w:rPr>
        <w:t>WorldEnvironmentDay</w:t>
      </w:r>
      <w:proofErr w:type="spellEnd"/>
      <w:r w:rsidR="00ED35BD">
        <w:rPr>
          <w:lang w:val="en-SG"/>
        </w:rPr>
        <w:t>’</w:t>
      </w:r>
      <w:r w:rsidR="00ED35BD" w:rsidRPr="00EC4649">
        <w:rPr>
          <w:lang w:val="en-SG"/>
        </w:rPr>
        <w:t xml:space="preserve"> to identify economic, social, cultural, and environmental factors related to public health and environmental sustainability that most concern</w:t>
      </w:r>
      <w:r w:rsidR="00ED35BD">
        <w:rPr>
          <w:lang w:val="en-SG"/>
        </w:rPr>
        <w:t>ed</w:t>
      </w:r>
      <w:r w:rsidR="00ED35BD" w:rsidRPr="00EC4649">
        <w:rPr>
          <w:lang w:val="en-SG"/>
        </w:rPr>
        <w:t xml:space="preserve"> Twitter users</w:t>
      </w:r>
      <w:r w:rsidR="00ED35BD">
        <w:rPr>
          <w:lang w:val="en-SG"/>
        </w:rPr>
        <w:t xml:space="preserve"> </w:t>
      </w:r>
      <w:sdt>
        <w:sdtPr>
          <w:rPr>
            <w:lang w:val="en-SG"/>
          </w:rPr>
          <w:id w:val="1100763626"/>
          <w:citation/>
        </w:sdtPr>
        <w:sdtEndPr/>
        <w:sdtContent>
          <w:r w:rsidR="00ED35BD">
            <w:rPr>
              <w:lang w:val="en-SG"/>
            </w:rPr>
            <w:fldChar w:fldCharType="begin"/>
          </w:r>
          <w:r w:rsidR="00ED35BD">
            <w:rPr>
              <w:lang w:val="en-US"/>
            </w:rPr>
            <w:instrText xml:space="preserve"> CITATION Rey18 \l 1033 </w:instrText>
          </w:r>
          <w:r w:rsidR="00ED35BD">
            <w:rPr>
              <w:lang w:val="en-SG"/>
            </w:rPr>
            <w:fldChar w:fldCharType="separate"/>
          </w:r>
          <w:r w:rsidR="00502046" w:rsidRPr="00502046">
            <w:rPr>
              <w:noProof/>
              <w:lang w:val="en-US"/>
            </w:rPr>
            <w:t>[6]</w:t>
          </w:r>
          <w:r w:rsidR="00ED35BD">
            <w:rPr>
              <w:lang w:val="en-SG"/>
            </w:rPr>
            <w:fldChar w:fldCharType="end"/>
          </w:r>
        </w:sdtContent>
      </w:sdt>
      <w:r w:rsidR="00ED35BD" w:rsidRPr="00EC4649">
        <w:rPr>
          <w:lang w:val="en-SG"/>
        </w:rPr>
        <w:t>.</w:t>
      </w:r>
    </w:p>
    <w:p w14:paraId="4845181D" w14:textId="77777777" w:rsidR="00ED35BD" w:rsidRDefault="00ED35BD" w:rsidP="00966805">
      <w:pPr>
        <w:pStyle w:val="BodyText"/>
        <w:spacing w:line="240" w:lineRule="auto"/>
        <w:rPr>
          <w:lang w:val="en-SG"/>
        </w:rPr>
      </w:pPr>
    </w:p>
    <w:p w14:paraId="69620417" w14:textId="4B6D78F1" w:rsidR="00EC4649" w:rsidRPr="00EC4649" w:rsidRDefault="00966805" w:rsidP="00966805">
      <w:pPr>
        <w:pStyle w:val="BodyText"/>
        <w:spacing w:line="240" w:lineRule="auto"/>
        <w:rPr>
          <w:lang w:val="en-SG"/>
        </w:rPr>
      </w:pPr>
      <w:r>
        <w:rPr>
          <w:lang w:val="en-SG"/>
        </w:rPr>
        <w:t>Twitter</w:t>
      </w:r>
      <w:r w:rsidR="004B03C3">
        <w:rPr>
          <w:lang w:val="en-SG"/>
        </w:rPr>
        <w:t>’</w:t>
      </w:r>
      <w:r>
        <w:rPr>
          <w:lang w:val="en-SG"/>
        </w:rPr>
        <w:t xml:space="preserve">s search algorithm is </w:t>
      </w:r>
      <w:r w:rsidR="004B03C3">
        <w:rPr>
          <w:lang w:val="en-SG"/>
        </w:rPr>
        <w:t>advanced</w:t>
      </w:r>
      <w:r>
        <w:rPr>
          <w:lang w:val="en-SG"/>
        </w:rPr>
        <w:t>; search of</w:t>
      </w:r>
      <w:r w:rsidR="00EC4649" w:rsidRPr="00EC4649">
        <w:rPr>
          <w:lang w:val="en-SG"/>
        </w:rPr>
        <w:t xml:space="preserve"> specific keywords</w:t>
      </w:r>
      <w:r>
        <w:rPr>
          <w:lang w:val="en-SG"/>
        </w:rPr>
        <w:t xml:space="preserve"> returns</w:t>
      </w:r>
      <w:r w:rsidR="00EC4649" w:rsidRPr="00EC4649">
        <w:rPr>
          <w:lang w:val="en-SG"/>
        </w:rPr>
        <w:t xml:space="preserve"> tweets containing these words</w:t>
      </w:r>
      <w:r>
        <w:rPr>
          <w:lang w:val="en-SG"/>
        </w:rPr>
        <w:t xml:space="preserve"> and potentially other related queries</w:t>
      </w:r>
      <w:r w:rsidR="004B03C3">
        <w:rPr>
          <w:lang w:val="en-SG"/>
        </w:rPr>
        <w:t xml:space="preserve"> as well</w:t>
      </w:r>
      <w:r w:rsidR="00EC4649" w:rsidRPr="00EC4649">
        <w:rPr>
          <w:lang w:val="en-SG"/>
        </w:rPr>
        <w:t xml:space="preserve">. Kim et al. (2021), </w:t>
      </w:r>
      <w:r w:rsidR="004B03C3">
        <w:rPr>
          <w:lang w:val="en-SG"/>
        </w:rPr>
        <w:t xml:space="preserve">for instance, used Twitter data to </w:t>
      </w:r>
      <w:r w:rsidR="00EC4649" w:rsidRPr="00EC4649">
        <w:rPr>
          <w:lang w:val="en-SG"/>
        </w:rPr>
        <w:t>examine public sentiment towards solar energy in the United States (US)</w:t>
      </w:r>
      <w:r w:rsidR="004B03C3">
        <w:rPr>
          <w:lang w:val="en-SG"/>
        </w:rPr>
        <w:t xml:space="preserve"> </w:t>
      </w:r>
      <w:sdt>
        <w:sdtPr>
          <w:rPr>
            <w:lang w:val="en-SG"/>
          </w:rPr>
          <w:id w:val="1458529331"/>
          <w:citation/>
        </w:sdtPr>
        <w:sdtEndPr/>
        <w:sdtContent>
          <w:r w:rsidR="004B03C3">
            <w:rPr>
              <w:lang w:val="en-SG"/>
            </w:rPr>
            <w:fldChar w:fldCharType="begin"/>
          </w:r>
          <w:r w:rsidR="004B03C3">
            <w:rPr>
              <w:lang w:val="en-US"/>
            </w:rPr>
            <w:instrText xml:space="preserve"> CITATION Kim21 \l 1033 </w:instrText>
          </w:r>
          <w:r w:rsidR="004B03C3">
            <w:rPr>
              <w:lang w:val="en-SG"/>
            </w:rPr>
            <w:fldChar w:fldCharType="separate"/>
          </w:r>
          <w:r w:rsidR="00502046" w:rsidRPr="00502046">
            <w:rPr>
              <w:noProof/>
              <w:lang w:val="en-US"/>
            </w:rPr>
            <w:t>[7]</w:t>
          </w:r>
          <w:r w:rsidR="004B03C3">
            <w:rPr>
              <w:lang w:val="en-SG"/>
            </w:rPr>
            <w:fldChar w:fldCharType="end"/>
          </w:r>
        </w:sdtContent>
      </w:sdt>
      <w:r w:rsidR="00EC4649" w:rsidRPr="00EC4649">
        <w:rPr>
          <w:lang w:val="en-SG"/>
        </w:rPr>
        <w:t xml:space="preserve">. </w:t>
      </w:r>
      <w:proofErr w:type="spellStart"/>
      <w:r w:rsidR="00EC4649" w:rsidRPr="00EC4649">
        <w:rPr>
          <w:lang w:val="en-SG"/>
        </w:rPr>
        <w:t>Ballestar</w:t>
      </w:r>
      <w:proofErr w:type="spellEnd"/>
      <w:r w:rsidR="00EC4649" w:rsidRPr="00EC4649">
        <w:rPr>
          <w:lang w:val="en-SG"/>
        </w:rPr>
        <w:t xml:space="preserve"> et al. (2020) analysed </w:t>
      </w:r>
      <w:r w:rsidR="00D03536">
        <w:rPr>
          <w:lang w:val="en-SG"/>
        </w:rPr>
        <w:t>t</w:t>
      </w:r>
      <w:r w:rsidR="00EC4649" w:rsidRPr="00EC4649">
        <w:rPr>
          <w:lang w:val="en-SG"/>
        </w:rPr>
        <w:t xml:space="preserve">weets </w:t>
      </w:r>
      <w:r w:rsidR="004B03C3">
        <w:rPr>
          <w:lang w:val="en-SG"/>
        </w:rPr>
        <w:t>with</w:t>
      </w:r>
      <w:r w:rsidR="00EC4649" w:rsidRPr="00EC4649">
        <w:rPr>
          <w:lang w:val="en-SG"/>
        </w:rPr>
        <w:t xml:space="preserve"> </w:t>
      </w:r>
      <w:r w:rsidR="004B03C3">
        <w:rPr>
          <w:lang w:val="en-SG"/>
        </w:rPr>
        <w:t xml:space="preserve">the words </w:t>
      </w:r>
      <w:r w:rsidR="00EC4649" w:rsidRPr="00EC4649">
        <w:rPr>
          <w:lang w:val="en-SG"/>
        </w:rPr>
        <w:t>“sustainability” or “sustainable” to investigate how these terms were used on social media</w:t>
      </w:r>
      <w:r>
        <w:rPr>
          <w:lang w:val="en-SG"/>
        </w:rPr>
        <w:t xml:space="preserve">, </w:t>
      </w:r>
      <w:r w:rsidR="00EC4649" w:rsidRPr="00EC4649">
        <w:rPr>
          <w:lang w:val="en-SG"/>
        </w:rPr>
        <w:t>the content it entail</w:t>
      </w:r>
      <w:r w:rsidR="004B03C3">
        <w:rPr>
          <w:lang w:val="en-SG"/>
        </w:rPr>
        <w:t>ed</w:t>
      </w:r>
      <w:r w:rsidR="003F5D79">
        <w:rPr>
          <w:lang w:val="en-SG"/>
        </w:rPr>
        <w:t xml:space="preserve"> and</w:t>
      </w:r>
      <w:r w:rsidR="00EC4649" w:rsidRPr="00EC4649">
        <w:rPr>
          <w:lang w:val="en-SG"/>
        </w:rPr>
        <w:t xml:space="preserve"> the extent of which social media </w:t>
      </w:r>
      <w:r w:rsidR="003F5D79">
        <w:rPr>
          <w:lang w:val="en-SG"/>
        </w:rPr>
        <w:t xml:space="preserve">perceptions </w:t>
      </w:r>
      <w:r w:rsidR="004B03C3">
        <w:rPr>
          <w:lang w:val="en-SG"/>
        </w:rPr>
        <w:t>were</w:t>
      </w:r>
      <w:r w:rsidR="004B03C3" w:rsidRPr="00EC4649">
        <w:rPr>
          <w:lang w:val="en-SG"/>
        </w:rPr>
        <w:t xml:space="preserve"> </w:t>
      </w:r>
      <w:r w:rsidR="00EC4649" w:rsidRPr="00EC4649">
        <w:rPr>
          <w:lang w:val="en-SG"/>
        </w:rPr>
        <w:t xml:space="preserve">aligned with </w:t>
      </w:r>
      <w:r w:rsidR="004B03C3">
        <w:rPr>
          <w:lang w:val="en-SG"/>
        </w:rPr>
        <w:t xml:space="preserve">scientific discourse </w:t>
      </w:r>
      <w:sdt>
        <w:sdtPr>
          <w:rPr>
            <w:lang w:val="en-SG"/>
          </w:rPr>
          <w:id w:val="-1749257514"/>
          <w:citation/>
        </w:sdtPr>
        <w:sdtEndPr/>
        <w:sdtContent>
          <w:r w:rsidR="00ED35BD">
            <w:rPr>
              <w:lang w:val="en-SG"/>
            </w:rPr>
            <w:fldChar w:fldCharType="begin"/>
          </w:r>
          <w:r w:rsidR="00ED35BD">
            <w:rPr>
              <w:lang w:val="en-US"/>
            </w:rPr>
            <w:instrText xml:space="preserve"> CITATION Bal20 \l 1033 </w:instrText>
          </w:r>
          <w:r w:rsidR="00ED35BD">
            <w:rPr>
              <w:lang w:val="en-SG"/>
            </w:rPr>
            <w:fldChar w:fldCharType="separate"/>
          </w:r>
          <w:r w:rsidR="00502046" w:rsidRPr="00502046">
            <w:rPr>
              <w:noProof/>
              <w:lang w:val="en-US"/>
            </w:rPr>
            <w:t>[8]</w:t>
          </w:r>
          <w:r w:rsidR="00ED35BD">
            <w:rPr>
              <w:lang w:val="en-SG"/>
            </w:rPr>
            <w:fldChar w:fldCharType="end"/>
          </w:r>
        </w:sdtContent>
      </w:sdt>
      <w:r w:rsidR="00EC4649" w:rsidRPr="00EC4649">
        <w:rPr>
          <w:lang w:val="en-SG"/>
        </w:rPr>
        <w:t>.</w:t>
      </w:r>
      <w:r w:rsidR="00AC11EA">
        <w:rPr>
          <w:lang w:val="en-SG"/>
        </w:rPr>
        <w:t xml:space="preserve"> </w:t>
      </w:r>
      <w:r w:rsidR="00277BD1">
        <w:rPr>
          <w:lang w:val="en-SG"/>
        </w:rPr>
        <w:t>The focus of his research was not necessarily on LCE or any particular renewable energy type.</w:t>
      </w:r>
    </w:p>
    <w:p w14:paraId="1D6C206E" w14:textId="77777777" w:rsidR="00EC4649" w:rsidRPr="00EC4649" w:rsidRDefault="00EC4649" w:rsidP="00747427">
      <w:pPr>
        <w:pStyle w:val="BodyText"/>
        <w:spacing w:line="240" w:lineRule="auto"/>
        <w:rPr>
          <w:lang w:val="en-SG"/>
        </w:rPr>
      </w:pPr>
    </w:p>
    <w:p w14:paraId="35E7CC62" w14:textId="683CAED5" w:rsidR="00594FCC" w:rsidRDefault="00ED35BD" w:rsidP="00A31AC3">
      <w:pPr>
        <w:pStyle w:val="BodyText"/>
        <w:spacing w:line="240" w:lineRule="auto"/>
        <w:rPr>
          <w:lang w:val="en-SG"/>
        </w:rPr>
      </w:pPr>
      <w:r>
        <w:rPr>
          <w:lang w:val="en-SG"/>
        </w:rPr>
        <w:lastRenderedPageBreak/>
        <w:t xml:space="preserve">Twitter has another interesting feature related to georeferencing, where </w:t>
      </w:r>
      <w:r w:rsidRPr="00EC4649">
        <w:rPr>
          <w:lang w:val="en-SG"/>
        </w:rPr>
        <w:t>geotagged tweets contain geographical coordinates, like longitude and latitude, as well as timestamps</w:t>
      </w:r>
      <w:r>
        <w:rPr>
          <w:lang w:val="en-SG"/>
        </w:rPr>
        <w:t>, which researchers can utilise for both spatial analysis as well as determination of temporal effects related to topics of interest.</w:t>
      </w:r>
      <w:r w:rsidR="001C3755">
        <w:rPr>
          <w:lang w:val="en-SG"/>
        </w:rPr>
        <w:t xml:space="preserve"> Like </w:t>
      </w:r>
      <w:proofErr w:type="spellStart"/>
      <w:r w:rsidR="001C3755" w:rsidRPr="00EC4649">
        <w:rPr>
          <w:lang w:val="en-SG"/>
        </w:rPr>
        <w:t>Ballestar</w:t>
      </w:r>
      <w:proofErr w:type="spellEnd"/>
      <w:r w:rsidR="001C3755" w:rsidRPr="00EC4649">
        <w:rPr>
          <w:lang w:val="en-SG"/>
        </w:rPr>
        <w:t xml:space="preserve"> et al. (2020)</w:t>
      </w:r>
      <w:r w:rsidR="001C3755">
        <w:rPr>
          <w:lang w:val="en-SG"/>
        </w:rPr>
        <w:t xml:space="preserve">, </w:t>
      </w:r>
      <w:proofErr w:type="spellStart"/>
      <w:r w:rsidR="00EC4649" w:rsidRPr="00EC4649">
        <w:rPr>
          <w:lang w:val="en-SG"/>
        </w:rPr>
        <w:t>Dahal</w:t>
      </w:r>
      <w:proofErr w:type="spellEnd"/>
      <w:r w:rsidR="00EC4649" w:rsidRPr="00EC4649">
        <w:rPr>
          <w:lang w:val="en-SG"/>
        </w:rPr>
        <w:t xml:space="preserve"> et al. (2019)</w:t>
      </w:r>
      <w:r w:rsidR="001C3755">
        <w:rPr>
          <w:lang w:val="en-SG"/>
        </w:rPr>
        <w:t xml:space="preserve"> did not focus on any one energy source. Rather, the work </w:t>
      </w:r>
      <w:r>
        <w:rPr>
          <w:lang w:val="en-SG"/>
        </w:rPr>
        <w:t>utilised</w:t>
      </w:r>
      <w:r w:rsidRPr="00EC4649">
        <w:rPr>
          <w:lang w:val="en-SG"/>
        </w:rPr>
        <w:t xml:space="preserve"> </w:t>
      </w:r>
      <w:r w:rsidR="00EC4649" w:rsidRPr="00EC4649">
        <w:rPr>
          <w:lang w:val="en-SG"/>
        </w:rPr>
        <w:t xml:space="preserve">timestamp and geographic </w:t>
      </w:r>
      <w:r w:rsidRPr="00EC4649">
        <w:rPr>
          <w:lang w:val="en-SG"/>
        </w:rPr>
        <w:t>coordinate</w:t>
      </w:r>
      <w:r>
        <w:rPr>
          <w:lang w:val="en-SG"/>
        </w:rPr>
        <w:t xml:space="preserve"> information </w:t>
      </w:r>
      <w:r w:rsidR="00EC4649" w:rsidRPr="00EC4649">
        <w:rPr>
          <w:lang w:val="en-SG"/>
        </w:rPr>
        <w:t xml:space="preserve">to analyse </w:t>
      </w:r>
      <w:r w:rsidRPr="00EC4649">
        <w:rPr>
          <w:lang w:val="en-SG"/>
        </w:rPr>
        <w:t>climate change discussions</w:t>
      </w:r>
      <w:r w:rsidRPr="00EC4649" w:rsidDel="00ED35BD">
        <w:rPr>
          <w:lang w:val="en-SG"/>
        </w:rPr>
        <w:t xml:space="preserve"> </w:t>
      </w:r>
      <w:r w:rsidRPr="00EC4649">
        <w:rPr>
          <w:lang w:val="en-SG"/>
        </w:rPr>
        <w:t xml:space="preserve">over time between </w:t>
      </w:r>
      <w:r>
        <w:rPr>
          <w:lang w:val="en-SG"/>
        </w:rPr>
        <w:t xml:space="preserve">tweets originating from users of various </w:t>
      </w:r>
      <w:r w:rsidRPr="00EC4649">
        <w:rPr>
          <w:lang w:val="en-SG"/>
        </w:rPr>
        <w:t>countries</w:t>
      </w:r>
      <w:r>
        <w:rPr>
          <w:lang w:val="en-SG"/>
        </w:rPr>
        <w:t xml:space="preserve"> </w:t>
      </w:r>
      <w:sdt>
        <w:sdtPr>
          <w:rPr>
            <w:lang w:val="en-SG"/>
          </w:rPr>
          <w:id w:val="126278273"/>
          <w:citation/>
        </w:sdtPr>
        <w:sdtEndPr/>
        <w:sdtContent>
          <w:r w:rsidR="00594FCC">
            <w:rPr>
              <w:lang w:val="en-SG"/>
            </w:rPr>
            <w:fldChar w:fldCharType="begin"/>
          </w:r>
          <w:r w:rsidR="00594FCC">
            <w:rPr>
              <w:lang w:val="en-US"/>
            </w:rPr>
            <w:instrText xml:space="preserve"> CITATION Dah19 \l 1033 </w:instrText>
          </w:r>
          <w:r w:rsidR="00594FCC">
            <w:rPr>
              <w:lang w:val="en-SG"/>
            </w:rPr>
            <w:fldChar w:fldCharType="separate"/>
          </w:r>
          <w:r w:rsidR="00502046" w:rsidRPr="00502046">
            <w:rPr>
              <w:noProof/>
              <w:lang w:val="en-US"/>
            </w:rPr>
            <w:t>[9]</w:t>
          </w:r>
          <w:r w:rsidR="00594FCC">
            <w:rPr>
              <w:lang w:val="en-SG"/>
            </w:rPr>
            <w:fldChar w:fldCharType="end"/>
          </w:r>
        </w:sdtContent>
      </w:sdt>
      <w:r w:rsidR="00EC4649" w:rsidRPr="00EC4649">
        <w:rPr>
          <w:lang w:val="en-SG"/>
        </w:rPr>
        <w:t xml:space="preserve">. Zhang et al. (2022) analysed people’s perceptions of </w:t>
      </w:r>
      <w:r w:rsidR="00594FCC">
        <w:rPr>
          <w:lang w:val="en-SG"/>
        </w:rPr>
        <w:t>GHG</w:t>
      </w:r>
      <w:r w:rsidR="00EC4649" w:rsidRPr="00EC4649">
        <w:rPr>
          <w:lang w:val="en-SG"/>
        </w:rPr>
        <w:t xml:space="preserve"> emissions and </w:t>
      </w:r>
      <w:r w:rsidR="00594FCC" w:rsidRPr="00EC4649">
        <w:rPr>
          <w:lang w:val="en-SG"/>
        </w:rPr>
        <w:t>reactions and views towards mitigation policies</w:t>
      </w:r>
      <w:r w:rsidR="00594FCC" w:rsidRPr="00EC4649" w:rsidDel="00594FCC">
        <w:rPr>
          <w:lang w:val="en-SG"/>
        </w:rPr>
        <w:t xml:space="preserve"> </w:t>
      </w:r>
      <w:r w:rsidR="00594FCC">
        <w:rPr>
          <w:lang w:val="en-SG"/>
        </w:rPr>
        <w:t>from</w:t>
      </w:r>
      <w:r w:rsidR="00EC4649" w:rsidRPr="00EC4649">
        <w:rPr>
          <w:lang w:val="en-SG"/>
        </w:rPr>
        <w:t xml:space="preserve"> the US, Australia, and Europe.</w:t>
      </w:r>
      <w:r w:rsidR="00594FCC">
        <w:rPr>
          <w:lang w:val="en-SG"/>
        </w:rPr>
        <w:t xml:space="preserve"> </w:t>
      </w:r>
    </w:p>
    <w:p w14:paraId="263B199E" w14:textId="77777777" w:rsidR="00594FCC" w:rsidRDefault="00594FCC" w:rsidP="00747427">
      <w:pPr>
        <w:pStyle w:val="BodyText"/>
        <w:spacing w:line="240" w:lineRule="auto"/>
        <w:rPr>
          <w:lang w:val="en-SG"/>
        </w:rPr>
      </w:pPr>
    </w:p>
    <w:p w14:paraId="0397A92F" w14:textId="1C08F810" w:rsidR="00EC4649" w:rsidRPr="00B05D50" w:rsidRDefault="00EC4649" w:rsidP="00B05D50">
      <w:pPr>
        <w:pStyle w:val="Heading2"/>
      </w:pPr>
      <w:bookmarkStart w:id="9" w:name="_Toc118671825"/>
      <w:bookmarkStart w:id="10" w:name="_Toc118686430"/>
      <w:r w:rsidRPr="00B05D50">
        <w:t>Sentiment Analysis</w:t>
      </w:r>
      <w:bookmarkEnd w:id="9"/>
      <w:bookmarkEnd w:id="10"/>
    </w:p>
    <w:p w14:paraId="22FE769B" w14:textId="16954F1B" w:rsidR="00944BAA" w:rsidRDefault="00EC4649" w:rsidP="00747427">
      <w:pPr>
        <w:pStyle w:val="BodyText"/>
        <w:spacing w:line="240" w:lineRule="auto"/>
        <w:rPr>
          <w:lang w:val="en-SG"/>
        </w:rPr>
      </w:pPr>
      <w:r w:rsidRPr="00EC4649">
        <w:rPr>
          <w:lang w:val="en-SG"/>
        </w:rPr>
        <w:t>Sentiment analysis</w:t>
      </w:r>
      <w:r w:rsidR="005C0660">
        <w:rPr>
          <w:lang w:val="en-SG"/>
        </w:rPr>
        <w:t xml:space="preserve"> (SA)</w:t>
      </w:r>
      <w:r w:rsidRPr="00EC4649">
        <w:rPr>
          <w:lang w:val="en-SG"/>
        </w:rPr>
        <w:t xml:space="preserve"> </w:t>
      </w:r>
      <w:r w:rsidR="005C0660">
        <w:rPr>
          <w:lang w:val="en-SG"/>
        </w:rPr>
        <w:t>is being</w:t>
      </w:r>
      <w:r w:rsidRPr="00EC4649">
        <w:rPr>
          <w:lang w:val="en-SG"/>
        </w:rPr>
        <w:t xml:space="preserve"> increasingly utilised to identify the polarity </w:t>
      </w:r>
      <w:r w:rsidR="00702245">
        <w:rPr>
          <w:lang w:val="en-SG"/>
        </w:rPr>
        <w:t xml:space="preserve">and intensity </w:t>
      </w:r>
      <w:r w:rsidRPr="00EC4649">
        <w:rPr>
          <w:lang w:val="en-SG"/>
        </w:rPr>
        <w:t xml:space="preserve">of sentiments, or emotions, expressed </w:t>
      </w:r>
      <w:r w:rsidR="005C0660">
        <w:rPr>
          <w:lang w:val="en-SG"/>
        </w:rPr>
        <w:t>primarily as</w:t>
      </w:r>
      <w:r w:rsidR="005C0660" w:rsidRPr="00EC4649">
        <w:rPr>
          <w:lang w:val="en-SG"/>
        </w:rPr>
        <w:t xml:space="preserve"> </w:t>
      </w:r>
      <w:r w:rsidR="005C0660">
        <w:rPr>
          <w:lang w:val="en-SG"/>
        </w:rPr>
        <w:t xml:space="preserve">blocks of </w:t>
      </w:r>
      <w:r w:rsidRPr="00EC4649">
        <w:rPr>
          <w:lang w:val="en-SG"/>
        </w:rPr>
        <w:t>texts</w:t>
      </w:r>
      <w:sdt>
        <w:sdtPr>
          <w:rPr>
            <w:lang w:val="en-SG"/>
          </w:rPr>
          <w:id w:val="-364287443"/>
          <w:citation/>
        </w:sdtPr>
        <w:sdtEndPr/>
        <w:sdtContent>
          <w:r w:rsidR="005C0660">
            <w:rPr>
              <w:lang w:val="en-SG"/>
            </w:rPr>
            <w:fldChar w:fldCharType="begin"/>
          </w:r>
          <w:r w:rsidR="005C0660">
            <w:rPr>
              <w:lang w:val="en-US"/>
            </w:rPr>
            <w:instrText xml:space="preserve"> CITATION Zha22 \l 1033 </w:instrText>
          </w:r>
          <w:r w:rsidR="005C0660">
            <w:rPr>
              <w:lang w:val="en-SG"/>
            </w:rPr>
            <w:fldChar w:fldCharType="separate"/>
          </w:r>
          <w:r w:rsidR="00502046">
            <w:rPr>
              <w:noProof/>
              <w:lang w:val="en-US"/>
            </w:rPr>
            <w:t xml:space="preserve"> </w:t>
          </w:r>
          <w:r w:rsidR="00502046" w:rsidRPr="00502046">
            <w:rPr>
              <w:noProof/>
              <w:lang w:val="en-US"/>
            </w:rPr>
            <w:t>[4]</w:t>
          </w:r>
          <w:r w:rsidR="005C0660">
            <w:rPr>
              <w:lang w:val="en-SG"/>
            </w:rPr>
            <w:fldChar w:fldCharType="end"/>
          </w:r>
        </w:sdtContent>
      </w:sdt>
      <w:r w:rsidRPr="00EC4649">
        <w:rPr>
          <w:lang w:val="en-SG"/>
        </w:rPr>
        <w:t xml:space="preserve">. </w:t>
      </w:r>
      <w:r w:rsidR="005C0660">
        <w:rPr>
          <w:lang w:val="en-SG"/>
        </w:rPr>
        <w:t>Typically, it is used as a marketing</w:t>
      </w:r>
      <w:r w:rsidR="00365D1B">
        <w:rPr>
          <w:lang w:val="en-SG"/>
        </w:rPr>
        <w:t xml:space="preserve"> analytics</w:t>
      </w:r>
      <w:r w:rsidR="005C0660">
        <w:rPr>
          <w:lang w:val="en-SG"/>
        </w:rPr>
        <w:t xml:space="preserve"> tool to</w:t>
      </w:r>
      <w:r w:rsidRPr="00EC4649">
        <w:rPr>
          <w:lang w:val="en-SG"/>
        </w:rPr>
        <w:t xml:space="preserve"> evaluate </w:t>
      </w:r>
      <w:r w:rsidR="005C0660">
        <w:rPr>
          <w:lang w:val="en-SG"/>
        </w:rPr>
        <w:t xml:space="preserve">how </w:t>
      </w:r>
      <w:r w:rsidRPr="00EC4649">
        <w:rPr>
          <w:lang w:val="en-SG"/>
        </w:rPr>
        <w:t xml:space="preserve">consumers’ </w:t>
      </w:r>
      <w:r w:rsidR="005C0660">
        <w:rPr>
          <w:lang w:val="en-SG"/>
        </w:rPr>
        <w:t>feel about a particular</w:t>
      </w:r>
      <w:r w:rsidRPr="00EC4649">
        <w:rPr>
          <w:lang w:val="en-SG"/>
        </w:rPr>
        <w:t xml:space="preserve"> product and</w:t>
      </w:r>
      <w:r w:rsidR="005C0660">
        <w:rPr>
          <w:lang w:val="en-SG"/>
        </w:rPr>
        <w:t>/or</w:t>
      </w:r>
      <w:r w:rsidRPr="00EC4649">
        <w:rPr>
          <w:lang w:val="en-SG"/>
        </w:rPr>
        <w:t xml:space="preserve"> services, </w:t>
      </w:r>
      <w:r w:rsidR="005C0660">
        <w:rPr>
          <w:lang w:val="en-SG"/>
        </w:rPr>
        <w:t xml:space="preserve">but </w:t>
      </w:r>
      <w:r w:rsidR="00365D1B">
        <w:rPr>
          <w:lang w:val="en-SG"/>
        </w:rPr>
        <w:t>by its very nature, SA is non-specific and can be applied to any topic where ‘emotions’ are present</w:t>
      </w:r>
      <w:r w:rsidR="00702245">
        <w:rPr>
          <w:lang w:val="en-SG"/>
        </w:rPr>
        <w:t>. Polarity and intensity are classified and interpreted through the use of</w:t>
      </w:r>
      <w:r w:rsidRPr="00EC4649">
        <w:rPr>
          <w:lang w:val="en-SG"/>
        </w:rPr>
        <w:t xml:space="preserve"> </w:t>
      </w:r>
      <w:r w:rsidR="00365D1B">
        <w:rPr>
          <w:lang w:val="en-SG"/>
        </w:rPr>
        <w:t>ML</w:t>
      </w:r>
      <w:r w:rsidRPr="00EC4649">
        <w:rPr>
          <w:lang w:val="en-SG"/>
        </w:rPr>
        <w:t xml:space="preserve"> models. </w:t>
      </w:r>
      <w:r w:rsidR="00944BAA">
        <w:rPr>
          <w:lang w:val="en-SG"/>
        </w:rPr>
        <w:t>SA</w:t>
      </w:r>
      <w:r w:rsidR="00944BAA" w:rsidRPr="00EC4649">
        <w:rPr>
          <w:lang w:val="en-SG"/>
        </w:rPr>
        <w:t xml:space="preserve"> can </w:t>
      </w:r>
      <w:r w:rsidR="00944BAA">
        <w:rPr>
          <w:lang w:val="en-SG"/>
        </w:rPr>
        <w:t xml:space="preserve">also </w:t>
      </w:r>
      <w:r w:rsidR="00944BAA" w:rsidRPr="00EC4649">
        <w:rPr>
          <w:lang w:val="en-SG"/>
        </w:rPr>
        <w:t xml:space="preserve">help </w:t>
      </w:r>
      <w:r w:rsidR="00944BAA">
        <w:rPr>
          <w:lang w:val="en-SG"/>
        </w:rPr>
        <w:t xml:space="preserve">to </w:t>
      </w:r>
      <w:r w:rsidR="00944BAA" w:rsidRPr="00EC4649">
        <w:rPr>
          <w:lang w:val="en-SG"/>
        </w:rPr>
        <w:t>identify socio-economic, cultural, and political factors for improvement</w:t>
      </w:r>
      <w:r w:rsidR="00944BAA">
        <w:rPr>
          <w:lang w:val="en-SG"/>
        </w:rPr>
        <w:t>,</w:t>
      </w:r>
      <w:r w:rsidR="00944BAA" w:rsidRPr="00EC4649">
        <w:rPr>
          <w:lang w:val="en-SG"/>
        </w:rPr>
        <w:t xml:space="preserve"> and empower important decision-making.</w:t>
      </w:r>
      <w:r w:rsidR="0024788A">
        <w:rPr>
          <w:lang w:val="en-SG"/>
        </w:rPr>
        <w:t xml:space="preserve"> </w:t>
      </w:r>
      <w:r w:rsidR="0024788A" w:rsidRPr="00EC4649">
        <w:rPr>
          <w:lang w:val="en-SG"/>
        </w:rPr>
        <w:t xml:space="preserve">Furthermore, </w:t>
      </w:r>
      <w:r w:rsidR="0024788A">
        <w:rPr>
          <w:lang w:val="en-SG"/>
        </w:rPr>
        <w:t>SA</w:t>
      </w:r>
      <w:r w:rsidR="0024788A" w:rsidRPr="00EC4649">
        <w:rPr>
          <w:lang w:val="en-SG"/>
        </w:rPr>
        <w:t xml:space="preserve"> can aid in comparing and contrasting the nature of topic discussions.</w:t>
      </w:r>
    </w:p>
    <w:p w14:paraId="5BB94AB8" w14:textId="77777777" w:rsidR="00944BAA" w:rsidRDefault="00944BAA" w:rsidP="00747427">
      <w:pPr>
        <w:pStyle w:val="BodyText"/>
        <w:spacing w:line="240" w:lineRule="auto"/>
        <w:rPr>
          <w:lang w:val="en-SG"/>
        </w:rPr>
      </w:pPr>
    </w:p>
    <w:p w14:paraId="6C421C94" w14:textId="31C41EF2" w:rsidR="00EC4649" w:rsidRPr="00EC4649" w:rsidRDefault="00944BAA" w:rsidP="00747427">
      <w:pPr>
        <w:pStyle w:val="BodyText"/>
        <w:spacing w:line="240" w:lineRule="auto"/>
        <w:rPr>
          <w:lang w:val="en-SG"/>
        </w:rPr>
      </w:pPr>
      <w:r>
        <w:rPr>
          <w:lang w:val="en-SG"/>
        </w:rPr>
        <w:t xml:space="preserve">As mentioned earlier, </w:t>
      </w:r>
      <w:r w:rsidR="00365D1B" w:rsidRPr="00EC4649">
        <w:rPr>
          <w:lang w:val="en-SG"/>
        </w:rPr>
        <w:t xml:space="preserve">Reyes-Menendez et al. (2018) </w:t>
      </w:r>
      <w:r>
        <w:rPr>
          <w:lang w:val="en-SG"/>
        </w:rPr>
        <w:t xml:space="preserve">was interested in </w:t>
      </w:r>
      <w:r w:rsidRPr="00944BAA">
        <w:rPr>
          <w:lang w:val="en-SG"/>
        </w:rPr>
        <w:t xml:space="preserve">identifying </w:t>
      </w:r>
      <w:r>
        <w:rPr>
          <w:lang w:val="en-SG"/>
        </w:rPr>
        <w:t xml:space="preserve">key </w:t>
      </w:r>
      <w:r w:rsidRPr="00944BAA">
        <w:rPr>
          <w:lang w:val="en-SG"/>
        </w:rPr>
        <w:t>factors related to public health and environmental sustainability</w:t>
      </w:r>
      <w:r>
        <w:rPr>
          <w:lang w:val="en-SG"/>
        </w:rPr>
        <w:t xml:space="preserve">. They </w:t>
      </w:r>
      <w:r w:rsidR="00EC4649" w:rsidRPr="00EC4649">
        <w:rPr>
          <w:lang w:val="en-SG"/>
        </w:rPr>
        <w:t xml:space="preserve">trained a Support Vector Machine (SVM) algorithm </w:t>
      </w:r>
      <w:r w:rsidR="00702245">
        <w:rPr>
          <w:lang w:val="en-SG"/>
        </w:rPr>
        <w:t xml:space="preserve">to </w:t>
      </w:r>
      <w:r w:rsidR="00EC4649" w:rsidRPr="00EC4649">
        <w:rPr>
          <w:lang w:val="en-SG"/>
        </w:rPr>
        <w:t xml:space="preserve">classify </w:t>
      </w:r>
      <w:r w:rsidR="00702245">
        <w:rPr>
          <w:lang w:val="en-SG"/>
        </w:rPr>
        <w:t xml:space="preserve">a sample of </w:t>
      </w:r>
      <w:r w:rsidR="00EC4649" w:rsidRPr="00EC4649">
        <w:rPr>
          <w:lang w:val="en-SG"/>
        </w:rPr>
        <w:t xml:space="preserve">tweets’ </w:t>
      </w:r>
      <w:r w:rsidR="00702245">
        <w:rPr>
          <w:lang w:val="en-SG"/>
        </w:rPr>
        <w:t>and</w:t>
      </w:r>
      <w:r w:rsidR="00365D1B">
        <w:rPr>
          <w:lang w:val="en-SG"/>
        </w:rPr>
        <w:t xml:space="preserve"> </w:t>
      </w:r>
      <w:r w:rsidR="00EC4649" w:rsidRPr="00EC4649">
        <w:rPr>
          <w:lang w:val="en-SG"/>
        </w:rPr>
        <w:t>identify topics with negative sentiment. The</w:t>
      </w:r>
      <w:r w:rsidR="00365D1B">
        <w:rPr>
          <w:lang w:val="en-SG"/>
        </w:rPr>
        <w:t>ir</w:t>
      </w:r>
      <w:r w:rsidR="00EC4649" w:rsidRPr="00EC4649">
        <w:rPr>
          <w:lang w:val="en-SG"/>
        </w:rPr>
        <w:t xml:space="preserve"> study </w:t>
      </w:r>
      <w:r>
        <w:rPr>
          <w:lang w:val="en-SG"/>
        </w:rPr>
        <w:t>identified</w:t>
      </w:r>
      <w:r w:rsidR="00365D1B" w:rsidRPr="00EC4649">
        <w:rPr>
          <w:lang w:val="en-SG"/>
        </w:rPr>
        <w:t xml:space="preserve"> </w:t>
      </w:r>
      <w:r w:rsidR="00EC4649" w:rsidRPr="00EC4649">
        <w:rPr>
          <w:lang w:val="en-SG"/>
        </w:rPr>
        <w:t xml:space="preserve">that </w:t>
      </w:r>
      <w:r>
        <w:rPr>
          <w:lang w:val="en-SG"/>
        </w:rPr>
        <w:t>most users were concerned about</w:t>
      </w:r>
      <w:r w:rsidR="0034351E">
        <w:rPr>
          <w:lang w:val="en-SG"/>
        </w:rPr>
        <w:t xml:space="preserve"> </w:t>
      </w:r>
      <w:r w:rsidR="00EC4649" w:rsidRPr="00EC4649">
        <w:rPr>
          <w:lang w:val="en-SG"/>
        </w:rPr>
        <w:t>water and air pollution, massive industrialisation, climate change, deforestation, displacement of communities, and diminishing biodiversity.</w:t>
      </w:r>
    </w:p>
    <w:p w14:paraId="3F4F55EC" w14:textId="77777777" w:rsidR="00EC4649" w:rsidRPr="00EC4649" w:rsidRDefault="00EC4649" w:rsidP="00747427">
      <w:pPr>
        <w:pStyle w:val="BodyText"/>
        <w:spacing w:line="240" w:lineRule="auto"/>
        <w:rPr>
          <w:lang w:val="en-SG"/>
        </w:rPr>
      </w:pPr>
    </w:p>
    <w:p w14:paraId="17B3DB37" w14:textId="38D23F2E" w:rsidR="00A31AC3" w:rsidRDefault="00944BAA" w:rsidP="00747427">
      <w:pPr>
        <w:pStyle w:val="BodyText"/>
        <w:spacing w:line="240" w:lineRule="auto"/>
        <w:rPr>
          <w:lang w:val="en-SG"/>
        </w:rPr>
      </w:pPr>
      <w:r>
        <w:rPr>
          <w:lang w:val="en-SG"/>
        </w:rPr>
        <w:t>The</w:t>
      </w:r>
      <w:r w:rsidRPr="00EC4649">
        <w:rPr>
          <w:lang w:val="en-SG"/>
        </w:rPr>
        <w:t xml:space="preserve"> </w:t>
      </w:r>
      <w:r w:rsidR="00EC4649" w:rsidRPr="00EC4649">
        <w:rPr>
          <w:lang w:val="en-SG"/>
        </w:rPr>
        <w:t xml:space="preserve">study by Kim et al. (2021) </w:t>
      </w:r>
      <w:r>
        <w:rPr>
          <w:lang w:val="en-SG"/>
        </w:rPr>
        <w:t xml:space="preserve">on </w:t>
      </w:r>
      <w:r w:rsidRPr="00944BAA">
        <w:rPr>
          <w:lang w:val="en-SG"/>
        </w:rPr>
        <w:t>sentiment towards</w:t>
      </w:r>
      <w:r>
        <w:rPr>
          <w:lang w:val="en-SG"/>
        </w:rPr>
        <w:t xml:space="preserve"> US</w:t>
      </w:r>
      <w:r w:rsidRPr="00944BAA">
        <w:rPr>
          <w:lang w:val="en-SG"/>
        </w:rPr>
        <w:t xml:space="preserve"> solar energy </w:t>
      </w:r>
      <w:r>
        <w:rPr>
          <w:lang w:val="en-SG"/>
        </w:rPr>
        <w:t xml:space="preserve">use </w:t>
      </w:r>
      <w:r w:rsidR="00EC4649" w:rsidRPr="00EC4649">
        <w:rPr>
          <w:lang w:val="en-SG"/>
        </w:rPr>
        <w:t>utilised a “Robustly optimised Bidirectional Encoder Representations from Transformers pre-training Approach (</w:t>
      </w:r>
      <w:proofErr w:type="spellStart"/>
      <w:r w:rsidR="00EC4649" w:rsidRPr="00EC4649">
        <w:rPr>
          <w:lang w:val="en-SG"/>
        </w:rPr>
        <w:t>RoBERTa</w:t>
      </w:r>
      <w:proofErr w:type="spellEnd"/>
      <w:r w:rsidR="00EC4649" w:rsidRPr="00EC4649">
        <w:rPr>
          <w:lang w:val="en-SG"/>
        </w:rPr>
        <w:t xml:space="preserve">)” classification model. </w:t>
      </w:r>
      <w:r>
        <w:rPr>
          <w:lang w:val="en-SG"/>
        </w:rPr>
        <w:t>They</w:t>
      </w:r>
      <w:r w:rsidR="00EC4649" w:rsidRPr="00EC4649">
        <w:rPr>
          <w:lang w:val="en-SG"/>
        </w:rPr>
        <w:t xml:space="preserve"> </w:t>
      </w:r>
      <w:r>
        <w:rPr>
          <w:lang w:val="en-SG"/>
        </w:rPr>
        <w:t xml:space="preserve">found </w:t>
      </w:r>
      <w:r w:rsidR="00EC4649" w:rsidRPr="00EC4649">
        <w:rPr>
          <w:lang w:val="en-SG"/>
        </w:rPr>
        <w:t xml:space="preserve">that public sentiment was more positive in the Northeast US region and </w:t>
      </w:r>
      <w:r>
        <w:rPr>
          <w:lang w:val="en-SG"/>
        </w:rPr>
        <w:t>which tend to be more “democrat-leaning”</w:t>
      </w:r>
      <w:r w:rsidR="00EC4649" w:rsidRPr="00EC4649">
        <w:rPr>
          <w:lang w:val="en-SG"/>
        </w:rPr>
        <w:t xml:space="preserve">. States </w:t>
      </w:r>
      <w:r>
        <w:rPr>
          <w:lang w:val="en-SG"/>
        </w:rPr>
        <w:t xml:space="preserve">that had </w:t>
      </w:r>
      <w:r w:rsidR="00EC4649" w:rsidRPr="00EC4649">
        <w:rPr>
          <w:lang w:val="en-SG"/>
        </w:rPr>
        <w:t>a more mature solar market and consumer-friendly net metering policies also had more positive public sentiment</w:t>
      </w:r>
      <w:sdt>
        <w:sdtPr>
          <w:rPr>
            <w:lang w:val="en-SG"/>
          </w:rPr>
          <w:id w:val="213088525"/>
          <w:citation/>
        </w:sdtPr>
        <w:sdtEndPr/>
        <w:sdtContent>
          <w:r>
            <w:rPr>
              <w:lang w:val="en-SG"/>
            </w:rPr>
            <w:fldChar w:fldCharType="begin"/>
          </w:r>
          <w:r>
            <w:rPr>
              <w:lang w:val="en-US"/>
            </w:rPr>
            <w:instrText xml:space="preserve"> CITATION Kim21 \l 1033 </w:instrText>
          </w:r>
          <w:r>
            <w:rPr>
              <w:lang w:val="en-SG"/>
            </w:rPr>
            <w:fldChar w:fldCharType="separate"/>
          </w:r>
          <w:r w:rsidR="00502046">
            <w:rPr>
              <w:noProof/>
              <w:lang w:val="en-US"/>
            </w:rPr>
            <w:t xml:space="preserve"> </w:t>
          </w:r>
          <w:r w:rsidR="00502046" w:rsidRPr="00502046">
            <w:rPr>
              <w:noProof/>
              <w:lang w:val="en-US"/>
            </w:rPr>
            <w:t>[7]</w:t>
          </w:r>
          <w:r>
            <w:rPr>
              <w:lang w:val="en-SG"/>
            </w:rPr>
            <w:fldChar w:fldCharType="end"/>
          </w:r>
        </w:sdtContent>
      </w:sdt>
      <w:r w:rsidR="00EC4649" w:rsidRPr="00EC4649">
        <w:rPr>
          <w:lang w:val="en-SG"/>
        </w:rPr>
        <w:t>.</w:t>
      </w:r>
      <w:r w:rsidR="00555E31">
        <w:rPr>
          <w:lang w:val="en-SG"/>
        </w:rPr>
        <w:t xml:space="preserve"> </w:t>
      </w:r>
      <w:r>
        <w:rPr>
          <w:lang w:val="en-SG"/>
        </w:rPr>
        <w:t>This study showed how</w:t>
      </w:r>
      <w:r w:rsidR="00555E31">
        <w:rPr>
          <w:lang w:val="en-SG"/>
        </w:rPr>
        <w:t xml:space="preserve"> </w:t>
      </w:r>
      <w:r w:rsidR="00990322">
        <w:rPr>
          <w:lang w:val="en-SG"/>
        </w:rPr>
        <w:t xml:space="preserve">political </w:t>
      </w:r>
      <w:r>
        <w:rPr>
          <w:lang w:val="en-SG"/>
        </w:rPr>
        <w:t xml:space="preserve">views can be extracted and analysed </w:t>
      </w:r>
      <w:r w:rsidR="00A31AC3">
        <w:rPr>
          <w:lang w:val="en-SG"/>
        </w:rPr>
        <w:t>with</w:t>
      </w:r>
      <w:r>
        <w:rPr>
          <w:lang w:val="en-SG"/>
        </w:rPr>
        <w:t xml:space="preserve"> SA</w:t>
      </w:r>
      <w:r w:rsidR="00990322">
        <w:rPr>
          <w:lang w:val="en-SG"/>
        </w:rPr>
        <w:t>.</w:t>
      </w:r>
      <w:r w:rsidR="00EC4649" w:rsidRPr="00EC4649">
        <w:rPr>
          <w:lang w:val="en-SG"/>
        </w:rPr>
        <w:t xml:space="preserve"> </w:t>
      </w:r>
    </w:p>
    <w:p w14:paraId="3A5B75D0" w14:textId="77777777" w:rsidR="00A31AC3" w:rsidRDefault="00A31AC3" w:rsidP="00747427">
      <w:pPr>
        <w:pStyle w:val="BodyText"/>
        <w:spacing w:line="240" w:lineRule="auto"/>
        <w:rPr>
          <w:lang w:val="en-SG"/>
        </w:rPr>
      </w:pPr>
    </w:p>
    <w:p w14:paraId="61A017D3" w14:textId="377CA69E" w:rsidR="00EC4649" w:rsidRPr="00EC4649" w:rsidRDefault="00EC4649" w:rsidP="00747427">
      <w:pPr>
        <w:pStyle w:val="BodyText"/>
        <w:spacing w:line="240" w:lineRule="auto"/>
        <w:rPr>
          <w:lang w:val="en-SG"/>
        </w:rPr>
      </w:pPr>
      <w:r w:rsidRPr="00EC4649">
        <w:rPr>
          <w:lang w:val="en-SG"/>
        </w:rPr>
        <w:t>Zhang et al. (2022)</w:t>
      </w:r>
      <w:r w:rsidR="00A31AC3">
        <w:rPr>
          <w:lang w:val="en-SG"/>
        </w:rPr>
        <w:t>, in analysing</w:t>
      </w:r>
      <w:r w:rsidR="00A31AC3" w:rsidRPr="00EC4649">
        <w:rPr>
          <w:lang w:val="en-SG"/>
        </w:rPr>
        <w:t xml:space="preserve"> perceptions of </w:t>
      </w:r>
      <w:r w:rsidR="00A31AC3">
        <w:rPr>
          <w:lang w:val="en-SG"/>
        </w:rPr>
        <w:t>GHG</w:t>
      </w:r>
      <w:r w:rsidR="00A31AC3" w:rsidRPr="00EC4649">
        <w:rPr>
          <w:lang w:val="en-SG"/>
        </w:rPr>
        <w:t xml:space="preserve"> emissions</w:t>
      </w:r>
      <w:r w:rsidR="00A31AC3">
        <w:rPr>
          <w:lang w:val="en-SG"/>
        </w:rPr>
        <w:t xml:space="preserve"> from</w:t>
      </w:r>
      <w:r w:rsidR="00A31AC3" w:rsidRPr="00EC4649">
        <w:rPr>
          <w:lang w:val="en-SG"/>
        </w:rPr>
        <w:t xml:space="preserve"> the US, Australia, and Europe</w:t>
      </w:r>
      <w:r w:rsidR="00A31AC3">
        <w:rPr>
          <w:lang w:val="en-SG"/>
        </w:rPr>
        <w:t xml:space="preserve">, </w:t>
      </w:r>
      <w:r w:rsidRPr="000C4A8F">
        <w:rPr>
          <w:lang w:val="en-SG"/>
        </w:rPr>
        <w:t xml:space="preserve">used a </w:t>
      </w:r>
      <w:r w:rsidR="00B7425F" w:rsidRPr="000C4A8F">
        <w:rPr>
          <w:lang w:val="en-SG"/>
        </w:rPr>
        <w:t xml:space="preserve">supervised machine learning </w:t>
      </w:r>
      <w:r w:rsidRPr="000C4A8F">
        <w:rPr>
          <w:lang w:val="en-SG"/>
        </w:rPr>
        <w:t xml:space="preserve">lexicon-based </w:t>
      </w:r>
      <w:r w:rsidR="00A31AC3" w:rsidRPr="000C4A8F">
        <w:rPr>
          <w:lang w:val="en-SG"/>
        </w:rPr>
        <w:t>SA</w:t>
      </w:r>
      <w:r w:rsidRPr="000C4A8F">
        <w:rPr>
          <w:lang w:val="en-SG"/>
        </w:rPr>
        <w:t xml:space="preserve"> method</w:t>
      </w:r>
      <w:r w:rsidRPr="00EC4649">
        <w:rPr>
          <w:lang w:val="en-SG"/>
        </w:rPr>
        <w:t xml:space="preserve">, </w:t>
      </w:r>
      <w:r w:rsidR="00B779A9">
        <w:rPr>
          <w:lang w:val="en-SG"/>
        </w:rPr>
        <w:t>with</w:t>
      </w:r>
      <w:r w:rsidR="00A31AC3">
        <w:rPr>
          <w:lang w:val="en-SG"/>
        </w:rPr>
        <w:t xml:space="preserve"> a look-up table of</w:t>
      </w:r>
      <w:r w:rsidRPr="00EC4649">
        <w:rPr>
          <w:lang w:val="en-SG"/>
        </w:rPr>
        <w:t xml:space="preserve"> sentiment words </w:t>
      </w:r>
      <w:r w:rsidR="00A31AC3">
        <w:rPr>
          <w:lang w:val="en-SG"/>
        </w:rPr>
        <w:t>is</w:t>
      </w:r>
      <w:r w:rsidR="00A31AC3" w:rsidRPr="00EC4649">
        <w:rPr>
          <w:lang w:val="en-SG"/>
        </w:rPr>
        <w:t xml:space="preserve"> map</w:t>
      </w:r>
      <w:r w:rsidR="00A31AC3">
        <w:rPr>
          <w:lang w:val="en-SG"/>
        </w:rPr>
        <w:t xml:space="preserve">ped </w:t>
      </w:r>
      <w:r w:rsidRPr="00EC4649">
        <w:rPr>
          <w:lang w:val="en-SG"/>
        </w:rPr>
        <w:t xml:space="preserve">to specific values. </w:t>
      </w:r>
      <w:r w:rsidR="00A31AC3">
        <w:rPr>
          <w:lang w:val="en-SG"/>
        </w:rPr>
        <w:t>A</w:t>
      </w:r>
      <w:r w:rsidR="00A31AC3" w:rsidRPr="00EC4649">
        <w:rPr>
          <w:lang w:val="en-SG"/>
        </w:rPr>
        <w:t xml:space="preserve"> </w:t>
      </w:r>
      <w:r w:rsidRPr="00EC4649">
        <w:rPr>
          <w:lang w:val="en-SG"/>
        </w:rPr>
        <w:t xml:space="preserve">distribution of </w:t>
      </w:r>
      <w:r w:rsidR="00A31AC3">
        <w:rPr>
          <w:lang w:val="en-SG"/>
        </w:rPr>
        <w:t xml:space="preserve">overall </w:t>
      </w:r>
      <w:r w:rsidRPr="00EC4649">
        <w:rPr>
          <w:lang w:val="en-SG"/>
        </w:rPr>
        <w:t>sentiment w</w:t>
      </w:r>
      <w:r w:rsidR="00A31AC3">
        <w:rPr>
          <w:lang w:val="en-SG"/>
        </w:rPr>
        <w:t>as</w:t>
      </w:r>
      <w:r w:rsidRPr="00EC4649">
        <w:rPr>
          <w:lang w:val="en-SG"/>
        </w:rPr>
        <w:t xml:space="preserve"> plotted</w:t>
      </w:r>
      <w:r w:rsidR="00A31AC3">
        <w:rPr>
          <w:lang w:val="en-SG"/>
        </w:rPr>
        <w:t xml:space="preserve">, followed by a breakdown </w:t>
      </w:r>
      <w:r w:rsidRPr="00EC4649">
        <w:rPr>
          <w:lang w:val="en-SG"/>
        </w:rPr>
        <w:t xml:space="preserve">into </w:t>
      </w:r>
      <w:r w:rsidR="00A31AC3" w:rsidRPr="00EC4649">
        <w:rPr>
          <w:lang w:val="en-SG"/>
        </w:rPr>
        <w:t>satisfaction</w:t>
      </w:r>
      <w:r w:rsidR="00B779A9">
        <w:rPr>
          <w:lang w:val="en-SG"/>
        </w:rPr>
        <w:t>,</w:t>
      </w:r>
      <w:r w:rsidRPr="00EC4649">
        <w:rPr>
          <w:lang w:val="en-SG"/>
        </w:rPr>
        <w:t xml:space="preserve"> </w:t>
      </w:r>
      <w:r w:rsidR="00A31AC3">
        <w:rPr>
          <w:lang w:val="en-SG"/>
        </w:rPr>
        <w:t xml:space="preserve">expressed </w:t>
      </w:r>
      <w:r w:rsidRPr="00EC4649">
        <w:rPr>
          <w:lang w:val="en-SG"/>
        </w:rPr>
        <w:t xml:space="preserve">in preferences for energy resources </w:t>
      </w:r>
      <w:r w:rsidR="00B779A9">
        <w:rPr>
          <w:lang w:val="en-SG"/>
        </w:rPr>
        <w:t>from</w:t>
      </w:r>
      <w:r w:rsidR="00A31AC3" w:rsidRPr="00EC4649">
        <w:rPr>
          <w:lang w:val="en-SG"/>
        </w:rPr>
        <w:t xml:space="preserve"> </w:t>
      </w:r>
      <w:r w:rsidRPr="00EC4649">
        <w:rPr>
          <w:lang w:val="en-SG"/>
        </w:rPr>
        <w:t xml:space="preserve">these countries. The study </w:t>
      </w:r>
      <w:r w:rsidR="00B779A9">
        <w:rPr>
          <w:lang w:val="en-SG"/>
        </w:rPr>
        <w:t xml:space="preserve">first </w:t>
      </w:r>
      <w:r w:rsidRPr="00EC4649">
        <w:rPr>
          <w:lang w:val="en-SG"/>
        </w:rPr>
        <w:t xml:space="preserve">concluded that </w:t>
      </w:r>
      <w:r w:rsidR="00A31AC3">
        <w:rPr>
          <w:lang w:val="en-SG"/>
        </w:rPr>
        <w:t>one</w:t>
      </w:r>
      <w:r w:rsidR="00A31AC3" w:rsidRPr="00EC4649">
        <w:rPr>
          <w:lang w:val="en-SG"/>
        </w:rPr>
        <w:t xml:space="preserve">’s </w:t>
      </w:r>
      <w:r w:rsidRPr="00EC4649">
        <w:rPr>
          <w:lang w:val="en-SG"/>
        </w:rPr>
        <w:t xml:space="preserve">origin was a determinant </w:t>
      </w:r>
      <w:r w:rsidR="00A31AC3">
        <w:rPr>
          <w:lang w:val="en-SG"/>
        </w:rPr>
        <w:t>in</w:t>
      </w:r>
      <w:r w:rsidRPr="00EC4649">
        <w:rPr>
          <w:lang w:val="en-SG"/>
        </w:rPr>
        <w:t xml:space="preserve"> energy source preference</w:t>
      </w:r>
      <w:r w:rsidR="00A31AC3">
        <w:rPr>
          <w:lang w:val="en-SG"/>
        </w:rPr>
        <w:t xml:space="preserve">. </w:t>
      </w:r>
      <w:r w:rsidR="00B779A9">
        <w:rPr>
          <w:lang w:val="en-SG"/>
        </w:rPr>
        <w:t>Secondly</w:t>
      </w:r>
      <w:r w:rsidR="00A31AC3">
        <w:rPr>
          <w:lang w:val="en-SG"/>
        </w:rPr>
        <w:t xml:space="preserve">, there is no global “one-size” fits all solution, </w:t>
      </w:r>
      <w:r w:rsidR="00B779A9">
        <w:rPr>
          <w:lang w:val="en-SG"/>
        </w:rPr>
        <w:t>thus challenging</w:t>
      </w:r>
      <w:r w:rsidR="00A31AC3">
        <w:rPr>
          <w:lang w:val="en-SG"/>
        </w:rPr>
        <w:t xml:space="preserve"> </w:t>
      </w:r>
      <w:r w:rsidRPr="00EC4649">
        <w:rPr>
          <w:lang w:val="en-SG"/>
        </w:rPr>
        <w:t>policymakers</w:t>
      </w:r>
      <w:r w:rsidR="00A31AC3">
        <w:rPr>
          <w:lang w:val="en-SG"/>
        </w:rPr>
        <w:t xml:space="preserve"> to design solutions that fit the energy needs of their countries citizens, while </w:t>
      </w:r>
      <w:r w:rsidR="00B779A9">
        <w:rPr>
          <w:lang w:val="en-SG"/>
        </w:rPr>
        <w:t>simultaneously</w:t>
      </w:r>
      <w:r w:rsidR="00A31AC3">
        <w:rPr>
          <w:lang w:val="en-SG"/>
        </w:rPr>
        <w:t xml:space="preserve"> adhering to </w:t>
      </w:r>
      <w:r w:rsidR="00B779A9">
        <w:rPr>
          <w:lang w:val="en-SG"/>
        </w:rPr>
        <w:t>multilateral</w:t>
      </w:r>
      <w:r w:rsidR="00A31AC3">
        <w:rPr>
          <w:lang w:val="en-SG"/>
        </w:rPr>
        <w:t xml:space="preserve"> global standards</w:t>
      </w:r>
      <w:r w:rsidR="00B779A9">
        <w:rPr>
          <w:lang w:val="en-SG"/>
        </w:rPr>
        <w:t xml:space="preserve"> like </w:t>
      </w:r>
      <w:r w:rsidR="00136B85">
        <w:rPr>
          <w:lang w:val="en-SG"/>
        </w:rPr>
        <w:t xml:space="preserve">the </w:t>
      </w:r>
      <w:r w:rsidR="00136B85" w:rsidRPr="00136B85">
        <w:rPr>
          <w:lang w:val="en-SG"/>
        </w:rPr>
        <w:t>Global Reporting Initiative (GRI) Sustainability Reporting Standards</w:t>
      </w:r>
      <w:r w:rsidR="006922F2">
        <w:rPr>
          <w:lang w:val="en-SG"/>
        </w:rPr>
        <w:t>,</w:t>
      </w:r>
      <w:r w:rsidR="00136B85">
        <w:rPr>
          <w:lang w:val="en-SG"/>
        </w:rPr>
        <w:t xml:space="preserve"> which include environmental reporting in the GRI 300 series </w:t>
      </w:r>
      <w:sdt>
        <w:sdtPr>
          <w:rPr>
            <w:lang w:val="en-SG"/>
          </w:rPr>
          <w:id w:val="-1932422361"/>
          <w:citation/>
        </w:sdtPr>
        <w:sdtEndPr/>
        <w:sdtContent>
          <w:r w:rsidR="0024788A">
            <w:rPr>
              <w:lang w:val="en-SG"/>
            </w:rPr>
            <w:fldChar w:fldCharType="begin"/>
          </w:r>
          <w:r w:rsidR="0024788A">
            <w:rPr>
              <w:lang w:val="en-US"/>
            </w:rPr>
            <w:instrText xml:space="preserve"> CITATION Zha22 \l 1033 </w:instrText>
          </w:r>
          <w:ins w:id="11" w:author="# CALEB CHIA WE KEAT (UC-FT)" w:date="2023-05-02T17:39:00Z">
            <w:r w:rsidR="005D0D81">
              <w:rPr>
                <w:lang w:val="en-US"/>
              </w:rPr>
              <w:instrText xml:space="preserve"> \m Glo16</w:instrText>
            </w:r>
          </w:ins>
          <w:r w:rsidR="0024788A">
            <w:rPr>
              <w:lang w:val="en-SG"/>
            </w:rPr>
            <w:fldChar w:fldCharType="separate"/>
          </w:r>
          <w:r w:rsidR="00502046" w:rsidRPr="00502046">
            <w:rPr>
              <w:noProof/>
              <w:lang w:val="en-US"/>
            </w:rPr>
            <w:t>[4, 10]</w:t>
          </w:r>
          <w:r w:rsidR="0024788A">
            <w:rPr>
              <w:lang w:val="en-SG"/>
            </w:rPr>
            <w:fldChar w:fldCharType="end"/>
          </w:r>
        </w:sdtContent>
      </w:sdt>
      <w:r w:rsidR="0024788A">
        <w:rPr>
          <w:lang w:val="en-SG"/>
        </w:rPr>
        <w:t>.</w:t>
      </w:r>
    </w:p>
    <w:p w14:paraId="55BED25E" w14:textId="77777777" w:rsidR="00EC4649" w:rsidRPr="00EC4649" w:rsidRDefault="00EC4649" w:rsidP="00747427">
      <w:pPr>
        <w:pStyle w:val="BodyText"/>
        <w:spacing w:line="240" w:lineRule="auto"/>
        <w:rPr>
          <w:lang w:val="en-SG"/>
        </w:rPr>
      </w:pPr>
    </w:p>
    <w:p w14:paraId="2B6EA5E1" w14:textId="3CDD4447" w:rsidR="00B779A9" w:rsidRDefault="00EC4649" w:rsidP="00747427">
      <w:pPr>
        <w:pStyle w:val="BodyText"/>
        <w:spacing w:line="240" w:lineRule="auto"/>
        <w:rPr>
          <w:lang w:val="en-SG"/>
        </w:rPr>
      </w:pPr>
      <w:proofErr w:type="spellStart"/>
      <w:r w:rsidRPr="00EC4649">
        <w:rPr>
          <w:lang w:val="en-SG"/>
        </w:rPr>
        <w:t>Dahal</w:t>
      </w:r>
      <w:proofErr w:type="spellEnd"/>
      <w:r w:rsidRPr="00EC4649">
        <w:rPr>
          <w:lang w:val="en-SG"/>
        </w:rPr>
        <w:t xml:space="preserve"> et al. (2019) and </w:t>
      </w:r>
      <w:proofErr w:type="spellStart"/>
      <w:r w:rsidRPr="00EC4649">
        <w:rPr>
          <w:lang w:val="en-SG"/>
        </w:rPr>
        <w:t>Ballestar</w:t>
      </w:r>
      <w:proofErr w:type="spellEnd"/>
      <w:r w:rsidRPr="00EC4649">
        <w:rPr>
          <w:lang w:val="en-SG"/>
        </w:rPr>
        <w:t xml:space="preserve"> et al. (2020) applied “Valence Aware Dictionary and </w:t>
      </w:r>
      <w:proofErr w:type="spellStart"/>
      <w:r w:rsidRPr="00EC4649">
        <w:rPr>
          <w:lang w:val="en-SG"/>
        </w:rPr>
        <w:t>sEntiment</w:t>
      </w:r>
      <w:proofErr w:type="spellEnd"/>
      <w:r w:rsidRPr="00EC4649">
        <w:rPr>
          <w:lang w:val="en-SG"/>
        </w:rPr>
        <w:t xml:space="preserve"> Reasoner (VADER)”, a rule-based model </w:t>
      </w:r>
      <w:r w:rsidR="00B779A9">
        <w:rPr>
          <w:lang w:val="en-SG"/>
        </w:rPr>
        <w:t xml:space="preserve">capable of handling a </w:t>
      </w:r>
      <w:r w:rsidRPr="00EC4649">
        <w:rPr>
          <w:lang w:val="en-SG"/>
        </w:rPr>
        <w:t>variety content</w:t>
      </w:r>
      <w:r w:rsidR="00B779A9">
        <w:rPr>
          <w:lang w:val="en-SG"/>
        </w:rPr>
        <w:t xml:space="preserve">, and </w:t>
      </w:r>
      <w:r w:rsidRPr="00EC4649">
        <w:rPr>
          <w:lang w:val="en-SG"/>
        </w:rPr>
        <w:t>return</w:t>
      </w:r>
      <w:r w:rsidR="00B779A9">
        <w:rPr>
          <w:lang w:val="en-SG"/>
        </w:rPr>
        <w:t>ing</w:t>
      </w:r>
      <w:r w:rsidRPr="00EC4649">
        <w:rPr>
          <w:lang w:val="en-SG"/>
        </w:rPr>
        <w:t xml:space="preserve"> sentiment polarity</w:t>
      </w:r>
      <w:r w:rsidR="00B779A9">
        <w:rPr>
          <w:lang w:val="en-SG"/>
        </w:rPr>
        <w:t xml:space="preserve">. </w:t>
      </w:r>
      <w:proofErr w:type="spellStart"/>
      <w:r w:rsidR="00B779A9" w:rsidRPr="00EC4649">
        <w:rPr>
          <w:lang w:val="en-SG"/>
        </w:rPr>
        <w:t>Dahal</w:t>
      </w:r>
      <w:proofErr w:type="spellEnd"/>
      <w:r w:rsidR="00B779A9" w:rsidRPr="00EC4649">
        <w:rPr>
          <w:lang w:val="en-SG"/>
        </w:rPr>
        <w:t xml:space="preserve"> et al. (2019)</w:t>
      </w:r>
      <w:r w:rsidR="00B779A9">
        <w:rPr>
          <w:lang w:val="en-SG"/>
        </w:rPr>
        <w:t>, for instance,</w:t>
      </w:r>
      <w:r w:rsidR="00B779A9" w:rsidRPr="00EC4649">
        <w:rPr>
          <w:lang w:val="en-SG"/>
        </w:rPr>
        <w:t xml:space="preserve"> compared the change in sentiment pertaining to climate change between different countries over time. </w:t>
      </w:r>
      <w:r w:rsidR="00B779A9">
        <w:rPr>
          <w:lang w:val="en-SG"/>
        </w:rPr>
        <w:t>The</w:t>
      </w:r>
      <w:r w:rsidR="00B779A9" w:rsidRPr="00EC4649">
        <w:rPr>
          <w:lang w:val="en-SG"/>
        </w:rPr>
        <w:t xml:space="preserve"> analysis showed that overall sentiment</w:t>
      </w:r>
      <w:r w:rsidR="00B779A9">
        <w:rPr>
          <w:lang w:val="en-SG"/>
        </w:rPr>
        <w:t>s</w:t>
      </w:r>
      <w:r w:rsidR="00B779A9" w:rsidRPr="00EC4649">
        <w:rPr>
          <w:lang w:val="en-SG"/>
        </w:rPr>
        <w:t xml:space="preserve"> </w:t>
      </w:r>
      <w:r w:rsidR="00B779A9">
        <w:rPr>
          <w:lang w:val="en-SG"/>
        </w:rPr>
        <w:t>were</w:t>
      </w:r>
      <w:r w:rsidR="00B779A9" w:rsidRPr="00EC4649">
        <w:rPr>
          <w:lang w:val="en-SG"/>
        </w:rPr>
        <w:t xml:space="preserve"> negative, predominantly because of demeaning terms used in heated discussions and negative responses towards current events</w:t>
      </w:r>
      <w:r w:rsidR="000C4A8F">
        <w:rPr>
          <w:lang w:val="en-SG"/>
        </w:rPr>
        <w:t>, especially</w:t>
      </w:r>
      <w:r w:rsidR="006922F2">
        <w:rPr>
          <w:lang w:val="en-SG"/>
        </w:rPr>
        <w:t xml:space="preserve"> </w:t>
      </w:r>
      <w:r w:rsidR="006922F2" w:rsidRPr="006922F2">
        <w:rPr>
          <w:lang w:val="en-SG"/>
        </w:rPr>
        <w:t>when users are reacting to political or extreme weather events</w:t>
      </w:r>
      <w:r w:rsidR="00B779A9">
        <w:rPr>
          <w:lang w:val="en-SG"/>
        </w:rPr>
        <w:t xml:space="preserve"> </w:t>
      </w:r>
      <w:sdt>
        <w:sdtPr>
          <w:rPr>
            <w:lang w:val="en-SG"/>
          </w:rPr>
          <w:id w:val="-1205175277"/>
          <w:citation/>
        </w:sdtPr>
        <w:sdtEndPr/>
        <w:sdtContent>
          <w:r w:rsidR="00B779A9">
            <w:rPr>
              <w:lang w:val="en-SG"/>
            </w:rPr>
            <w:fldChar w:fldCharType="begin"/>
          </w:r>
          <w:r w:rsidR="00B779A9">
            <w:rPr>
              <w:lang w:val="en-US"/>
            </w:rPr>
            <w:instrText xml:space="preserve"> CITATION Dah19 \l 1033 </w:instrText>
          </w:r>
          <w:r w:rsidR="00B779A9">
            <w:rPr>
              <w:lang w:val="en-SG"/>
            </w:rPr>
            <w:fldChar w:fldCharType="separate"/>
          </w:r>
          <w:r w:rsidR="00502046" w:rsidRPr="00502046">
            <w:rPr>
              <w:noProof/>
              <w:lang w:val="en-US"/>
            </w:rPr>
            <w:t>[9]</w:t>
          </w:r>
          <w:r w:rsidR="00B779A9">
            <w:rPr>
              <w:lang w:val="en-SG"/>
            </w:rPr>
            <w:fldChar w:fldCharType="end"/>
          </w:r>
        </w:sdtContent>
      </w:sdt>
      <w:r w:rsidR="00B779A9" w:rsidRPr="00EC4649">
        <w:rPr>
          <w:lang w:val="en-SG"/>
        </w:rPr>
        <w:t xml:space="preserve">. </w:t>
      </w:r>
    </w:p>
    <w:p w14:paraId="673FC369" w14:textId="77777777" w:rsidR="00B779A9" w:rsidRDefault="00B779A9" w:rsidP="00747427">
      <w:pPr>
        <w:pStyle w:val="BodyText"/>
        <w:spacing w:line="240" w:lineRule="auto"/>
        <w:rPr>
          <w:lang w:val="en-SG"/>
        </w:rPr>
      </w:pPr>
    </w:p>
    <w:p w14:paraId="14993C63" w14:textId="3439D581" w:rsidR="00EC4649" w:rsidRPr="00EC4649" w:rsidRDefault="00EC4649" w:rsidP="00747427">
      <w:pPr>
        <w:pStyle w:val="BodyText"/>
        <w:spacing w:line="240" w:lineRule="auto"/>
        <w:rPr>
          <w:lang w:val="en-SG"/>
        </w:rPr>
      </w:pPr>
      <w:proofErr w:type="spellStart"/>
      <w:r w:rsidRPr="00EC4649">
        <w:rPr>
          <w:lang w:val="en-SG"/>
        </w:rPr>
        <w:t>Ballestar</w:t>
      </w:r>
      <w:proofErr w:type="spellEnd"/>
      <w:r w:rsidRPr="00EC4649">
        <w:rPr>
          <w:lang w:val="en-SG"/>
        </w:rPr>
        <w:t xml:space="preserve"> et al. (2020)</w:t>
      </w:r>
      <w:r w:rsidR="002042C0">
        <w:rPr>
          <w:lang w:val="en-SG"/>
        </w:rPr>
        <w:t xml:space="preserve">, who investigated terms </w:t>
      </w:r>
      <w:r w:rsidR="002042C0" w:rsidRPr="00EC4649">
        <w:rPr>
          <w:lang w:val="en-SG"/>
        </w:rPr>
        <w:t>“sustainability” or “sustainable on social media</w:t>
      </w:r>
      <w:r w:rsidR="002042C0">
        <w:rPr>
          <w:lang w:val="en-SG"/>
        </w:rPr>
        <w:t xml:space="preserve">, </w:t>
      </w:r>
      <w:r w:rsidR="00B779A9">
        <w:rPr>
          <w:lang w:val="en-SG"/>
        </w:rPr>
        <w:t>determined</w:t>
      </w:r>
      <w:r w:rsidR="00B779A9" w:rsidRPr="00EC4649">
        <w:rPr>
          <w:lang w:val="en-SG"/>
        </w:rPr>
        <w:t xml:space="preserve"> </w:t>
      </w:r>
      <w:r w:rsidRPr="00EC4649">
        <w:rPr>
          <w:lang w:val="en-SG"/>
        </w:rPr>
        <w:t xml:space="preserve">that </w:t>
      </w:r>
      <w:r w:rsidR="00B779A9">
        <w:rPr>
          <w:lang w:val="en-SG"/>
        </w:rPr>
        <w:t>~85</w:t>
      </w:r>
      <w:r w:rsidRPr="00EC4649">
        <w:rPr>
          <w:lang w:val="en-SG"/>
        </w:rPr>
        <w:t xml:space="preserve">% of tweets about sustainability were either positive or neutral. Their research also identified topics linked to sustainability for positive and negative sentiments. </w:t>
      </w:r>
      <w:proofErr w:type="spellStart"/>
      <w:r w:rsidRPr="00EC4649">
        <w:rPr>
          <w:lang w:val="en-SG"/>
        </w:rPr>
        <w:t>Ballestar</w:t>
      </w:r>
      <w:proofErr w:type="spellEnd"/>
      <w:r w:rsidRPr="00EC4649">
        <w:rPr>
          <w:lang w:val="en-SG"/>
        </w:rPr>
        <w:t xml:space="preserve"> et al. (2020) found that the word ‘new’ was highly linked to positive sentiments, and negative sentiments were highly associated with ‘climate crisis’</w:t>
      </w:r>
      <w:sdt>
        <w:sdtPr>
          <w:rPr>
            <w:lang w:val="en-SG"/>
          </w:rPr>
          <w:id w:val="1357235288"/>
          <w:citation/>
        </w:sdtPr>
        <w:sdtEndPr/>
        <w:sdtContent>
          <w:r w:rsidR="002F6139">
            <w:rPr>
              <w:lang w:val="en-SG"/>
            </w:rPr>
            <w:fldChar w:fldCharType="begin"/>
          </w:r>
          <w:r w:rsidR="002F6139">
            <w:rPr>
              <w:lang w:val="en-US"/>
            </w:rPr>
            <w:instrText xml:space="preserve"> CITATION Bal20 \l 1033 </w:instrText>
          </w:r>
          <w:r w:rsidR="002F6139">
            <w:rPr>
              <w:lang w:val="en-SG"/>
            </w:rPr>
            <w:fldChar w:fldCharType="separate"/>
          </w:r>
          <w:r w:rsidR="00502046">
            <w:rPr>
              <w:noProof/>
              <w:lang w:val="en-US"/>
            </w:rPr>
            <w:t xml:space="preserve"> </w:t>
          </w:r>
          <w:r w:rsidR="00502046" w:rsidRPr="00502046">
            <w:rPr>
              <w:noProof/>
              <w:lang w:val="en-US"/>
            </w:rPr>
            <w:t>[8]</w:t>
          </w:r>
          <w:r w:rsidR="002F6139">
            <w:rPr>
              <w:lang w:val="en-SG"/>
            </w:rPr>
            <w:fldChar w:fldCharType="end"/>
          </w:r>
        </w:sdtContent>
      </w:sdt>
      <w:r w:rsidRPr="00EC4649">
        <w:rPr>
          <w:lang w:val="en-SG"/>
        </w:rPr>
        <w:t>. </w:t>
      </w:r>
    </w:p>
    <w:p w14:paraId="55AE6C71" w14:textId="53C5B7BC" w:rsidR="00EC4649" w:rsidRDefault="00EC4649" w:rsidP="00747427">
      <w:pPr>
        <w:pStyle w:val="BodyText"/>
        <w:spacing w:line="240" w:lineRule="auto"/>
        <w:rPr>
          <w:lang w:val="en-SG"/>
        </w:rPr>
      </w:pPr>
    </w:p>
    <w:p w14:paraId="7B9FBD1B" w14:textId="1754017F" w:rsidR="00B50DD5" w:rsidRDefault="00B50DD5" w:rsidP="00B50DD5">
      <w:pPr>
        <w:pStyle w:val="BodyText"/>
        <w:spacing w:line="240" w:lineRule="auto"/>
        <w:rPr>
          <w:lang w:val="en-SG"/>
        </w:rPr>
      </w:pPr>
      <w:r>
        <w:rPr>
          <w:lang w:val="en-SG"/>
        </w:rPr>
        <w:lastRenderedPageBreak/>
        <w:t>All earlier studies</w:t>
      </w:r>
      <w:r w:rsidRPr="00EC4649">
        <w:rPr>
          <w:lang w:val="en-SG"/>
        </w:rPr>
        <w:t xml:space="preserve"> </w:t>
      </w:r>
      <w:r>
        <w:rPr>
          <w:lang w:val="en-SG"/>
        </w:rPr>
        <w:t>confirmed</w:t>
      </w:r>
      <w:r w:rsidRPr="00EC4649">
        <w:rPr>
          <w:lang w:val="en-SG"/>
        </w:rPr>
        <w:t xml:space="preserve"> that analysing sentiments</w:t>
      </w:r>
      <w:r>
        <w:rPr>
          <w:lang w:val="en-SG"/>
        </w:rPr>
        <w:t xml:space="preserve"> </w:t>
      </w:r>
      <w:r w:rsidRPr="00EC4649">
        <w:rPr>
          <w:lang w:val="en-SG"/>
        </w:rPr>
        <w:t xml:space="preserve">expressed through tweets can help identify cultural, economic, social, and environmental factors that users were concerned about. </w:t>
      </w:r>
      <w:r>
        <w:rPr>
          <w:lang w:val="en-SG"/>
        </w:rPr>
        <w:t>The use of SA is thus geared towards assisting in</w:t>
      </w:r>
      <w:r w:rsidRPr="00EC4649">
        <w:rPr>
          <w:lang w:val="en-SG"/>
        </w:rPr>
        <w:t xml:space="preserve"> decision making</w:t>
      </w:r>
      <w:r>
        <w:rPr>
          <w:lang w:val="en-SG"/>
        </w:rPr>
        <w:t xml:space="preserve"> within organisations, policy &amp; strategy development</w:t>
      </w:r>
      <w:r w:rsidRPr="00EC4649">
        <w:rPr>
          <w:lang w:val="en-SG"/>
        </w:rPr>
        <w:t xml:space="preserve"> and </w:t>
      </w:r>
      <w:r>
        <w:rPr>
          <w:lang w:val="en-SG"/>
        </w:rPr>
        <w:t xml:space="preserve">driving </w:t>
      </w:r>
      <w:r w:rsidRPr="00EC4649">
        <w:rPr>
          <w:lang w:val="en-SG"/>
        </w:rPr>
        <w:t xml:space="preserve">environment-related </w:t>
      </w:r>
      <w:r>
        <w:rPr>
          <w:lang w:val="en-SG"/>
        </w:rPr>
        <w:t xml:space="preserve">financial </w:t>
      </w:r>
      <w:r w:rsidRPr="00EC4649">
        <w:rPr>
          <w:lang w:val="en-SG"/>
        </w:rPr>
        <w:t>initiatives</w:t>
      </w:r>
      <w:r>
        <w:rPr>
          <w:lang w:val="en-SG"/>
        </w:rPr>
        <w:t xml:space="preserve"> like funds, investments, taxes and subsidies </w:t>
      </w:r>
      <w:sdt>
        <w:sdtPr>
          <w:rPr>
            <w:lang w:val="en-SG"/>
          </w:rPr>
          <w:id w:val="213776881"/>
          <w:citation/>
        </w:sdtPr>
        <w:sdtEndPr/>
        <w:sdtContent>
          <w:r>
            <w:rPr>
              <w:lang w:val="en-SG"/>
            </w:rPr>
            <w:fldChar w:fldCharType="begin"/>
          </w:r>
          <w:r>
            <w:rPr>
              <w:lang w:val="en-US"/>
            </w:rPr>
            <w:instrText xml:space="preserve"> CITATION Kim21 \l 1033  \m Zha22</w:instrText>
          </w:r>
          <w:r>
            <w:rPr>
              <w:lang w:val="en-SG"/>
            </w:rPr>
            <w:fldChar w:fldCharType="separate"/>
          </w:r>
          <w:r w:rsidR="00502046" w:rsidRPr="00502046">
            <w:rPr>
              <w:noProof/>
              <w:lang w:val="en-US"/>
            </w:rPr>
            <w:t>[7, 4]</w:t>
          </w:r>
          <w:r>
            <w:rPr>
              <w:lang w:val="en-SG"/>
            </w:rPr>
            <w:fldChar w:fldCharType="end"/>
          </w:r>
        </w:sdtContent>
      </w:sdt>
      <w:r w:rsidRPr="00EC4649">
        <w:rPr>
          <w:lang w:val="en-SG"/>
        </w:rPr>
        <w:t xml:space="preserve">. </w:t>
      </w:r>
    </w:p>
    <w:p w14:paraId="6326962E" w14:textId="77777777" w:rsidR="00B50DD5" w:rsidRPr="00EC4649" w:rsidRDefault="00B50DD5" w:rsidP="00747427">
      <w:pPr>
        <w:pStyle w:val="BodyText"/>
        <w:spacing w:line="240" w:lineRule="auto"/>
        <w:rPr>
          <w:lang w:val="en-SG"/>
        </w:rPr>
      </w:pPr>
    </w:p>
    <w:p w14:paraId="1F831A06" w14:textId="4D06B4AC" w:rsidR="00EC4649" w:rsidRPr="00E31F24" w:rsidRDefault="00BD3DA9" w:rsidP="00E31F24">
      <w:pPr>
        <w:pStyle w:val="Heading2"/>
      </w:pPr>
      <w:bookmarkStart w:id="12" w:name="_Toc118671826"/>
      <w:bookmarkStart w:id="13" w:name="_Toc118686431"/>
      <w:r>
        <w:t>C</w:t>
      </w:r>
      <w:r w:rsidR="00B50DD5">
        <w:t>hallenges with</w:t>
      </w:r>
      <w:r w:rsidR="00EC4649" w:rsidRPr="00EC4649">
        <w:t xml:space="preserve"> </w:t>
      </w:r>
      <w:r w:rsidR="00B50DD5">
        <w:t>Twitter Based</w:t>
      </w:r>
      <w:r w:rsidR="00B50DD5" w:rsidRPr="00EC4649">
        <w:t xml:space="preserve"> </w:t>
      </w:r>
      <w:r w:rsidR="00EC4649" w:rsidRPr="00EC4649">
        <w:t xml:space="preserve">Sentiment Analysis </w:t>
      </w:r>
      <w:bookmarkEnd w:id="12"/>
      <w:bookmarkEnd w:id="13"/>
    </w:p>
    <w:p w14:paraId="3E56BBA0" w14:textId="7F99DA26" w:rsidR="00BF3098" w:rsidRDefault="00EE4666" w:rsidP="00747427">
      <w:pPr>
        <w:pStyle w:val="BodyText"/>
        <w:spacing w:line="240" w:lineRule="auto"/>
        <w:rPr>
          <w:lang w:val="en-SG"/>
        </w:rPr>
      </w:pPr>
      <w:r>
        <w:rPr>
          <w:lang w:val="en-SG"/>
        </w:rPr>
        <w:t>The</w:t>
      </w:r>
      <w:r w:rsidR="00BD3DA9">
        <w:rPr>
          <w:lang w:val="en-SG"/>
        </w:rPr>
        <w:t xml:space="preserve"> main l</w:t>
      </w:r>
      <w:r w:rsidR="00EC4649" w:rsidRPr="00EC4649">
        <w:rPr>
          <w:lang w:val="en-SG"/>
        </w:rPr>
        <w:t xml:space="preserve">imitation </w:t>
      </w:r>
      <w:r w:rsidR="00BD3DA9">
        <w:rPr>
          <w:lang w:val="en-SG"/>
        </w:rPr>
        <w:t>of</w:t>
      </w:r>
      <w:r w:rsidR="00B50DD5">
        <w:rPr>
          <w:lang w:val="en-SG"/>
        </w:rPr>
        <w:t xml:space="preserve"> using</w:t>
      </w:r>
      <w:r w:rsidR="00EC4649" w:rsidRPr="00EC4649">
        <w:rPr>
          <w:lang w:val="en-SG"/>
        </w:rPr>
        <w:t xml:space="preserve"> Twitter </w:t>
      </w:r>
      <w:r>
        <w:rPr>
          <w:lang w:val="en-SG"/>
        </w:rPr>
        <w:t>is fundamentally related to the risk of bias</w:t>
      </w:r>
      <w:r w:rsidR="000D42A6">
        <w:rPr>
          <w:lang w:val="en-SG"/>
        </w:rPr>
        <w:t xml:space="preserve"> and poor data representation</w:t>
      </w:r>
      <w:r w:rsidR="00D4079A">
        <w:rPr>
          <w:lang w:val="en-SG"/>
        </w:rPr>
        <w:t xml:space="preserve">, be it from (a) </w:t>
      </w:r>
      <w:r w:rsidR="000D42A6">
        <w:rPr>
          <w:lang w:val="en-SG"/>
        </w:rPr>
        <w:t>profile or demographics, (b) seasonality and (c) emotion.</w:t>
      </w:r>
    </w:p>
    <w:p w14:paraId="6BFC1315" w14:textId="77777777" w:rsidR="00BF3098" w:rsidRDefault="00BF3098" w:rsidP="00747427">
      <w:pPr>
        <w:pStyle w:val="BodyText"/>
        <w:spacing w:line="240" w:lineRule="auto"/>
        <w:rPr>
          <w:lang w:val="en-SG"/>
        </w:rPr>
      </w:pPr>
    </w:p>
    <w:p w14:paraId="02E76E12" w14:textId="463EF25C" w:rsidR="00EC4649" w:rsidRPr="00EC4649" w:rsidRDefault="00EE4666" w:rsidP="00747427">
      <w:pPr>
        <w:pStyle w:val="BodyText"/>
        <w:spacing w:line="240" w:lineRule="auto"/>
        <w:rPr>
          <w:lang w:val="en-SG"/>
        </w:rPr>
      </w:pPr>
      <w:r>
        <w:rPr>
          <w:lang w:val="en-SG"/>
        </w:rPr>
        <w:t>First, there may be</w:t>
      </w:r>
      <w:r w:rsidR="00BD3DA9">
        <w:rPr>
          <w:lang w:val="en-SG"/>
        </w:rPr>
        <w:t xml:space="preserve"> bias</w:t>
      </w:r>
      <w:r>
        <w:rPr>
          <w:lang w:val="en-SG"/>
        </w:rPr>
        <w:t>es</w:t>
      </w:r>
      <w:r w:rsidR="00BD3DA9">
        <w:rPr>
          <w:lang w:val="en-SG"/>
        </w:rPr>
        <w:t xml:space="preserve"> in the collected</w:t>
      </w:r>
      <w:r w:rsidR="00B50DD5">
        <w:rPr>
          <w:lang w:val="en-SG"/>
        </w:rPr>
        <w:t xml:space="preserve"> </w:t>
      </w:r>
      <w:r w:rsidR="00BD3DA9">
        <w:rPr>
          <w:lang w:val="en-SG"/>
        </w:rPr>
        <w:t xml:space="preserve">data, </w:t>
      </w:r>
      <w:r w:rsidR="00B50DD5">
        <w:rPr>
          <w:lang w:val="en-SG"/>
        </w:rPr>
        <w:t>given th</w:t>
      </w:r>
      <w:r w:rsidR="00BD3DA9">
        <w:rPr>
          <w:lang w:val="en-SG"/>
        </w:rPr>
        <w:t>e</w:t>
      </w:r>
      <w:r w:rsidR="00A824F0">
        <w:rPr>
          <w:lang w:val="en-SG"/>
        </w:rPr>
        <w:t xml:space="preserve"> platform</w:t>
      </w:r>
      <w:r w:rsidR="00EC4649" w:rsidRPr="00EC4649">
        <w:rPr>
          <w:lang w:val="en-SG"/>
        </w:rPr>
        <w:t xml:space="preserve"> demographics</w:t>
      </w:r>
      <w:r w:rsidR="00BD3DA9">
        <w:rPr>
          <w:lang w:val="en-SG"/>
        </w:rPr>
        <w:t xml:space="preserve"> where the</w:t>
      </w:r>
      <w:r w:rsidR="00A824F0">
        <w:rPr>
          <w:lang w:val="en-SG"/>
        </w:rPr>
        <w:t xml:space="preserve"> vast majority of</w:t>
      </w:r>
      <w:r w:rsidR="00EC4649" w:rsidRPr="00EC4649">
        <w:rPr>
          <w:lang w:val="en-SG"/>
        </w:rPr>
        <w:t xml:space="preserve"> users are younger and </w:t>
      </w:r>
      <w:r w:rsidR="00BD3DA9">
        <w:rPr>
          <w:lang w:val="en-SG"/>
        </w:rPr>
        <w:t>(</w:t>
      </w:r>
      <w:r w:rsidR="00EC4649" w:rsidRPr="00EC4649">
        <w:rPr>
          <w:lang w:val="en-SG"/>
        </w:rPr>
        <w:t>usually</w:t>
      </w:r>
      <w:r w:rsidR="00BD3DA9">
        <w:rPr>
          <w:lang w:val="en-SG"/>
        </w:rPr>
        <w:t>)</w:t>
      </w:r>
      <w:r w:rsidR="00EC4649" w:rsidRPr="00EC4649">
        <w:rPr>
          <w:lang w:val="en-SG"/>
        </w:rPr>
        <w:t xml:space="preserve"> more politically liberal. </w:t>
      </w:r>
      <w:r>
        <w:rPr>
          <w:lang w:val="en-SG"/>
        </w:rPr>
        <w:t>Closely connected to this is internet penetration. In regions where this tends to be lower,</w:t>
      </w:r>
      <w:r w:rsidRPr="00EC4649">
        <w:rPr>
          <w:lang w:val="en-SG"/>
        </w:rPr>
        <w:t xml:space="preserve"> selection bias</w:t>
      </w:r>
      <w:r>
        <w:rPr>
          <w:lang w:val="en-SG"/>
        </w:rPr>
        <w:t xml:space="preserve">es </w:t>
      </w:r>
      <w:proofErr w:type="gramStart"/>
      <w:r>
        <w:rPr>
          <w:lang w:val="en-SG"/>
        </w:rPr>
        <w:t>is</w:t>
      </w:r>
      <w:proofErr w:type="gramEnd"/>
      <w:r>
        <w:rPr>
          <w:lang w:val="en-SG"/>
        </w:rPr>
        <w:t xml:space="preserve"> inherent</w:t>
      </w:r>
      <w:r w:rsidRPr="00EC4649">
        <w:rPr>
          <w:lang w:val="en-SG"/>
        </w:rPr>
        <w:t>,</w:t>
      </w:r>
      <w:r>
        <w:rPr>
          <w:lang w:val="en-SG"/>
        </w:rPr>
        <w:t xml:space="preserve"> and is reasonable to assume that</w:t>
      </w:r>
      <w:r w:rsidRPr="00EC4649">
        <w:rPr>
          <w:lang w:val="en-SG"/>
        </w:rPr>
        <w:t xml:space="preserve"> </w:t>
      </w:r>
      <w:r>
        <w:rPr>
          <w:lang w:val="en-SG"/>
        </w:rPr>
        <w:t xml:space="preserve">the </w:t>
      </w:r>
      <w:r w:rsidRPr="00EC4649">
        <w:rPr>
          <w:lang w:val="en-SG"/>
        </w:rPr>
        <w:t>less educat</w:t>
      </w:r>
      <w:r>
        <w:rPr>
          <w:lang w:val="en-SG"/>
        </w:rPr>
        <w:t>ed</w:t>
      </w:r>
      <w:r w:rsidRPr="00EC4649">
        <w:rPr>
          <w:lang w:val="en-SG"/>
        </w:rPr>
        <w:t>, lower income, or old</w:t>
      </w:r>
      <w:r>
        <w:rPr>
          <w:lang w:val="en-SG"/>
        </w:rPr>
        <w:t>er</w:t>
      </w:r>
      <w:r w:rsidRPr="00EC4649">
        <w:rPr>
          <w:lang w:val="en-SG"/>
        </w:rPr>
        <w:t xml:space="preserve"> </w:t>
      </w:r>
      <w:r>
        <w:rPr>
          <w:lang w:val="en-SG"/>
        </w:rPr>
        <w:t>population will be under-represented</w:t>
      </w:r>
      <w:r w:rsidRPr="00EC4649">
        <w:rPr>
          <w:lang w:val="en-SG"/>
        </w:rPr>
        <w:t xml:space="preserve">. </w:t>
      </w:r>
      <w:r w:rsidR="00BD3DA9">
        <w:rPr>
          <w:lang w:val="en-SG"/>
        </w:rPr>
        <w:t xml:space="preserve">There is also no </w:t>
      </w:r>
      <w:r>
        <w:rPr>
          <w:lang w:val="en-SG"/>
        </w:rPr>
        <w:t xml:space="preserve">consideration for </w:t>
      </w:r>
      <w:r w:rsidR="00BD3DA9">
        <w:rPr>
          <w:lang w:val="en-SG"/>
        </w:rPr>
        <w:t>gender or ethnicity</w:t>
      </w:r>
      <w:r>
        <w:rPr>
          <w:lang w:val="en-SG"/>
        </w:rPr>
        <w:t xml:space="preserve"> with this form of data collection (</w:t>
      </w:r>
      <w:r w:rsidR="00BD3DA9">
        <w:rPr>
          <w:lang w:val="en-SG"/>
        </w:rPr>
        <w:t>although this can sometimes be guessed</w:t>
      </w:r>
      <w:r>
        <w:rPr>
          <w:lang w:val="en-SG"/>
        </w:rPr>
        <w:t>), which</w:t>
      </w:r>
      <w:r w:rsidR="00BD3DA9">
        <w:rPr>
          <w:lang w:val="en-SG"/>
        </w:rPr>
        <w:t xml:space="preserve"> can be both a good and bad thing. The positive i</w:t>
      </w:r>
      <w:r w:rsidR="002262DB">
        <w:rPr>
          <w:lang w:val="en-SG"/>
        </w:rPr>
        <w:t>s</w:t>
      </w:r>
      <w:r w:rsidR="00BD3DA9">
        <w:rPr>
          <w:lang w:val="en-SG"/>
        </w:rPr>
        <w:t xml:space="preserve"> that researchers </w:t>
      </w:r>
      <w:r>
        <w:rPr>
          <w:lang w:val="en-SG"/>
        </w:rPr>
        <w:t>have no inherent selection bias</w:t>
      </w:r>
      <w:r w:rsidR="00BD3DA9">
        <w:rPr>
          <w:lang w:val="en-SG"/>
        </w:rPr>
        <w:t xml:space="preserve"> </w:t>
      </w:r>
      <w:r>
        <w:rPr>
          <w:lang w:val="en-SG"/>
        </w:rPr>
        <w:t xml:space="preserve">being </w:t>
      </w:r>
      <w:r w:rsidR="00BD3DA9">
        <w:rPr>
          <w:lang w:val="en-SG"/>
        </w:rPr>
        <w:t xml:space="preserve">blind to the input data, </w:t>
      </w:r>
      <w:r>
        <w:rPr>
          <w:lang w:val="en-SG"/>
        </w:rPr>
        <w:t xml:space="preserve">but the </w:t>
      </w:r>
      <w:r w:rsidR="00BD3DA9">
        <w:rPr>
          <w:lang w:val="en-SG"/>
        </w:rPr>
        <w:t xml:space="preserve">negative is </w:t>
      </w:r>
      <w:r>
        <w:rPr>
          <w:lang w:val="en-SG"/>
        </w:rPr>
        <w:t>biases already present in the data with respect to gender and ethnicity cannot now be identified</w:t>
      </w:r>
      <w:r w:rsidR="00BD3DA9">
        <w:rPr>
          <w:lang w:val="en-SG"/>
        </w:rPr>
        <w:t xml:space="preserve">. </w:t>
      </w:r>
      <w:r>
        <w:rPr>
          <w:lang w:val="en-SG"/>
        </w:rPr>
        <w:t xml:space="preserve">Finally, there is a </w:t>
      </w:r>
      <w:r w:rsidR="00EC4649" w:rsidRPr="00EC4649">
        <w:rPr>
          <w:lang w:val="en-SG"/>
        </w:rPr>
        <w:t xml:space="preserve">bias </w:t>
      </w:r>
      <w:r>
        <w:rPr>
          <w:lang w:val="en-SG"/>
        </w:rPr>
        <w:t>towards people who tend to be more active/vocal on social media; the antecedent to this is</w:t>
      </w:r>
      <w:r w:rsidR="00EC4649" w:rsidRPr="00EC4649">
        <w:rPr>
          <w:lang w:val="en-SG"/>
        </w:rPr>
        <w:t xml:space="preserve"> </w:t>
      </w:r>
      <w:r>
        <w:rPr>
          <w:lang w:val="en-SG"/>
        </w:rPr>
        <w:t xml:space="preserve">if parties hold views but do not feel the need to express </w:t>
      </w:r>
      <w:r w:rsidR="009D653A">
        <w:rPr>
          <w:lang w:val="en-SG"/>
        </w:rPr>
        <w:t>their</w:t>
      </w:r>
      <w:r>
        <w:rPr>
          <w:lang w:val="en-SG"/>
        </w:rPr>
        <w:t xml:space="preserve"> sentiment</w:t>
      </w:r>
      <w:r w:rsidR="009D653A">
        <w:rPr>
          <w:lang w:val="en-SG"/>
        </w:rPr>
        <w:t>s</w:t>
      </w:r>
      <w:r>
        <w:rPr>
          <w:lang w:val="en-SG"/>
        </w:rPr>
        <w:t xml:space="preserve"> for fear of reprisal</w:t>
      </w:r>
      <w:r w:rsidR="009D653A">
        <w:rPr>
          <w:lang w:val="en-SG"/>
        </w:rPr>
        <w:t xml:space="preserve"> </w:t>
      </w:r>
      <w:proofErr w:type="gramStart"/>
      <w:r w:rsidR="009D653A">
        <w:rPr>
          <w:lang w:val="en-SG"/>
        </w:rPr>
        <w:t>i.e.</w:t>
      </w:r>
      <w:proofErr w:type="gramEnd"/>
      <w:r w:rsidR="009D653A">
        <w:rPr>
          <w:lang w:val="en-SG"/>
        </w:rPr>
        <w:t xml:space="preserve"> the issue of “the silent majority or minority”</w:t>
      </w:r>
      <w:r>
        <w:rPr>
          <w:lang w:val="en-SG"/>
        </w:rPr>
        <w:t xml:space="preserve"> </w:t>
      </w:r>
      <w:sdt>
        <w:sdtPr>
          <w:rPr>
            <w:lang w:val="en-SG"/>
          </w:rPr>
          <w:id w:val="-409162817"/>
          <w:citation/>
        </w:sdtPr>
        <w:sdtEndPr/>
        <w:sdtContent>
          <w:r>
            <w:rPr>
              <w:lang w:val="en-SG"/>
            </w:rPr>
            <w:fldChar w:fldCharType="begin"/>
          </w:r>
          <w:r>
            <w:rPr>
              <w:lang w:val="en-US"/>
            </w:rPr>
            <w:instrText xml:space="preserve"> CITATION Kim21 \l 1033  \m Zha22</w:instrText>
          </w:r>
          <w:r>
            <w:rPr>
              <w:lang w:val="en-SG"/>
            </w:rPr>
            <w:fldChar w:fldCharType="separate"/>
          </w:r>
          <w:r w:rsidR="00502046" w:rsidRPr="00502046">
            <w:rPr>
              <w:noProof/>
              <w:lang w:val="en-US"/>
            </w:rPr>
            <w:t>[7, 4]</w:t>
          </w:r>
          <w:r>
            <w:rPr>
              <w:lang w:val="en-SG"/>
            </w:rPr>
            <w:fldChar w:fldCharType="end"/>
          </w:r>
        </w:sdtContent>
      </w:sdt>
      <w:r w:rsidR="00EC4649" w:rsidRPr="00EC4649">
        <w:rPr>
          <w:lang w:val="en-SG"/>
        </w:rPr>
        <w:t>.</w:t>
      </w:r>
      <w:r w:rsidR="00D4079A">
        <w:rPr>
          <w:lang w:val="en-SG"/>
        </w:rPr>
        <w:t xml:space="preserve"> </w:t>
      </w:r>
      <w:r w:rsidR="009D653A">
        <w:rPr>
          <w:lang w:val="en-SG"/>
        </w:rPr>
        <w:t xml:space="preserve">A researchers own linguistic shortcomings also </w:t>
      </w:r>
      <w:r w:rsidR="00D4079A">
        <w:rPr>
          <w:lang w:val="en-SG"/>
        </w:rPr>
        <w:t>creates some form of</w:t>
      </w:r>
      <w:r w:rsidR="009D653A">
        <w:rPr>
          <w:lang w:val="en-SG"/>
        </w:rPr>
        <w:t xml:space="preserve"> </w:t>
      </w:r>
      <w:r w:rsidR="00D4079A">
        <w:rPr>
          <w:lang w:val="en-SG"/>
        </w:rPr>
        <w:t>‘</w:t>
      </w:r>
      <w:r w:rsidR="009D653A">
        <w:rPr>
          <w:lang w:val="en-SG"/>
        </w:rPr>
        <w:t>linguistic bias</w:t>
      </w:r>
      <w:r w:rsidR="00D4079A">
        <w:rPr>
          <w:lang w:val="en-SG"/>
        </w:rPr>
        <w:t>’</w:t>
      </w:r>
      <w:r w:rsidR="009D653A">
        <w:rPr>
          <w:lang w:val="en-SG"/>
        </w:rPr>
        <w:t xml:space="preserve">, in that only data collected in English can be </w:t>
      </w:r>
      <w:r w:rsidR="00D4079A">
        <w:rPr>
          <w:lang w:val="en-SG"/>
        </w:rPr>
        <w:t>examined</w:t>
      </w:r>
      <w:r w:rsidR="009D653A">
        <w:rPr>
          <w:lang w:val="en-SG"/>
        </w:rPr>
        <w:t xml:space="preserve">. </w:t>
      </w:r>
      <w:proofErr w:type="spellStart"/>
      <w:r w:rsidR="009D653A">
        <w:rPr>
          <w:lang w:val="en-SG"/>
        </w:rPr>
        <w:t>D</w:t>
      </w:r>
      <w:r w:rsidR="00EC4649" w:rsidRPr="00EC4649">
        <w:rPr>
          <w:lang w:val="en-SG"/>
        </w:rPr>
        <w:t>ahal</w:t>
      </w:r>
      <w:proofErr w:type="spellEnd"/>
      <w:r w:rsidR="00EC4649" w:rsidRPr="00EC4649">
        <w:rPr>
          <w:lang w:val="en-SG"/>
        </w:rPr>
        <w:t xml:space="preserve"> et al. (2019), </w:t>
      </w:r>
      <w:r w:rsidR="009D653A">
        <w:rPr>
          <w:lang w:val="en-SG"/>
        </w:rPr>
        <w:t>for instance</w:t>
      </w:r>
      <w:r w:rsidR="00D4079A">
        <w:rPr>
          <w:lang w:val="en-SG"/>
        </w:rPr>
        <w:t xml:space="preserve"> was</w:t>
      </w:r>
      <w:r w:rsidR="00EC4649" w:rsidRPr="00EC4649">
        <w:rPr>
          <w:lang w:val="en-SG"/>
        </w:rPr>
        <w:t xml:space="preserve"> </w:t>
      </w:r>
      <w:r w:rsidR="00D4079A">
        <w:rPr>
          <w:lang w:val="en-SG"/>
        </w:rPr>
        <w:t xml:space="preserve">forced to </w:t>
      </w:r>
      <w:r w:rsidR="00D4079A" w:rsidRPr="00EC4649">
        <w:rPr>
          <w:lang w:val="en-SG"/>
        </w:rPr>
        <w:t>classif</w:t>
      </w:r>
      <w:r w:rsidR="00D4079A">
        <w:rPr>
          <w:lang w:val="en-SG"/>
        </w:rPr>
        <w:t>y</w:t>
      </w:r>
      <w:r w:rsidR="00D4079A" w:rsidRPr="00EC4649">
        <w:rPr>
          <w:lang w:val="en-SG"/>
        </w:rPr>
        <w:t xml:space="preserve"> </w:t>
      </w:r>
      <w:r w:rsidR="00EC4649" w:rsidRPr="00EC4649">
        <w:rPr>
          <w:lang w:val="en-SG"/>
        </w:rPr>
        <w:t xml:space="preserve">non-English tweets as </w:t>
      </w:r>
      <w:r w:rsidR="00D4079A">
        <w:rPr>
          <w:lang w:val="en-SG"/>
        </w:rPr>
        <w:t>‘</w:t>
      </w:r>
      <w:r w:rsidR="00EC4649" w:rsidRPr="00EC4649">
        <w:rPr>
          <w:lang w:val="en-SG"/>
        </w:rPr>
        <w:t>neutral</w:t>
      </w:r>
      <w:r w:rsidR="00D4079A">
        <w:rPr>
          <w:lang w:val="en-SG"/>
        </w:rPr>
        <w:t>’, while</w:t>
      </w:r>
      <w:r w:rsidR="00EC4649" w:rsidRPr="00EC4649">
        <w:rPr>
          <w:lang w:val="en-SG"/>
        </w:rPr>
        <w:t xml:space="preserve"> </w:t>
      </w:r>
      <w:proofErr w:type="spellStart"/>
      <w:r w:rsidR="00EC4649" w:rsidRPr="00EC4649">
        <w:rPr>
          <w:lang w:val="en-SG"/>
        </w:rPr>
        <w:t>Ballestar</w:t>
      </w:r>
      <w:proofErr w:type="spellEnd"/>
      <w:r w:rsidR="00EC4649" w:rsidRPr="00EC4649">
        <w:rPr>
          <w:lang w:val="en-SG"/>
        </w:rPr>
        <w:t xml:space="preserve"> et al. (2020) deliberately limited </w:t>
      </w:r>
      <w:r w:rsidR="00D4079A">
        <w:rPr>
          <w:lang w:val="en-SG"/>
        </w:rPr>
        <w:t xml:space="preserve">his </w:t>
      </w:r>
      <w:r w:rsidR="00EC4649" w:rsidRPr="00EC4649">
        <w:rPr>
          <w:lang w:val="en-SG"/>
        </w:rPr>
        <w:t xml:space="preserve">sample </w:t>
      </w:r>
      <w:r w:rsidR="00D4079A">
        <w:rPr>
          <w:lang w:val="en-SG"/>
        </w:rPr>
        <w:t xml:space="preserve">set </w:t>
      </w:r>
      <w:r w:rsidR="00EC4649" w:rsidRPr="00EC4649">
        <w:rPr>
          <w:lang w:val="en-SG"/>
        </w:rPr>
        <w:t xml:space="preserve">to only English tweets. </w:t>
      </w:r>
      <w:r w:rsidR="00D4079A">
        <w:rPr>
          <w:lang w:val="en-SG"/>
        </w:rPr>
        <w:t xml:space="preserve">While </w:t>
      </w:r>
      <w:r w:rsidR="00EC4649" w:rsidRPr="00EC4649">
        <w:rPr>
          <w:lang w:val="en-SG"/>
        </w:rPr>
        <w:t xml:space="preserve">a way to overcome this is </w:t>
      </w:r>
      <w:r w:rsidR="00D4079A">
        <w:rPr>
          <w:lang w:val="en-SG"/>
        </w:rPr>
        <w:t>via</w:t>
      </w:r>
      <w:r w:rsidR="00D4079A" w:rsidRPr="00EC4649">
        <w:rPr>
          <w:lang w:val="en-SG"/>
        </w:rPr>
        <w:t xml:space="preserve"> </w:t>
      </w:r>
      <w:r w:rsidR="00D4079A">
        <w:rPr>
          <w:lang w:val="en-SG"/>
        </w:rPr>
        <w:t xml:space="preserve">a translation </w:t>
      </w:r>
      <w:r w:rsidR="000C4EF0">
        <w:rPr>
          <w:lang w:val="en-SG"/>
        </w:rPr>
        <w:t>algorithm or</w:t>
      </w:r>
      <w:r w:rsidR="00EC4649" w:rsidRPr="00EC4649">
        <w:rPr>
          <w:lang w:val="en-SG"/>
        </w:rPr>
        <w:t xml:space="preserve"> adopting a supervised </w:t>
      </w:r>
      <w:r w:rsidR="00D4079A">
        <w:rPr>
          <w:lang w:val="en-SG"/>
        </w:rPr>
        <w:t>SA</w:t>
      </w:r>
      <w:r w:rsidR="00EC4649" w:rsidRPr="00EC4649">
        <w:rPr>
          <w:lang w:val="en-SG"/>
        </w:rPr>
        <w:t xml:space="preserve"> technique that can handle multiple languages</w:t>
      </w:r>
      <w:r w:rsidR="00D4079A">
        <w:rPr>
          <w:lang w:val="en-SG"/>
        </w:rPr>
        <w:t>, this is beyond the scope of this paper.</w:t>
      </w:r>
      <w:r w:rsidR="005E6B83">
        <w:rPr>
          <w:lang w:val="en-SG"/>
        </w:rPr>
        <w:t xml:space="preserve"> </w:t>
      </w:r>
    </w:p>
    <w:p w14:paraId="03766C6E" w14:textId="77777777" w:rsidR="00EC4649" w:rsidRPr="00EC4649" w:rsidRDefault="00EC4649" w:rsidP="00747427">
      <w:pPr>
        <w:pStyle w:val="BodyText"/>
        <w:spacing w:line="240" w:lineRule="auto"/>
        <w:rPr>
          <w:lang w:val="en-SG"/>
        </w:rPr>
      </w:pPr>
    </w:p>
    <w:p w14:paraId="09A14ADC" w14:textId="3BB3A0C6" w:rsidR="00C56497" w:rsidRDefault="00EC4649" w:rsidP="00747427">
      <w:pPr>
        <w:pStyle w:val="BodyText"/>
        <w:spacing w:line="240" w:lineRule="auto"/>
        <w:rPr>
          <w:lang w:val="en-SG"/>
        </w:rPr>
      </w:pPr>
      <w:r w:rsidRPr="00EC4649">
        <w:rPr>
          <w:lang w:val="en-SG"/>
        </w:rPr>
        <w:t xml:space="preserve">Reyes-Menendez et al. (2018) and </w:t>
      </w:r>
      <w:proofErr w:type="spellStart"/>
      <w:r w:rsidRPr="00EC4649">
        <w:rPr>
          <w:lang w:val="en-SG"/>
        </w:rPr>
        <w:t>Ballestar</w:t>
      </w:r>
      <w:proofErr w:type="spellEnd"/>
      <w:r w:rsidRPr="00EC4649">
        <w:rPr>
          <w:lang w:val="en-SG"/>
        </w:rPr>
        <w:t xml:space="preserve"> et al. (2020) </w:t>
      </w:r>
      <w:r w:rsidR="005E6B83">
        <w:rPr>
          <w:lang w:val="en-SG"/>
        </w:rPr>
        <w:t>noted issues related</w:t>
      </w:r>
      <w:r w:rsidRPr="00EC4649">
        <w:rPr>
          <w:lang w:val="en-SG"/>
        </w:rPr>
        <w:t xml:space="preserve"> </w:t>
      </w:r>
      <w:r w:rsidR="005E6B83">
        <w:rPr>
          <w:lang w:val="en-SG"/>
        </w:rPr>
        <w:t>to</w:t>
      </w:r>
      <w:r w:rsidR="005E6B83" w:rsidRPr="00EC4649">
        <w:rPr>
          <w:lang w:val="en-SG"/>
        </w:rPr>
        <w:t xml:space="preserve"> </w:t>
      </w:r>
      <w:r w:rsidRPr="00EC4649">
        <w:rPr>
          <w:lang w:val="en-SG"/>
        </w:rPr>
        <w:t xml:space="preserve">the time </w:t>
      </w:r>
      <w:r w:rsidR="005E6B83">
        <w:rPr>
          <w:lang w:val="en-SG"/>
        </w:rPr>
        <w:t>aspect</w:t>
      </w:r>
      <w:r w:rsidR="005E6B83" w:rsidRPr="00EC4649">
        <w:rPr>
          <w:lang w:val="en-SG"/>
        </w:rPr>
        <w:t xml:space="preserve"> </w:t>
      </w:r>
      <w:r w:rsidRPr="00EC4649">
        <w:rPr>
          <w:lang w:val="en-SG"/>
        </w:rPr>
        <w:t xml:space="preserve">of the data. </w:t>
      </w:r>
      <w:r w:rsidR="005E6B83">
        <w:rPr>
          <w:lang w:val="en-SG"/>
        </w:rPr>
        <w:t xml:space="preserve">Both pointed to </w:t>
      </w:r>
      <w:r w:rsidR="006922F2">
        <w:rPr>
          <w:lang w:val="en-SG"/>
        </w:rPr>
        <w:t>using a different sample of tweets from a different time period</w:t>
      </w:r>
      <w:r w:rsidRPr="00EC4649">
        <w:rPr>
          <w:lang w:val="en-SG"/>
        </w:rPr>
        <w:t xml:space="preserve"> to</w:t>
      </w:r>
      <w:r w:rsidR="006922F2">
        <w:rPr>
          <w:lang w:val="en-SG"/>
        </w:rPr>
        <w:t xml:space="preserve"> validate their findings and</w:t>
      </w:r>
      <w:r w:rsidRPr="00EC4649">
        <w:rPr>
          <w:lang w:val="en-SG"/>
        </w:rPr>
        <w:t xml:space="preserve"> ensure conclusions remain stable.</w:t>
      </w:r>
      <w:r w:rsidR="005E6B83">
        <w:rPr>
          <w:lang w:val="en-SG"/>
        </w:rPr>
        <w:t xml:space="preserve"> </w:t>
      </w:r>
      <w:proofErr w:type="spellStart"/>
      <w:r w:rsidRPr="00EC4649">
        <w:rPr>
          <w:lang w:val="en-SG"/>
        </w:rPr>
        <w:t>Ballestar</w:t>
      </w:r>
      <w:proofErr w:type="spellEnd"/>
      <w:r w:rsidRPr="00EC4649">
        <w:rPr>
          <w:lang w:val="en-SG"/>
        </w:rPr>
        <w:t xml:space="preserve"> et al. (2020) </w:t>
      </w:r>
      <w:r w:rsidR="005E6B83">
        <w:rPr>
          <w:lang w:val="en-SG"/>
        </w:rPr>
        <w:t xml:space="preserve">also </w:t>
      </w:r>
      <w:r w:rsidRPr="00EC4649">
        <w:rPr>
          <w:lang w:val="en-SG"/>
        </w:rPr>
        <w:t>indicated that there could be more depth in their analysis by understanding how discussions evolve over time and through a geospatial view of the discussions</w:t>
      </w:r>
      <w:r w:rsidR="005E6B83">
        <w:rPr>
          <w:lang w:val="en-SG"/>
        </w:rPr>
        <w:t xml:space="preserve"> </w:t>
      </w:r>
      <w:sdt>
        <w:sdtPr>
          <w:rPr>
            <w:lang w:val="en-SG"/>
          </w:rPr>
          <w:id w:val="1047184035"/>
          <w:citation/>
        </w:sdtPr>
        <w:sdtEndPr/>
        <w:sdtContent>
          <w:r w:rsidR="005E6B83">
            <w:rPr>
              <w:lang w:val="en-SG"/>
            </w:rPr>
            <w:fldChar w:fldCharType="begin"/>
          </w:r>
          <w:r w:rsidR="005E6B83">
            <w:rPr>
              <w:lang w:val="en-US"/>
            </w:rPr>
            <w:instrText xml:space="preserve"> CITATION Bal20 \l 1033  \m Rey18</w:instrText>
          </w:r>
          <w:r w:rsidR="005E6B83">
            <w:rPr>
              <w:lang w:val="en-SG"/>
            </w:rPr>
            <w:fldChar w:fldCharType="separate"/>
          </w:r>
          <w:r w:rsidR="00502046" w:rsidRPr="00502046">
            <w:rPr>
              <w:noProof/>
              <w:lang w:val="en-US"/>
            </w:rPr>
            <w:t>[8, 6]</w:t>
          </w:r>
          <w:r w:rsidR="005E6B83">
            <w:rPr>
              <w:lang w:val="en-SG"/>
            </w:rPr>
            <w:fldChar w:fldCharType="end"/>
          </w:r>
        </w:sdtContent>
      </w:sdt>
      <w:r w:rsidR="00C56497">
        <w:rPr>
          <w:lang w:val="en-SG"/>
        </w:rPr>
        <w:t xml:space="preserve">. </w:t>
      </w:r>
    </w:p>
    <w:p w14:paraId="2F85283B" w14:textId="77777777" w:rsidR="00C56497" w:rsidRPr="00EC4649" w:rsidRDefault="00C56497" w:rsidP="00747427">
      <w:pPr>
        <w:pStyle w:val="BodyText"/>
        <w:spacing w:line="240" w:lineRule="auto"/>
        <w:rPr>
          <w:lang w:val="en-SG"/>
        </w:rPr>
      </w:pPr>
    </w:p>
    <w:p w14:paraId="3C66E072" w14:textId="3D4565F4" w:rsidR="00EC4649" w:rsidRDefault="00EC4649" w:rsidP="00747427">
      <w:pPr>
        <w:pStyle w:val="BodyText"/>
        <w:spacing w:line="240" w:lineRule="auto"/>
        <w:rPr>
          <w:lang w:val="en-SG"/>
        </w:rPr>
      </w:pPr>
      <w:r w:rsidRPr="00EC4649">
        <w:rPr>
          <w:lang w:val="en-SG"/>
        </w:rPr>
        <w:t xml:space="preserve">Kim et al. (2021) highlighted that the </w:t>
      </w:r>
      <w:proofErr w:type="spellStart"/>
      <w:r w:rsidR="00C56497" w:rsidRPr="00EC4649">
        <w:rPr>
          <w:lang w:val="en-SG"/>
        </w:rPr>
        <w:t>RoBERTa</w:t>
      </w:r>
      <w:proofErr w:type="spellEnd"/>
      <w:r w:rsidR="00C56497" w:rsidRPr="00EC4649">
        <w:rPr>
          <w:lang w:val="en-SG"/>
        </w:rPr>
        <w:t xml:space="preserve"> </w:t>
      </w:r>
      <w:r w:rsidRPr="00EC4649">
        <w:rPr>
          <w:lang w:val="en-SG"/>
        </w:rPr>
        <w:t xml:space="preserve">model was insufficient in capturing fine-grained emotions such as frustration, fear, sarcasm, etc. Likewise, Reyes-Menendez et al. (2018) acknowledged that ironies and sarcasm posed a challenge as the </w:t>
      </w:r>
      <w:r w:rsidR="00C56497">
        <w:rPr>
          <w:lang w:val="en-SG"/>
        </w:rPr>
        <w:t xml:space="preserve">SVM </w:t>
      </w:r>
      <w:r w:rsidRPr="00EC4649">
        <w:rPr>
          <w:lang w:val="en-SG"/>
        </w:rPr>
        <w:t xml:space="preserve">algorithm tended to classify such tweets as neutral. </w:t>
      </w:r>
      <w:r w:rsidR="00C56497" w:rsidRPr="00EB13CE">
        <w:rPr>
          <w:lang w:val="en-SG"/>
        </w:rPr>
        <w:t>Zhang et al</w:t>
      </w:r>
      <w:r w:rsidR="006922F2" w:rsidRPr="00EB13CE">
        <w:rPr>
          <w:lang w:val="en-SG"/>
        </w:rPr>
        <w:t>.</w:t>
      </w:r>
      <w:r w:rsidR="00C56497" w:rsidRPr="00EB13CE">
        <w:rPr>
          <w:lang w:val="en-SG"/>
        </w:rPr>
        <w:t xml:space="preserve"> (2022) </w:t>
      </w:r>
      <w:r w:rsidR="00EB13CE">
        <w:rPr>
          <w:lang w:val="en-SG"/>
        </w:rPr>
        <w:t xml:space="preserve">acknowledged a limitation in their methodology having </w:t>
      </w:r>
      <w:r w:rsidR="00EB13CE" w:rsidRPr="00EB13CE">
        <w:rPr>
          <w:lang w:val="en-SG"/>
        </w:rPr>
        <w:t>only focus</w:t>
      </w:r>
      <w:r w:rsidR="00EB13CE">
        <w:rPr>
          <w:lang w:val="en-SG"/>
        </w:rPr>
        <w:t>ed</w:t>
      </w:r>
      <w:r w:rsidR="00EB13CE" w:rsidRPr="00EB13CE">
        <w:rPr>
          <w:lang w:val="en-SG"/>
        </w:rPr>
        <w:t xml:space="preserve"> on the text, excluding symbols that </w:t>
      </w:r>
      <w:r w:rsidR="00EB13CE">
        <w:rPr>
          <w:lang w:val="en-SG"/>
        </w:rPr>
        <w:t>could</w:t>
      </w:r>
      <w:r w:rsidR="00EB13CE" w:rsidRPr="00EB13CE">
        <w:rPr>
          <w:lang w:val="en-SG"/>
        </w:rPr>
        <w:t xml:space="preserve"> provide </w:t>
      </w:r>
      <w:r w:rsidR="00EB13CE">
        <w:rPr>
          <w:lang w:val="en-SG"/>
        </w:rPr>
        <w:t>additional</w:t>
      </w:r>
      <w:r w:rsidR="00EB13CE" w:rsidRPr="00EB13CE">
        <w:rPr>
          <w:lang w:val="en-SG"/>
        </w:rPr>
        <w:t xml:space="preserve"> related information</w:t>
      </w:r>
      <w:r w:rsidR="00C56497">
        <w:rPr>
          <w:lang w:val="en-SG"/>
        </w:rPr>
        <w:t>. All these</w:t>
      </w:r>
      <w:r w:rsidR="00C56497" w:rsidRPr="00EC4649">
        <w:rPr>
          <w:lang w:val="en-SG"/>
        </w:rPr>
        <w:t xml:space="preserve"> studies suggested that such emotions </w:t>
      </w:r>
      <w:r w:rsidR="00C56497">
        <w:rPr>
          <w:lang w:val="en-SG"/>
        </w:rPr>
        <w:t xml:space="preserve">can </w:t>
      </w:r>
      <w:r w:rsidR="00C56497" w:rsidRPr="00EC4649">
        <w:rPr>
          <w:lang w:val="en-SG"/>
        </w:rPr>
        <w:t xml:space="preserve">be better captured </w:t>
      </w:r>
      <w:r w:rsidR="00C56497">
        <w:rPr>
          <w:lang w:val="en-SG"/>
        </w:rPr>
        <w:t>using some other ML algorithm</w:t>
      </w:r>
      <w:r w:rsidR="00EB13CE">
        <w:rPr>
          <w:lang w:val="en-SG"/>
        </w:rPr>
        <w:t>s</w:t>
      </w:r>
      <w:r w:rsidR="00C56497">
        <w:rPr>
          <w:lang w:val="en-SG"/>
        </w:rPr>
        <w:t xml:space="preserve"> custom designed for such uses</w:t>
      </w:r>
      <w:r w:rsidR="00C56497" w:rsidRPr="00EC4649">
        <w:rPr>
          <w:lang w:val="en-SG"/>
        </w:rPr>
        <w:t>.</w:t>
      </w:r>
    </w:p>
    <w:p w14:paraId="39215021" w14:textId="67FED760" w:rsidR="00A31AC3" w:rsidRDefault="00A31AC3" w:rsidP="00747427">
      <w:pPr>
        <w:pStyle w:val="BodyText"/>
        <w:spacing w:line="240" w:lineRule="auto"/>
        <w:rPr>
          <w:lang w:val="en-SG"/>
        </w:rPr>
      </w:pPr>
    </w:p>
    <w:p w14:paraId="003C87E4" w14:textId="77777777" w:rsidR="00C404A2" w:rsidRDefault="00C404A2" w:rsidP="00C404A2">
      <w:pPr>
        <w:pStyle w:val="Heading1"/>
      </w:pPr>
      <w:r>
        <w:t>Scope and Methods</w:t>
      </w:r>
    </w:p>
    <w:p w14:paraId="77DE3BAB" w14:textId="5B60CDBC" w:rsidR="00A31AC3" w:rsidRDefault="00A31AC3" w:rsidP="00BF3098">
      <w:pPr>
        <w:pStyle w:val="BodyText"/>
        <w:spacing w:line="240" w:lineRule="auto"/>
        <w:rPr>
          <w:lang w:val="en-SG"/>
        </w:rPr>
      </w:pPr>
      <w:r>
        <w:rPr>
          <w:lang w:val="en-SG"/>
        </w:rPr>
        <w:t xml:space="preserve">We aim to </w:t>
      </w:r>
      <w:r w:rsidRPr="00EC4649">
        <w:rPr>
          <w:lang w:val="en-SG"/>
        </w:rPr>
        <w:t>complement</w:t>
      </w:r>
      <w:r>
        <w:rPr>
          <w:lang w:val="en-SG"/>
        </w:rPr>
        <w:t xml:space="preserve"> the previous work mentioned above in this paper, by </w:t>
      </w:r>
      <w:r w:rsidR="00BF3098">
        <w:rPr>
          <w:lang w:val="en-SG"/>
        </w:rPr>
        <w:t>utilising</w:t>
      </w:r>
      <w:r>
        <w:rPr>
          <w:lang w:val="en-SG"/>
        </w:rPr>
        <w:t xml:space="preserve"> Twitter data </w:t>
      </w:r>
      <w:r w:rsidR="002042C0">
        <w:rPr>
          <w:lang w:val="en-SG"/>
        </w:rPr>
        <w:t>to analyse public sentiment as it relates to</w:t>
      </w:r>
      <w:r w:rsidR="002042C0" w:rsidRPr="002042C0">
        <w:rPr>
          <w:lang w:val="en-SG"/>
        </w:rPr>
        <w:t xml:space="preserve"> </w:t>
      </w:r>
      <w:r w:rsidR="002042C0">
        <w:rPr>
          <w:lang w:val="en-SG"/>
        </w:rPr>
        <w:t>LCE</w:t>
      </w:r>
      <w:r w:rsidR="002042C0" w:rsidRPr="002042C0">
        <w:rPr>
          <w:lang w:val="en-SG"/>
        </w:rPr>
        <w:t xml:space="preserve"> </w:t>
      </w:r>
      <w:r w:rsidR="002042C0">
        <w:rPr>
          <w:lang w:val="en-SG"/>
        </w:rPr>
        <w:t>s</w:t>
      </w:r>
      <w:r w:rsidR="002042C0" w:rsidRPr="002042C0">
        <w:rPr>
          <w:lang w:val="en-SG"/>
        </w:rPr>
        <w:t>ources</w:t>
      </w:r>
      <w:r w:rsidR="002042C0">
        <w:rPr>
          <w:lang w:val="en-SG"/>
        </w:rPr>
        <w:t xml:space="preserve">. </w:t>
      </w:r>
      <w:r w:rsidR="004015B6">
        <w:rPr>
          <w:lang w:val="en-SG"/>
        </w:rPr>
        <w:t>We</w:t>
      </w:r>
      <w:r>
        <w:rPr>
          <w:lang w:val="en-SG"/>
        </w:rPr>
        <w:t xml:space="preserve"> are interested in</w:t>
      </w:r>
      <w:r w:rsidRPr="00EC4649">
        <w:rPr>
          <w:lang w:val="en-SG"/>
        </w:rPr>
        <w:t xml:space="preserve"> identif</w:t>
      </w:r>
      <w:r>
        <w:rPr>
          <w:lang w:val="en-SG"/>
        </w:rPr>
        <w:t>ying</w:t>
      </w:r>
      <w:r w:rsidRPr="00EC4649">
        <w:rPr>
          <w:lang w:val="en-SG"/>
        </w:rPr>
        <w:t xml:space="preserve"> </w:t>
      </w:r>
      <w:r w:rsidR="002042C0">
        <w:rPr>
          <w:lang w:val="en-SG"/>
        </w:rPr>
        <w:t xml:space="preserve">the </w:t>
      </w:r>
      <w:r w:rsidRPr="00EC4649">
        <w:rPr>
          <w:lang w:val="en-SG"/>
        </w:rPr>
        <w:t xml:space="preserve">social, economic, </w:t>
      </w:r>
      <w:r w:rsidR="002042C0">
        <w:rPr>
          <w:lang w:val="en-SG"/>
        </w:rPr>
        <w:t>and</w:t>
      </w:r>
      <w:r w:rsidRPr="00EC4649">
        <w:rPr>
          <w:lang w:val="en-SG"/>
        </w:rPr>
        <w:t xml:space="preserve"> political </w:t>
      </w:r>
      <w:r w:rsidR="002042C0">
        <w:rPr>
          <w:lang w:val="en-SG"/>
        </w:rPr>
        <w:t xml:space="preserve">trends present, </w:t>
      </w:r>
      <w:r w:rsidRPr="00EC4649">
        <w:rPr>
          <w:lang w:val="en-SG"/>
        </w:rPr>
        <w:t>as well as potential opportunities for improvement</w:t>
      </w:r>
      <w:r>
        <w:rPr>
          <w:lang w:val="en-SG"/>
        </w:rPr>
        <w:t xml:space="preserve">. </w:t>
      </w:r>
      <w:r w:rsidR="00BF3098">
        <w:rPr>
          <w:lang w:val="en-SG"/>
        </w:rPr>
        <w:t xml:space="preserve">Our work will utilise a large data set with </w:t>
      </w:r>
      <w:r w:rsidR="002262DB">
        <w:rPr>
          <w:lang w:val="en-SG"/>
        </w:rPr>
        <w:t xml:space="preserve">17,256 </w:t>
      </w:r>
      <w:r w:rsidR="00BF3098">
        <w:rPr>
          <w:lang w:val="en-SG"/>
        </w:rPr>
        <w:t>number of points, and primarily focus on US and Europe</w:t>
      </w:r>
      <w:r w:rsidR="002042C0">
        <w:rPr>
          <w:lang w:val="en-SG"/>
        </w:rPr>
        <w:t xml:space="preserve"> (primarily due to our own linguistic shortcomings)</w:t>
      </w:r>
      <w:r w:rsidR="00BF3098">
        <w:rPr>
          <w:lang w:val="en-SG"/>
        </w:rPr>
        <w:t xml:space="preserve">. </w:t>
      </w:r>
      <w:r w:rsidR="002042C0">
        <w:rPr>
          <w:lang w:val="en-SG"/>
        </w:rPr>
        <w:t xml:space="preserve">While there </w:t>
      </w:r>
      <w:r w:rsidR="002262DB">
        <w:rPr>
          <w:lang w:val="en-SG"/>
        </w:rPr>
        <w:t>i</w:t>
      </w:r>
      <w:r w:rsidR="002042C0">
        <w:rPr>
          <w:lang w:val="en-SG"/>
        </w:rPr>
        <w:t xml:space="preserve">s not much we can do regarding the biases present when utilising Twitter data alone, we will be analysing </w:t>
      </w:r>
      <w:proofErr w:type="spellStart"/>
      <w:r w:rsidR="002042C0">
        <w:rPr>
          <w:lang w:val="en-SG"/>
        </w:rPr>
        <w:t>spatio</w:t>
      </w:r>
      <w:proofErr w:type="spellEnd"/>
      <w:r w:rsidR="002042C0">
        <w:rPr>
          <w:lang w:val="en-SG"/>
        </w:rPr>
        <w:t xml:space="preserve">- and temporal factors which were identified as shortcomings in previous work. </w:t>
      </w:r>
      <w:r w:rsidR="00BF3098">
        <w:rPr>
          <w:lang w:val="en-SG"/>
        </w:rPr>
        <w:t xml:space="preserve">Lastly, we will apply VADER </w:t>
      </w:r>
      <w:r w:rsidR="002042C0">
        <w:rPr>
          <w:lang w:val="en-SG"/>
        </w:rPr>
        <w:t>in our work</w:t>
      </w:r>
      <w:r w:rsidR="00BF3098">
        <w:rPr>
          <w:lang w:val="en-SG"/>
        </w:rPr>
        <w:t xml:space="preserve">, which is </w:t>
      </w:r>
      <w:r w:rsidR="002042C0">
        <w:rPr>
          <w:lang w:val="en-SG"/>
        </w:rPr>
        <w:t xml:space="preserve">probably most suited to capture fine-grained emotions. We note that the use of VADER is fairly novel and has not been applied to a topic of this nature </w:t>
      </w:r>
      <w:r w:rsidR="00BF3098">
        <w:rPr>
          <w:lang w:val="en-SG"/>
        </w:rPr>
        <w:t>to date.</w:t>
      </w:r>
      <w:r>
        <w:rPr>
          <w:lang w:val="en-SG"/>
        </w:rPr>
        <w:t xml:space="preserve"> </w:t>
      </w:r>
    </w:p>
    <w:p w14:paraId="51BD42E4" w14:textId="22F811A7" w:rsidR="00EC4649" w:rsidRDefault="00EC4649" w:rsidP="00747427">
      <w:pPr>
        <w:pStyle w:val="BodyText"/>
        <w:spacing w:line="240" w:lineRule="auto"/>
        <w:rPr>
          <w:lang w:val="en-SG"/>
        </w:rPr>
      </w:pPr>
    </w:p>
    <w:p w14:paraId="437C9000" w14:textId="6DB20A81" w:rsidR="00D6205F" w:rsidRDefault="00592C3D" w:rsidP="00E31F24">
      <w:pPr>
        <w:pStyle w:val="Heading2"/>
      </w:pPr>
      <w:bookmarkStart w:id="14" w:name="_Toc118671828"/>
      <w:bookmarkStart w:id="15" w:name="_Toc118686433"/>
      <w:r>
        <w:t>Data Collection</w:t>
      </w:r>
      <w:bookmarkEnd w:id="14"/>
      <w:bookmarkEnd w:id="15"/>
    </w:p>
    <w:p w14:paraId="1725BFBB" w14:textId="1B1FCCBA" w:rsidR="00CD5958" w:rsidRDefault="000F6045" w:rsidP="00747427">
      <w:pPr>
        <w:spacing w:line="240" w:lineRule="auto"/>
        <w:rPr>
          <w:lang w:val="en-SG"/>
        </w:rPr>
      </w:pPr>
      <w:r>
        <w:rPr>
          <w:lang w:val="en-SG"/>
        </w:rPr>
        <w:t>For data</w:t>
      </w:r>
      <w:r w:rsidR="005A77AD">
        <w:rPr>
          <w:lang w:val="en-SG"/>
        </w:rPr>
        <w:t xml:space="preserve"> pertaining to </w:t>
      </w:r>
      <w:r w:rsidR="00120CBB">
        <w:rPr>
          <w:lang w:val="en-SG"/>
        </w:rPr>
        <w:t>LCE</w:t>
      </w:r>
      <w:r w:rsidR="005A77AD">
        <w:rPr>
          <w:lang w:val="en-SG"/>
        </w:rPr>
        <w:t xml:space="preserve"> sources, we </w:t>
      </w:r>
      <w:r w:rsidR="00120CBB">
        <w:rPr>
          <w:lang w:val="en-SG"/>
        </w:rPr>
        <w:t xml:space="preserve">scrapped </w:t>
      </w:r>
      <w:r w:rsidR="005A77AD">
        <w:rPr>
          <w:lang w:val="en-SG"/>
        </w:rPr>
        <w:t xml:space="preserve">tweets that contained </w:t>
      </w:r>
      <w:r w:rsidR="00120CBB">
        <w:rPr>
          <w:lang w:val="en-SG"/>
        </w:rPr>
        <w:t xml:space="preserve">key phrases </w:t>
      </w:r>
      <w:r w:rsidR="005A77AD">
        <w:rPr>
          <w:lang w:val="en-SG"/>
        </w:rPr>
        <w:t>‘renewable energy’, ‘clean energy’, and ‘green energy’</w:t>
      </w:r>
      <w:r w:rsidR="00E33410">
        <w:rPr>
          <w:lang w:val="en-SG"/>
        </w:rPr>
        <w:t xml:space="preserve">, </w:t>
      </w:r>
      <w:r w:rsidR="006A18EF">
        <w:rPr>
          <w:lang w:val="en-SG"/>
        </w:rPr>
        <w:t>as well as tweets</w:t>
      </w:r>
      <w:r w:rsidR="00E33410">
        <w:rPr>
          <w:lang w:val="en-SG"/>
        </w:rPr>
        <w:t xml:space="preserve"> with the hashtags ‘#</w:t>
      </w:r>
      <w:proofErr w:type="spellStart"/>
      <w:r w:rsidR="00E33410">
        <w:rPr>
          <w:lang w:val="en-SG"/>
        </w:rPr>
        <w:t>renewableenergy</w:t>
      </w:r>
      <w:proofErr w:type="spellEnd"/>
      <w:r w:rsidR="00E33410">
        <w:rPr>
          <w:lang w:val="en-SG"/>
        </w:rPr>
        <w:t>’, ‘#</w:t>
      </w:r>
      <w:proofErr w:type="spellStart"/>
      <w:r w:rsidR="00E33410">
        <w:rPr>
          <w:lang w:val="en-SG"/>
        </w:rPr>
        <w:t>cleanenergy</w:t>
      </w:r>
      <w:proofErr w:type="spellEnd"/>
      <w:r w:rsidR="00E33410">
        <w:rPr>
          <w:lang w:val="en-SG"/>
        </w:rPr>
        <w:t xml:space="preserve">’, and </w:t>
      </w:r>
      <w:r w:rsidR="00E33410">
        <w:rPr>
          <w:lang w:val="en-SG"/>
        </w:rPr>
        <w:lastRenderedPageBreak/>
        <w:t>‘#</w:t>
      </w:r>
      <w:proofErr w:type="spellStart"/>
      <w:r w:rsidR="00E33410">
        <w:rPr>
          <w:lang w:val="en-SG"/>
        </w:rPr>
        <w:t>greenenergy</w:t>
      </w:r>
      <w:proofErr w:type="spellEnd"/>
      <w:r w:rsidR="00E33410">
        <w:rPr>
          <w:lang w:val="en-SG"/>
        </w:rPr>
        <w:t>’</w:t>
      </w:r>
      <w:r w:rsidR="00B56A89">
        <w:rPr>
          <w:lang w:val="en-SG"/>
        </w:rPr>
        <w:t>, limiting our query to only tweets in English, and from countries/states in Europe and the US.</w:t>
      </w:r>
      <w:r w:rsidR="00C66007">
        <w:rPr>
          <w:lang w:val="en-SG"/>
        </w:rPr>
        <w:t xml:space="preserve"> </w:t>
      </w:r>
      <w:r w:rsidR="00F93FB1">
        <w:rPr>
          <w:lang w:val="en-SG"/>
        </w:rPr>
        <w:t xml:space="preserve">Tweets were collected over a </w:t>
      </w:r>
      <w:proofErr w:type="gramStart"/>
      <w:r w:rsidR="00120CBB">
        <w:rPr>
          <w:lang w:val="en-SG"/>
        </w:rPr>
        <w:t>one year</w:t>
      </w:r>
      <w:proofErr w:type="gramEnd"/>
      <w:r w:rsidR="00120CBB">
        <w:rPr>
          <w:lang w:val="en-SG"/>
        </w:rPr>
        <w:t xml:space="preserve"> </w:t>
      </w:r>
      <w:r w:rsidR="00F93FB1">
        <w:rPr>
          <w:lang w:val="en-SG"/>
        </w:rPr>
        <w:t xml:space="preserve">time period </w:t>
      </w:r>
      <w:r w:rsidR="00C66007">
        <w:rPr>
          <w:lang w:val="en-SG"/>
        </w:rPr>
        <w:t xml:space="preserve">from June </w:t>
      </w:r>
      <w:r w:rsidR="007A263E">
        <w:rPr>
          <w:lang w:val="en-SG"/>
        </w:rPr>
        <w:t xml:space="preserve">1, 2021, to June 1, 2022. </w:t>
      </w:r>
      <w:r w:rsidR="00120CBB">
        <w:rPr>
          <w:lang w:val="en-SG"/>
        </w:rPr>
        <w:t>We found that having larger datasets than this became cumbersome to handle computational</w:t>
      </w:r>
      <w:r w:rsidR="00B56A89">
        <w:rPr>
          <w:lang w:val="en-SG"/>
        </w:rPr>
        <w:t>ly</w:t>
      </w:r>
      <w:r w:rsidR="00120CBB">
        <w:rPr>
          <w:lang w:val="en-SG"/>
        </w:rPr>
        <w:t xml:space="preserve"> (in terms of </w:t>
      </w:r>
      <w:r w:rsidR="006A6F3D">
        <w:rPr>
          <w:lang w:val="en-SG"/>
        </w:rPr>
        <w:t>CPU</w:t>
      </w:r>
      <w:r w:rsidR="00120CBB">
        <w:rPr>
          <w:lang w:val="en-SG"/>
        </w:rPr>
        <w:t xml:space="preserve"> cycle time</w:t>
      </w:r>
      <w:r w:rsidR="00B56A89">
        <w:rPr>
          <w:lang w:val="en-SG"/>
        </w:rPr>
        <w:t xml:space="preserve"> and memory requirements</w:t>
      </w:r>
      <w:r w:rsidR="00120CBB">
        <w:rPr>
          <w:lang w:val="en-SG"/>
        </w:rPr>
        <w:t xml:space="preserve">). </w:t>
      </w:r>
      <w:r w:rsidR="00B56A89">
        <w:rPr>
          <w:lang w:val="en-SG"/>
        </w:rPr>
        <w:t xml:space="preserve">All </w:t>
      </w:r>
      <w:r w:rsidR="006B0FFF">
        <w:rPr>
          <w:lang w:val="en-SG"/>
        </w:rPr>
        <w:t xml:space="preserve">scraped </w:t>
      </w:r>
      <w:r w:rsidR="009B4E65">
        <w:rPr>
          <w:lang w:val="en-SG"/>
        </w:rPr>
        <w:t xml:space="preserve">tweets were </w:t>
      </w:r>
      <w:r w:rsidR="006B0FFF">
        <w:rPr>
          <w:lang w:val="en-SG"/>
        </w:rPr>
        <w:t xml:space="preserve">geotagged and </w:t>
      </w:r>
      <w:r w:rsidR="009B4E65">
        <w:rPr>
          <w:lang w:val="en-SG"/>
        </w:rPr>
        <w:t>contained location data</w:t>
      </w:r>
      <w:r w:rsidR="00581E78">
        <w:rPr>
          <w:lang w:val="en-SG"/>
        </w:rPr>
        <w:t>.</w:t>
      </w:r>
      <w:r w:rsidR="00B56A89">
        <w:rPr>
          <w:lang w:val="en-SG"/>
        </w:rPr>
        <w:t xml:space="preserve"> We ran unique realisations of the search query, </w:t>
      </w:r>
      <w:r w:rsidR="00CD5958">
        <w:rPr>
          <w:lang w:val="en-SG"/>
        </w:rPr>
        <w:t xml:space="preserve">as shown in </w:t>
      </w:r>
      <w:r w:rsidR="008D2927">
        <w:rPr>
          <w:lang w:val="en-SG"/>
        </w:rPr>
        <w:fldChar w:fldCharType="begin"/>
      </w:r>
      <w:r w:rsidR="008D2927">
        <w:rPr>
          <w:lang w:val="en-SG"/>
        </w:rPr>
        <w:instrText xml:space="preserve"> REF _Ref123741726 \h  \* MERGEFORMAT </w:instrText>
      </w:r>
      <w:r w:rsidR="008D2927">
        <w:rPr>
          <w:lang w:val="en-SG"/>
        </w:rPr>
      </w:r>
      <w:r w:rsidR="008D2927">
        <w:rPr>
          <w:lang w:val="en-SG"/>
        </w:rPr>
        <w:fldChar w:fldCharType="separate"/>
      </w:r>
      <w:r w:rsidR="00502046" w:rsidRPr="00502046">
        <w:rPr>
          <w:lang w:val="en-SG"/>
        </w:rPr>
        <w:t>Table 1</w:t>
      </w:r>
      <w:r w:rsidR="008D2927">
        <w:rPr>
          <w:lang w:val="en-SG"/>
        </w:rPr>
        <w:fldChar w:fldCharType="end"/>
      </w:r>
      <w:r w:rsidR="00B56A89">
        <w:rPr>
          <w:lang w:val="en-SG"/>
        </w:rPr>
        <w:t>,</w:t>
      </w:r>
      <w:r w:rsidR="00A471DE">
        <w:rPr>
          <w:lang w:val="en-SG"/>
        </w:rPr>
        <w:t xml:space="preserve"> </w:t>
      </w:r>
      <w:r w:rsidR="00B56A89">
        <w:rPr>
          <w:lang w:val="en-SG"/>
        </w:rPr>
        <w:t>generating</w:t>
      </w:r>
      <w:r w:rsidR="00CD5958" w:rsidRPr="006A6F3D">
        <w:rPr>
          <w:lang w:val="en-SG"/>
        </w:rPr>
        <w:t xml:space="preserve"> 6 </w:t>
      </w:r>
      <w:r w:rsidR="00B56A89" w:rsidRPr="006A6F3D">
        <w:rPr>
          <w:lang w:val="en-SG"/>
        </w:rPr>
        <w:t xml:space="preserve">different </w:t>
      </w:r>
      <w:r w:rsidR="00CD5958" w:rsidRPr="006A6F3D">
        <w:rPr>
          <w:lang w:val="en-SG"/>
        </w:rPr>
        <w:t xml:space="preserve">datasets. </w:t>
      </w:r>
      <w:r w:rsidR="008D2927" w:rsidRPr="006A6F3D">
        <w:rPr>
          <w:lang w:val="en-SG"/>
        </w:rPr>
        <w:fldChar w:fldCharType="begin"/>
      </w:r>
      <w:r w:rsidR="008D2927" w:rsidRPr="006A6F3D">
        <w:rPr>
          <w:lang w:val="en-SG"/>
        </w:rPr>
        <w:instrText xml:space="preserve"> REF _Ref123741733 \h </w:instrText>
      </w:r>
      <w:r w:rsidR="008D2927">
        <w:rPr>
          <w:lang w:val="en-SG"/>
        </w:rPr>
        <w:instrText xml:space="preserve"> \* MERGEFORMAT </w:instrText>
      </w:r>
      <w:r w:rsidR="008D2927" w:rsidRPr="006A6F3D">
        <w:rPr>
          <w:lang w:val="en-SG"/>
        </w:rPr>
      </w:r>
      <w:r w:rsidR="008D2927" w:rsidRPr="006A6F3D">
        <w:rPr>
          <w:lang w:val="en-SG"/>
        </w:rPr>
        <w:fldChar w:fldCharType="separate"/>
      </w:r>
      <w:r w:rsidR="00502046" w:rsidRPr="00502046">
        <w:rPr>
          <w:lang w:val="en-SG"/>
        </w:rPr>
        <w:t>Table 2</w:t>
      </w:r>
      <w:r w:rsidR="008D2927" w:rsidRPr="006A6F3D">
        <w:rPr>
          <w:lang w:val="en-SG"/>
        </w:rPr>
        <w:fldChar w:fldCharType="end"/>
      </w:r>
      <w:r w:rsidR="008D2927" w:rsidRPr="006A6F3D">
        <w:rPr>
          <w:lang w:val="en-SG"/>
        </w:rPr>
        <w:t xml:space="preserve"> </w:t>
      </w:r>
      <w:r w:rsidR="00DA1545">
        <w:rPr>
          <w:lang w:val="en-SG"/>
        </w:rPr>
        <w:t xml:space="preserve">shows how </w:t>
      </w:r>
      <w:r w:rsidR="00B56A89">
        <w:rPr>
          <w:lang w:val="en-SG"/>
        </w:rPr>
        <w:t xml:space="preserve">the </w:t>
      </w:r>
      <w:r w:rsidR="00DA1545">
        <w:rPr>
          <w:lang w:val="en-SG"/>
        </w:rPr>
        <w:t xml:space="preserve">field </w:t>
      </w:r>
      <w:r w:rsidR="00B56A89">
        <w:rPr>
          <w:lang w:val="en-SG"/>
        </w:rPr>
        <w:t xml:space="preserve">present </w:t>
      </w:r>
      <w:r w:rsidR="00DA1545">
        <w:rPr>
          <w:lang w:val="en-SG"/>
        </w:rPr>
        <w:t xml:space="preserve">in </w:t>
      </w:r>
      <w:r w:rsidR="00B56A89">
        <w:rPr>
          <w:lang w:val="en-SG"/>
        </w:rPr>
        <w:t xml:space="preserve">each </w:t>
      </w:r>
      <w:r w:rsidR="00DA1545">
        <w:rPr>
          <w:lang w:val="en-SG"/>
        </w:rPr>
        <w:t xml:space="preserve">dataset </w:t>
      </w:r>
      <w:r w:rsidR="00B5773F">
        <w:rPr>
          <w:lang w:val="en-SG"/>
        </w:rPr>
        <w:t xml:space="preserve">and </w:t>
      </w:r>
      <w:r w:rsidR="008D2927">
        <w:rPr>
          <w:lang w:val="en-SG"/>
        </w:rPr>
        <w:fldChar w:fldCharType="begin"/>
      </w:r>
      <w:r w:rsidR="008D2927">
        <w:rPr>
          <w:lang w:val="en-SG"/>
        </w:rPr>
        <w:instrText xml:space="preserve"> REF _Ref123741738 \h  \* MERGEFORMAT </w:instrText>
      </w:r>
      <w:r w:rsidR="008D2927">
        <w:rPr>
          <w:lang w:val="en-SG"/>
        </w:rPr>
      </w:r>
      <w:r w:rsidR="008D2927">
        <w:rPr>
          <w:lang w:val="en-SG"/>
        </w:rPr>
        <w:fldChar w:fldCharType="separate"/>
      </w:r>
      <w:r w:rsidR="00502046" w:rsidRPr="00502046">
        <w:rPr>
          <w:lang w:val="en-SG"/>
        </w:rPr>
        <w:t>Table 3</w:t>
      </w:r>
      <w:r w:rsidR="008D2927">
        <w:rPr>
          <w:lang w:val="en-SG"/>
        </w:rPr>
        <w:fldChar w:fldCharType="end"/>
      </w:r>
      <w:r w:rsidR="008D2927">
        <w:rPr>
          <w:lang w:val="en-SG"/>
        </w:rPr>
        <w:t xml:space="preserve"> </w:t>
      </w:r>
      <w:r w:rsidR="00B5773F">
        <w:rPr>
          <w:lang w:val="en-SG"/>
        </w:rPr>
        <w:t xml:space="preserve">shows a sample of tweets in </w:t>
      </w:r>
      <w:r w:rsidR="00F74D85">
        <w:rPr>
          <w:lang w:val="en-SG"/>
        </w:rPr>
        <w:t xml:space="preserve">one of </w:t>
      </w:r>
      <w:r w:rsidR="00B5773F">
        <w:rPr>
          <w:lang w:val="en-SG"/>
        </w:rPr>
        <w:t>the dataset</w:t>
      </w:r>
      <w:r w:rsidR="00F74D85">
        <w:rPr>
          <w:lang w:val="en-SG"/>
        </w:rPr>
        <w:t>s</w:t>
      </w:r>
      <w:r w:rsidR="008F6B31">
        <w:rPr>
          <w:lang w:val="en-SG"/>
        </w:rPr>
        <w:t>.</w:t>
      </w:r>
      <w:r w:rsidR="00A22DD0">
        <w:rPr>
          <w:lang w:val="en-SG"/>
        </w:rPr>
        <w:t xml:space="preserve"> </w:t>
      </w:r>
    </w:p>
    <w:p w14:paraId="113F9E2A" w14:textId="77777777" w:rsidR="00B56A89" w:rsidRDefault="00B56A89" w:rsidP="00747427">
      <w:pPr>
        <w:spacing w:line="240" w:lineRule="auto"/>
        <w:rPr>
          <w:lang w:val="en-SG"/>
        </w:rPr>
      </w:pPr>
    </w:p>
    <w:p w14:paraId="117BA1D8" w14:textId="7A8165AD" w:rsidR="00B56A89" w:rsidRPr="006A6F3D" w:rsidRDefault="00B56A89" w:rsidP="000C4A8F">
      <w:pPr>
        <w:keepNext/>
        <w:spacing w:line="240" w:lineRule="auto"/>
        <w:jc w:val="center"/>
        <w:rPr>
          <w:b/>
          <w:bCs/>
          <w:sz w:val="22"/>
          <w:szCs w:val="22"/>
        </w:rPr>
      </w:pPr>
      <w:bookmarkStart w:id="16" w:name="_Ref123741726"/>
      <w:r w:rsidRPr="006A6F3D">
        <w:rPr>
          <w:b/>
          <w:bCs/>
          <w:sz w:val="22"/>
          <w:szCs w:val="22"/>
        </w:rPr>
        <w:t xml:space="preserve">Table </w:t>
      </w:r>
      <w:r w:rsidRPr="006A6F3D">
        <w:rPr>
          <w:b/>
          <w:bCs/>
          <w:sz w:val="22"/>
          <w:szCs w:val="22"/>
        </w:rPr>
        <w:fldChar w:fldCharType="begin"/>
      </w:r>
      <w:r w:rsidRPr="006A6F3D">
        <w:rPr>
          <w:b/>
          <w:bCs/>
          <w:sz w:val="22"/>
          <w:szCs w:val="22"/>
        </w:rPr>
        <w:instrText xml:space="preserve"> SEQ Table \* ARABIC </w:instrText>
      </w:r>
      <w:r w:rsidRPr="006A6F3D">
        <w:rPr>
          <w:b/>
          <w:bCs/>
          <w:sz w:val="22"/>
          <w:szCs w:val="22"/>
        </w:rPr>
        <w:fldChar w:fldCharType="separate"/>
      </w:r>
      <w:r w:rsidR="00502046">
        <w:rPr>
          <w:b/>
          <w:bCs/>
          <w:noProof/>
          <w:sz w:val="22"/>
          <w:szCs w:val="22"/>
        </w:rPr>
        <w:t>1</w:t>
      </w:r>
      <w:r w:rsidRPr="006A6F3D">
        <w:rPr>
          <w:b/>
          <w:bCs/>
          <w:sz w:val="22"/>
          <w:szCs w:val="22"/>
        </w:rPr>
        <w:fldChar w:fldCharType="end"/>
      </w:r>
      <w:bookmarkEnd w:id="16"/>
      <w:r w:rsidRPr="006A6F3D">
        <w:rPr>
          <w:b/>
          <w:bCs/>
          <w:sz w:val="22"/>
          <w:szCs w:val="22"/>
        </w:rPr>
        <w:t>:</w:t>
      </w:r>
      <w:r w:rsidRPr="006A6F3D">
        <w:rPr>
          <w:sz w:val="22"/>
          <w:szCs w:val="22"/>
        </w:rPr>
        <w:t xml:space="preserve"> Twitter Query Searches</w:t>
      </w:r>
    </w:p>
    <w:tbl>
      <w:tblPr>
        <w:tblStyle w:val="TableGrid"/>
        <w:tblW w:w="5000" w:type="pct"/>
        <w:jc w:val="center"/>
        <w:tblLook w:val="04A0" w:firstRow="1" w:lastRow="0" w:firstColumn="1" w:lastColumn="0" w:noHBand="0" w:noVBand="1"/>
      </w:tblPr>
      <w:tblGrid>
        <w:gridCol w:w="7777"/>
        <w:gridCol w:w="2673"/>
      </w:tblGrid>
      <w:tr w:rsidR="00CD5958" w14:paraId="32B8B08F" w14:textId="77777777" w:rsidTr="006A6F3D">
        <w:trPr>
          <w:jc w:val="center"/>
        </w:trPr>
        <w:tc>
          <w:tcPr>
            <w:tcW w:w="3721" w:type="pct"/>
            <w:shd w:val="clear" w:color="auto" w:fill="D9D9D9" w:themeFill="background1" w:themeFillShade="D9"/>
          </w:tcPr>
          <w:p w14:paraId="1E392B53" w14:textId="77777777" w:rsidR="00CD5958" w:rsidRPr="009A02D1" w:rsidRDefault="00CD5958" w:rsidP="000C4A8F">
            <w:pPr>
              <w:pStyle w:val="BodyText"/>
              <w:keepNext/>
              <w:spacing w:line="240" w:lineRule="auto"/>
              <w:rPr>
                <w:b/>
                <w:bCs/>
              </w:rPr>
            </w:pPr>
            <w:r w:rsidRPr="009A02D1">
              <w:rPr>
                <w:b/>
                <w:bCs/>
              </w:rPr>
              <w:t>Keywords searched</w:t>
            </w:r>
          </w:p>
        </w:tc>
        <w:tc>
          <w:tcPr>
            <w:tcW w:w="1279" w:type="pct"/>
            <w:shd w:val="clear" w:color="auto" w:fill="D9D9D9" w:themeFill="background1" w:themeFillShade="D9"/>
          </w:tcPr>
          <w:p w14:paraId="123FC015" w14:textId="77777777" w:rsidR="00CD5958" w:rsidRPr="009A02D1" w:rsidRDefault="00CD5958" w:rsidP="000C4A8F">
            <w:pPr>
              <w:pStyle w:val="BodyText"/>
              <w:keepNext/>
              <w:spacing w:line="240" w:lineRule="auto"/>
              <w:rPr>
                <w:b/>
                <w:bCs/>
              </w:rPr>
            </w:pPr>
            <w:r>
              <w:rPr>
                <w:b/>
                <w:bCs/>
              </w:rPr>
              <w:t>Location</w:t>
            </w:r>
          </w:p>
        </w:tc>
      </w:tr>
      <w:tr w:rsidR="00CD5958" w14:paraId="08F460BF" w14:textId="77777777" w:rsidTr="006A6F3D">
        <w:trPr>
          <w:jc w:val="center"/>
        </w:trPr>
        <w:tc>
          <w:tcPr>
            <w:tcW w:w="3721" w:type="pct"/>
          </w:tcPr>
          <w:p w14:paraId="725A2A00" w14:textId="77777777" w:rsidR="00CD5958" w:rsidRDefault="00CD5958" w:rsidP="000C4A8F">
            <w:pPr>
              <w:pStyle w:val="BodyText"/>
              <w:keepNext/>
              <w:spacing w:line="240" w:lineRule="auto"/>
            </w:pPr>
            <w:r w:rsidRPr="0013477F">
              <w:t>(</w:t>
            </w:r>
            <w:proofErr w:type="gramStart"/>
            <w:r w:rsidRPr="0013477F">
              <w:t>renewable</w:t>
            </w:r>
            <w:proofErr w:type="gramEnd"/>
            <w:r w:rsidRPr="0013477F">
              <w:t xml:space="preserve"> energy) OR (#renewableenergy)</w:t>
            </w:r>
          </w:p>
        </w:tc>
        <w:tc>
          <w:tcPr>
            <w:tcW w:w="1279" w:type="pct"/>
          </w:tcPr>
          <w:p w14:paraId="080A29DB" w14:textId="77777777" w:rsidR="00CD5958" w:rsidRDefault="00CD5958" w:rsidP="000C4A8F">
            <w:pPr>
              <w:pStyle w:val="BodyText"/>
              <w:keepNext/>
              <w:spacing w:line="240" w:lineRule="auto"/>
            </w:pPr>
            <w:r>
              <w:t>USA</w:t>
            </w:r>
          </w:p>
        </w:tc>
      </w:tr>
      <w:tr w:rsidR="00CD5958" w14:paraId="2E3E7CA2" w14:textId="77777777" w:rsidTr="006A6F3D">
        <w:trPr>
          <w:jc w:val="center"/>
        </w:trPr>
        <w:tc>
          <w:tcPr>
            <w:tcW w:w="3721" w:type="pct"/>
          </w:tcPr>
          <w:p w14:paraId="22303CFB" w14:textId="77777777" w:rsidR="00CD5958" w:rsidRDefault="00CD5958" w:rsidP="000C4A8F">
            <w:pPr>
              <w:pStyle w:val="BodyText"/>
              <w:keepNext/>
              <w:spacing w:line="240" w:lineRule="auto"/>
            </w:pPr>
            <w:r w:rsidRPr="0013477F">
              <w:t>(</w:t>
            </w:r>
            <w:proofErr w:type="gramStart"/>
            <w:r>
              <w:t>clean</w:t>
            </w:r>
            <w:proofErr w:type="gramEnd"/>
            <w:r w:rsidRPr="0013477F">
              <w:t xml:space="preserve"> energy) OR (#</w:t>
            </w:r>
            <w:r>
              <w:t>clean</w:t>
            </w:r>
            <w:r w:rsidRPr="0013477F">
              <w:t>energy)</w:t>
            </w:r>
          </w:p>
        </w:tc>
        <w:tc>
          <w:tcPr>
            <w:tcW w:w="1279" w:type="pct"/>
          </w:tcPr>
          <w:p w14:paraId="2FA02880" w14:textId="77777777" w:rsidR="00CD5958" w:rsidRDefault="00CD5958" w:rsidP="000C4A8F">
            <w:pPr>
              <w:pStyle w:val="BodyText"/>
              <w:keepNext/>
              <w:spacing w:line="240" w:lineRule="auto"/>
            </w:pPr>
            <w:r w:rsidRPr="00FD38C4">
              <w:t>USA</w:t>
            </w:r>
          </w:p>
        </w:tc>
      </w:tr>
      <w:tr w:rsidR="00CD5958" w14:paraId="46789FF9" w14:textId="77777777" w:rsidTr="006A6F3D">
        <w:trPr>
          <w:jc w:val="center"/>
        </w:trPr>
        <w:tc>
          <w:tcPr>
            <w:tcW w:w="3721" w:type="pct"/>
          </w:tcPr>
          <w:p w14:paraId="2E402D4B" w14:textId="77777777" w:rsidR="00CD5958" w:rsidRDefault="00CD5958" w:rsidP="000C4A8F">
            <w:pPr>
              <w:pStyle w:val="BodyText"/>
              <w:keepNext/>
              <w:spacing w:line="240" w:lineRule="auto"/>
            </w:pPr>
            <w:r w:rsidRPr="0013477F">
              <w:t>(</w:t>
            </w:r>
            <w:proofErr w:type="gramStart"/>
            <w:r>
              <w:t>green</w:t>
            </w:r>
            <w:proofErr w:type="gramEnd"/>
            <w:r w:rsidRPr="0013477F">
              <w:t xml:space="preserve"> energy) OR (#</w:t>
            </w:r>
            <w:r>
              <w:t>green</w:t>
            </w:r>
            <w:r w:rsidRPr="0013477F">
              <w:t>energy)</w:t>
            </w:r>
          </w:p>
        </w:tc>
        <w:tc>
          <w:tcPr>
            <w:tcW w:w="1279" w:type="pct"/>
          </w:tcPr>
          <w:p w14:paraId="6F1652EF" w14:textId="77777777" w:rsidR="00CD5958" w:rsidRDefault="00CD5958" w:rsidP="000C4A8F">
            <w:pPr>
              <w:pStyle w:val="BodyText"/>
              <w:keepNext/>
              <w:spacing w:line="240" w:lineRule="auto"/>
            </w:pPr>
            <w:r w:rsidRPr="00FD38C4">
              <w:t>USA</w:t>
            </w:r>
          </w:p>
        </w:tc>
      </w:tr>
      <w:tr w:rsidR="00CD5958" w14:paraId="525DD202" w14:textId="77777777" w:rsidTr="006A6F3D">
        <w:trPr>
          <w:jc w:val="center"/>
        </w:trPr>
        <w:tc>
          <w:tcPr>
            <w:tcW w:w="3721" w:type="pct"/>
          </w:tcPr>
          <w:p w14:paraId="1C9DE4C2" w14:textId="77777777" w:rsidR="00CD5958" w:rsidRDefault="00CD5958" w:rsidP="000C4A8F">
            <w:pPr>
              <w:pStyle w:val="BodyText"/>
              <w:keepNext/>
              <w:spacing w:line="240" w:lineRule="auto"/>
            </w:pPr>
            <w:r w:rsidRPr="0013477F">
              <w:t>(</w:t>
            </w:r>
            <w:proofErr w:type="gramStart"/>
            <w:r w:rsidRPr="0013477F">
              <w:t>renewable</w:t>
            </w:r>
            <w:proofErr w:type="gramEnd"/>
            <w:r w:rsidRPr="0013477F">
              <w:t xml:space="preserve"> energy) OR (#renewableenergy)</w:t>
            </w:r>
          </w:p>
        </w:tc>
        <w:tc>
          <w:tcPr>
            <w:tcW w:w="1279" w:type="pct"/>
          </w:tcPr>
          <w:p w14:paraId="705D9D06" w14:textId="77777777" w:rsidR="00CD5958" w:rsidRDefault="00CD5958" w:rsidP="000C4A8F">
            <w:pPr>
              <w:pStyle w:val="BodyText"/>
              <w:keepNext/>
              <w:spacing w:line="240" w:lineRule="auto"/>
            </w:pPr>
            <w:r>
              <w:t>Europe</w:t>
            </w:r>
          </w:p>
        </w:tc>
      </w:tr>
      <w:tr w:rsidR="00CD5958" w14:paraId="1C391313" w14:textId="77777777" w:rsidTr="006A6F3D">
        <w:trPr>
          <w:jc w:val="center"/>
        </w:trPr>
        <w:tc>
          <w:tcPr>
            <w:tcW w:w="3721" w:type="pct"/>
          </w:tcPr>
          <w:p w14:paraId="744E870B" w14:textId="77777777" w:rsidR="00CD5958" w:rsidRDefault="00CD5958" w:rsidP="000C4A8F">
            <w:pPr>
              <w:pStyle w:val="BodyText"/>
              <w:keepNext/>
              <w:spacing w:line="240" w:lineRule="auto"/>
            </w:pPr>
            <w:r w:rsidRPr="0013477F">
              <w:t>(</w:t>
            </w:r>
            <w:proofErr w:type="gramStart"/>
            <w:r>
              <w:t>clean</w:t>
            </w:r>
            <w:proofErr w:type="gramEnd"/>
            <w:r w:rsidRPr="0013477F">
              <w:t xml:space="preserve"> energy) OR (#</w:t>
            </w:r>
            <w:r>
              <w:t>clean</w:t>
            </w:r>
            <w:r w:rsidRPr="0013477F">
              <w:t>energy)</w:t>
            </w:r>
          </w:p>
        </w:tc>
        <w:tc>
          <w:tcPr>
            <w:tcW w:w="1279" w:type="pct"/>
          </w:tcPr>
          <w:p w14:paraId="039F958E" w14:textId="77777777" w:rsidR="00CD5958" w:rsidRDefault="00CD5958" w:rsidP="000C4A8F">
            <w:pPr>
              <w:pStyle w:val="BodyText"/>
              <w:keepNext/>
              <w:spacing w:line="240" w:lineRule="auto"/>
            </w:pPr>
            <w:r w:rsidRPr="00231E7D">
              <w:t>Europe</w:t>
            </w:r>
          </w:p>
        </w:tc>
      </w:tr>
      <w:tr w:rsidR="00CD5958" w14:paraId="56A1AF94" w14:textId="77777777" w:rsidTr="006A6F3D">
        <w:trPr>
          <w:jc w:val="center"/>
        </w:trPr>
        <w:tc>
          <w:tcPr>
            <w:tcW w:w="3721" w:type="pct"/>
          </w:tcPr>
          <w:p w14:paraId="549D7301" w14:textId="77777777" w:rsidR="00CD5958" w:rsidRDefault="00CD5958" w:rsidP="000C4A8F">
            <w:pPr>
              <w:pStyle w:val="BodyText"/>
              <w:keepNext/>
              <w:spacing w:line="240" w:lineRule="auto"/>
            </w:pPr>
            <w:r w:rsidRPr="0013477F">
              <w:t>(</w:t>
            </w:r>
            <w:proofErr w:type="gramStart"/>
            <w:r>
              <w:t>green</w:t>
            </w:r>
            <w:proofErr w:type="gramEnd"/>
            <w:r w:rsidRPr="0013477F">
              <w:t xml:space="preserve"> energy) OR (#</w:t>
            </w:r>
            <w:r>
              <w:t>green</w:t>
            </w:r>
            <w:r w:rsidRPr="0013477F">
              <w:t>energy)</w:t>
            </w:r>
          </w:p>
        </w:tc>
        <w:tc>
          <w:tcPr>
            <w:tcW w:w="1279" w:type="pct"/>
          </w:tcPr>
          <w:p w14:paraId="3751C28F" w14:textId="77777777" w:rsidR="00CD5958" w:rsidRDefault="00CD5958" w:rsidP="000C4A8F">
            <w:pPr>
              <w:pStyle w:val="BodyText"/>
              <w:keepNext/>
              <w:spacing w:line="240" w:lineRule="auto"/>
            </w:pPr>
            <w:r w:rsidRPr="00231E7D">
              <w:t>Europe</w:t>
            </w:r>
          </w:p>
        </w:tc>
      </w:tr>
    </w:tbl>
    <w:p w14:paraId="13D9B37C" w14:textId="77777777" w:rsidR="00CD5958" w:rsidRDefault="00CD5958" w:rsidP="00747427">
      <w:pPr>
        <w:pStyle w:val="BodyText"/>
        <w:spacing w:line="240" w:lineRule="auto"/>
      </w:pPr>
      <w:bookmarkStart w:id="17" w:name="_Hlk123741334"/>
    </w:p>
    <w:p w14:paraId="5AF66639" w14:textId="0ADC3491" w:rsidR="00A22DD0" w:rsidRPr="006A6F3D" w:rsidRDefault="008D2927" w:rsidP="000C4A8F">
      <w:pPr>
        <w:keepNext/>
        <w:spacing w:line="240" w:lineRule="auto"/>
        <w:jc w:val="center"/>
        <w:rPr>
          <w:sz w:val="22"/>
          <w:szCs w:val="22"/>
        </w:rPr>
      </w:pPr>
      <w:bookmarkStart w:id="18" w:name="_Ref123741733"/>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r w:rsidR="00502046">
        <w:rPr>
          <w:b/>
          <w:bCs/>
          <w:noProof/>
          <w:sz w:val="22"/>
          <w:szCs w:val="22"/>
        </w:rPr>
        <w:t>2</w:t>
      </w:r>
      <w:r w:rsidRPr="00732A7B">
        <w:rPr>
          <w:b/>
          <w:bCs/>
          <w:sz w:val="22"/>
          <w:szCs w:val="22"/>
        </w:rPr>
        <w:fldChar w:fldCharType="end"/>
      </w:r>
      <w:bookmarkEnd w:id="18"/>
      <w:r w:rsidRPr="00732A7B">
        <w:rPr>
          <w:b/>
          <w:bCs/>
          <w:sz w:val="22"/>
          <w:szCs w:val="22"/>
        </w:rPr>
        <w:t>:</w:t>
      </w:r>
      <w:r w:rsidRPr="006A6F3D">
        <w:rPr>
          <w:b/>
          <w:bCs/>
          <w:sz w:val="22"/>
          <w:szCs w:val="22"/>
        </w:rPr>
        <w:t xml:space="preserve"> </w:t>
      </w:r>
      <w:r>
        <w:rPr>
          <w:sz w:val="22"/>
          <w:szCs w:val="22"/>
        </w:rPr>
        <w:t>Field Present in dataset</w:t>
      </w:r>
    </w:p>
    <w:tbl>
      <w:tblPr>
        <w:tblStyle w:val="TableGrid"/>
        <w:tblW w:w="5000" w:type="pct"/>
        <w:jc w:val="center"/>
        <w:tblLook w:val="04A0" w:firstRow="1" w:lastRow="0" w:firstColumn="1" w:lastColumn="0" w:noHBand="0" w:noVBand="1"/>
      </w:tblPr>
      <w:tblGrid>
        <w:gridCol w:w="2809"/>
        <w:gridCol w:w="7641"/>
      </w:tblGrid>
      <w:tr w:rsidR="00B46197" w14:paraId="20CD4D4B" w14:textId="77777777" w:rsidTr="006A6F3D">
        <w:trPr>
          <w:jc w:val="center"/>
        </w:trPr>
        <w:tc>
          <w:tcPr>
            <w:tcW w:w="1344" w:type="pct"/>
            <w:shd w:val="clear" w:color="auto" w:fill="D9D9D9" w:themeFill="background1" w:themeFillShade="D9"/>
          </w:tcPr>
          <w:bookmarkEnd w:id="17"/>
          <w:p w14:paraId="00F18F2E" w14:textId="7D5806E3" w:rsidR="00B46197" w:rsidRPr="00B46197" w:rsidRDefault="00B46197" w:rsidP="000C4A8F">
            <w:pPr>
              <w:pStyle w:val="BodyText"/>
              <w:keepNext/>
              <w:spacing w:line="240" w:lineRule="auto"/>
              <w:rPr>
                <w:b/>
                <w:bCs/>
              </w:rPr>
            </w:pPr>
            <w:r w:rsidRPr="00B46197">
              <w:rPr>
                <w:b/>
                <w:bCs/>
              </w:rPr>
              <w:t>Field Name</w:t>
            </w:r>
          </w:p>
        </w:tc>
        <w:tc>
          <w:tcPr>
            <w:tcW w:w="3656" w:type="pct"/>
            <w:shd w:val="clear" w:color="auto" w:fill="D9D9D9" w:themeFill="background1" w:themeFillShade="D9"/>
          </w:tcPr>
          <w:p w14:paraId="4E0E9740" w14:textId="39884888" w:rsidR="00B46197" w:rsidRPr="00B46197" w:rsidRDefault="00B46197" w:rsidP="000C4A8F">
            <w:pPr>
              <w:pStyle w:val="BodyText"/>
              <w:keepNext/>
              <w:spacing w:line="240" w:lineRule="auto"/>
              <w:rPr>
                <w:b/>
                <w:bCs/>
              </w:rPr>
            </w:pPr>
            <w:r>
              <w:rPr>
                <w:b/>
                <w:bCs/>
              </w:rPr>
              <w:t>Interpretation</w:t>
            </w:r>
          </w:p>
        </w:tc>
      </w:tr>
      <w:tr w:rsidR="00B46197" w14:paraId="4570FCB7" w14:textId="77777777" w:rsidTr="006A6F3D">
        <w:trPr>
          <w:jc w:val="center"/>
        </w:trPr>
        <w:tc>
          <w:tcPr>
            <w:tcW w:w="1344" w:type="pct"/>
          </w:tcPr>
          <w:p w14:paraId="7F1AE96B" w14:textId="6B14F066" w:rsidR="00B46197" w:rsidRPr="00B46197" w:rsidRDefault="00B46197" w:rsidP="000C4A8F">
            <w:pPr>
              <w:pStyle w:val="BodyText"/>
              <w:keepNext/>
              <w:spacing w:line="240" w:lineRule="auto"/>
            </w:pPr>
            <w:proofErr w:type="spellStart"/>
            <w:r>
              <w:t>date_time</w:t>
            </w:r>
            <w:proofErr w:type="spellEnd"/>
          </w:p>
        </w:tc>
        <w:tc>
          <w:tcPr>
            <w:tcW w:w="3656" w:type="pct"/>
          </w:tcPr>
          <w:p w14:paraId="4679B065" w14:textId="0840404E" w:rsidR="00B46197" w:rsidRPr="00B46197" w:rsidRDefault="00B46197" w:rsidP="000C4A8F">
            <w:pPr>
              <w:pStyle w:val="BodyText"/>
              <w:keepNext/>
              <w:spacing w:line="240" w:lineRule="auto"/>
            </w:pPr>
            <w:r>
              <w:rPr>
                <w:lang w:val="en-SG"/>
              </w:rPr>
              <w:t>Date and time that the tweet was posted</w:t>
            </w:r>
          </w:p>
        </w:tc>
      </w:tr>
      <w:tr w:rsidR="00B46197" w14:paraId="06A7C60F" w14:textId="77777777" w:rsidTr="006A6F3D">
        <w:trPr>
          <w:jc w:val="center"/>
        </w:trPr>
        <w:tc>
          <w:tcPr>
            <w:tcW w:w="1344" w:type="pct"/>
          </w:tcPr>
          <w:p w14:paraId="1A9BD325" w14:textId="40A84878" w:rsidR="00B46197" w:rsidRPr="00B46197" w:rsidRDefault="00B46197" w:rsidP="000C4A8F">
            <w:pPr>
              <w:pStyle w:val="BodyText"/>
              <w:keepNext/>
              <w:spacing w:line="240" w:lineRule="auto"/>
            </w:pPr>
            <w:r>
              <w:t>content</w:t>
            </w:r>
          </w:p>
        </w:tc>
        <w:tc>
          <w:tcPr>
            <w:tcW w:w="3656" w:type="pct"/>
          </w:tcPr>
          <w:p w14:paraId="67000409" w14:textId="5E586FBE" w:rsidR="00B46197" w:rsidRPr="00B46197" w:rsidRDefault="00B46197" w:rsidP="000C4A8F">
            <w:pPr>
              <w:pStyle w:val="BodyText"/>
              <w:keepNext/>
              <w:spacing w:line="240" w:lineRule="auto"/>
            </w:pPr>
            <w:r>
              <w:t>Tweet content</w:t>
            </w:r>
          </w:p>
        </w:tc>
      </w:tr>
      <w:tr w:rsidR="00B46197" w14:paraId="5032C30A" w14:textId="77777777" w:rsidTr="006A6F3D">
        <w:trPr>
          <w:jc w:val="center"/>
        </w:trPr>
        <w:tc>
          <w:tcPr>
            <w:tcW w:w="1344" w:type="pct"/>
          </w:tcPr>
          <w:p w14:paraId="6D65D96E" w14:textId="03C27D6E" w:rsidR="00B46197" w:rsidRPr="00B46197" w:rsidRDefault="00B46197" w:rsidP="000C4A8F">
            <w:pPr>
              <w:pStyle w:val="BodyText"/>
              <w:keepNext/>
              <w:spacing w:line="240" w:lineRule="auto"/>
            </w:pPr>
            <w:r>
              <w:t>hashtags</w:t>
            </w:r>
          </w:p>
        </w:tc>
        <w:tc>
          <w:tcPr>
            <w:tcW w:w="3656" w:type="pct"/>
          </w:tcPr>
          <w:p w14:paraId="775342B3" w14:textId="3D7F83B4" w:rsidR="00B46197" w:rsidRPr="00B46197" w:rsidRDefault="00B46197" w:rsidP="000C4A8F">
            <w:pPr>
              <w:pStyle w:val="BodyText"/>
              <w:keepNext/>
              <w:spacing w:line="240" w:lineRule="auto"/>
            </w:pPr>
            <w:r>
              <w:t>The hashtags in the tweet (if any)</w:t>
            </w:r>
          </w:p>
        </w:tc>
      </w:tr>
      <w:tr w:rsidR="00B46197" w14:paraId="30DE2411" w14:textId="77777777" w:rsidTr="006A6F3D">
        <w:trPr>
          <w:jc w:val="center"/>
        </w:trPr>
        <w:tc>
          <w:tcPr>
            <w:tcW w:w="1344" w:type="pct"/>
          </w:tcPr>
          <w:p w14:paraId="467133C5" w14:textId="1C058886" w:rsidR="00B46197" w:rsidRPr="00B46197" w:rsidRDefault="00B46197" w:rsidP="000C4A8F">
            <w:pPr>
              <w:pStyle w:val="BodyText"/>
              <w:keepNext/>
              <w:spacing w:line="240" w:lineRule="auto"/>
            </w:pPr>
            <w:r>
              <w:t>language</w:t>
            </w:r>
          </w:p>
        </w:tc>
        <w:tc>
          <w:tcPr>
            <w:tcW w:w="3656" w:type="pct"/>
          </w:tcPr>
          <w:p w14:paraId="7FDBDDEF" w14:textId="2892331F" w:rsidR="00B46197" w:rsidRPr="00B46197" w:rsidRDefault="00B46197" w:rsidP="000C4A8F">
            <w:pPr>
              <w:pStyle w:val="BodyText"/>
              <w:keepNext/>
              <w:spacing w:line="240" w:lineRule="auto"/>
            </w:pPr>
            <w:r>
              <w:t>Tweet language</w:t>
            </w:r>
          </w:p>
        </w:tc>
      </w:tr>
      <w:tr w:rsidR="00B46197" w14:paraId="3ED69ACC" w14:textId="77777777" w:rsidTr="006A6F3D">
        <w:trPr>
          <w:jc w:val="center"/>
        </w:trPr>
        <w:tc>
          <w:tcPr>
            <w:tcW w:w="1344" w:type="pct"/>
          </w:tcPr>
          <w:p w14:paraId="551A7EF6" w14:textId="4E52930E" w:rsidR="00B46197" w:rsidRPr="00B46197" w:rsidRDefault="00B46197" w:rsidP="000C4A8F">
            <w:pPr>
              <w:pStyle w:val="BodyText"/>
              <w:keepNext/>
              <w:spacing w:line="240" w:lineRule="auto"/>
            </w:pPr>
            <w:proofErr w:type="spellStart"/>
            <w:r>
              <w:t>user_location</w:t>
            </w:r>
            <w:proofErr w:type="spellEnd"/>
          </w:p>
        </w:tc>
        <w:tc>
          <w:tcPr>
            <w:tcW w:w="3656" w:type="pct"/>
          </w:tcPr>
          <w:p w14:paraId="74857496" w14:textId="1D6AFA4D" w:rsidR="00B46197" w:rsidRPr="00B46197" w:rsidRDefault="00533BE2" w:rsidP="000C4A8F">
            <w:pPr>
              <w:pStyle w:val="BodyText"/>
              <w:keepNext/>
              <w:spacing w:line="240" w:lineRule="auto"/>
            </w:pPr>
            <w:r>
              <w:t>User’s location</w:t>
            </w:r>
          </w:p>
        </w:tc>
      </w:tr>
      <w:tr w:rsidR="00B46197" w14:paraId="23D5846D" w14:textId="77777777" w:rsidTr="006A6F3D">
        <w:trPr>
          <w:jc w:val="center"/>
        </w:trPr>
        <w:tc>
          <w:tcPr>
            <w:tcW w:w="1344" w:type="pct"/>
          </w:tcPr>
          <w:p w14:paraId="49FD6B23" w14:textId="0005F495" w:rsidR="00B46197" w:rsidRPr="00B46197" w:rsidRDefault="00B46197" w:rsidP="000C4A8F">
            <w:pPr>
              <w:pStyle w:val="BodyText"/>
              <w:keepNext/>
              <w:spacing w:line="240" w:lineRule="auto"/>
            </w:pPr>
            <w:proofErr w:type="spellStart"/>
            <w:r>
              <w:t>coord</w:t>
            </w:r>
            <w:proofErr w:type="spellEnd"/>
          </w:p>
        </w:tc>
        <w:tc>
          <w:tcPr>
            <w:tcW w:w="3656" w:type="pct"/>
          </w:tcPr>
          <w:p w14:paraId="1A03EE31" w14:textId="2300C2E8" w:rsidR="00B46197" w:rsidRPr="00B46197" w:rsidRDefault="00533BE2" w:rsidP="000C4A8F">
            <w:pPr>
              <w:pStyle w:val="BodyText"/>
              <w:keepNext/>
              <w:spacing w:line="240" w:lineRule="auto"/>
            </w:pPr>
            <w:r>
              <w:rPr>
                <w:lang w:val="en-SG"/>
              </w:rPr>
              <w:t>Geographical coordinates where the tweet was posted</w:t>
            </w:r>
          </w:p>
        </w:tc>
      </w:tr>
      <w:tr w:rsidR="00B46197" w14:paraId="13979B88" w14:textId="77777777" w:rsidTr="006A6F3D">
        <w:trPr>
          <w:jc w:val="center"/>
        </w:trPr>
        <w:tc>
          <w:tcPr>
            <w:tcW w:w="1344" w:type="pct"/>
          </w:tcPr>
          <w:p w14:paraId="2CA9AA30" w14:textId="6B16EE3B" w:rsidR="00B46197" w:rsidRPr="00B46197" w:rsidRDefault="00B46197" w:rsidP="000C4A8F">
            <w:pPr>
              <w:pStyle w:val="BodyText"/>
              <w:keepNext/>
              <w:spacing w:line="240" w:lineRule="auto"/>
            </w:pPr>
            <w:r>
              <w:t>place</w:t>
            </w:r>
          </w:p>
        </w:tc>
        <w:tc>
          <w:tcPr>
            <w:tcW w:w="3656" w:type="pct"/>
          </w:tcPr>
          <w:p w14:paraId="03F2C5B6" w14:textId="1893DE91" w:rsidR="00B46197" w:rsidRPr="00B46197" w:rsidRDefault="00533BE2" w:rsidP="000C4A8F">
            <w:pPr>
              <w:pStyle w:val="BodyText"/>
              <w:keepNext/>
              <w:spacing w:line="240" w:lineRule="auto"/>
            </w:pPr>
            <w:r>
              <w:t xml:space="preserve">Country and city where the tweet </w:t>
            </w:r>
            <w:proofErr w:type="gramStart"/>
            <w:r>
              <w:t>was</w:t>
            </w:r>
            <w:proofErr w:type="gramEnd"/>
            <w:r>
              <w:t xml:space="preserve"> posted</w:t>
            </w:r>
          </w:p>
        </w:tc>
      </w:tr>
    </w:tbl>
    <w:p w14:paraId="32672DBE" w14:textId="77777777" w:rsidR="008D2927" w:rsidRDefault="008D2927" w:rsidP="008D2927">
      <w:pPr>
        <w:pStyle w:val="BodyText"/>
        <w:spacing w:line="240" w:lineRule="auto"/>
      </w:pPr>
    </w:p>
    <w:p w14:paraId="7EEFCD78" w14:textId="54E2C42F" w:rsidR="003C62CB" w:rsidRDefault="008D2927" w:rsidP="000C4A8F">
      <w:pPr>
        <w:keepNext/>
        <w:spacing w:line="240" w:lineRule="auto"/>
        <w:jc w:val="center"/>
      </w:pPr>
      <w:bookmarkStart w:id="19" w:name="_Ref123741738"/>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r w:rsidR="00502046">
        <w:rPr>
          <w:b/>
          <w:bCs/>
          <w:noProof/>
          <w:sz w:val="22"/>
          <w:szCs w:val="22"/>
        </w:rPr>
        <w:t>3</w:t>
      </w:r>
      <w:r w:rsidRPr="00732A7B">
        <w:rPr>
          <w:b/>
          <w:bCs/>
          <w:sz w:val="22"/>
          <w:szCs w:val="22"/>
        </w:rPr>
        <w:fldChar w:fldCharType="end"/>
      </w:r>
      <w:bookmarkEnd w:id="19"/>
      <w:r w:rsidRPr="00732A7B">
        <w:rPr>
          <w:b/>
          <w:bCs/>
          <w:sz w:val="22"/>
          <w:szCs w:val="22"/>
        </w:rPr>
        <w:t xml:space="preserve">: </w:t>
      </w:r>
      <w:r>
        <w:rPr>
          <w:sz w:val="22"/>
          <w:szCs w:val="22"/>
        </w:rPr>
        <w:t>Example of Scraped Tweet</w:t>
      </w:r>
    </w:p>
    <w:tbl>
      <w:tblPr>
        <w:tblStyle w:val="TableGrid"/>
        <w:tblW w:w="10485" w:type="dxa"/>
        <w:tblLayout w:type="fixed"/>
        <w:tblLook w:val="04A0" w:firstRow="1" w:lastRow="0" w:firstColumn="1" w:lastColumn="0" w:noHBand="0" w:noVBand="1"/>
      </w:tblPr>
      <w:tblGrid>
        <w:gridCol w:w="1129"/>
        <w:gridCol w:w="3544"/>
        <w:gridCol w:w="1134"/>
        <w:gridCol w:w="1418"/>
        <w:gridCol w:w="1275"/>
        <w:gridCol w:w="1985"/>
      </w:tblGrid>
      <w:tr w:rsidR="009F55DA" w14:paraId="3BB1A7EB" w14:textId="77777777" w:rsidTr="00FF090D">
        <w:tc>
          <w:tcPr>
            <w:tcW w:w="1129" w:type="dxa"/>
            <w:shd w:val="clear" w:color="auto" w:fill="D9D9D9" w:themeFill="background1" w:themeFillShade="D9"/>
          </w:tcPr>
          <w:p w14:paraId="239DB06E" w14:textId="38AEC74B" w:rsidR="00B5773F" w:rsidRPr="00EB50F8" w:rsidRDefault="00291EE5" w:rsidP="000C4A8F">
            <w:pPr>
              <w:pStyle w:val="BodyText"/>
              <w:keepNext/>
              <w:spacing w:line="240" w:lineRule="auto"/>
              <w:rPr>
                <w:b/>
                <w:bCs/>
                <w:sz w:val="21"/>
                <w:szCs w:val="21"/>
              </w:rPr>
            </w:pPr>
            <w:proofErr w:type="spellStart"/>
            <w:r w:rsidRPr="00EB50F8">
              <w:rPr>
                <w:b/>
                <w:bCs/>
                <w:sz w:val="21"/>
                <w:szCs w:val="21"/>
              </w:rPr>
              <w:t>date_time</w:t>
            </w:r>
            <w:proofErr w:type="spellEnd"/>
          </w:p>
        </w:tc>
        <w:tc>
          <w:tcPr>
            <w:tcW w:w="3544" w:type="dxa"/>
            <w:shd w:val="clear" w:color="auto" w:fill="D9D9D9" w:themeFill="background1" w:themeFillShade="D9"/>
          </w:tcPr>
          <w:p w14:paraId="738643A0" w14:textId="2A6178C3" w:rsidR="00B5773F" w:rsidRPr="00EB50F8" w:rsidRDefault="00CF60F4" w:rsidP="000C4A8F">
            <w:pPr>
              <w:pStyle w:val="BodyText"/>
              <w:keepNext/>
              <w:spacing w:line="240" w:lineRule="auto"/>
              <w:rPr>
                <w:b/>
                <w:bCs/>
                <w:sz w:val="21"/>
                <w:szCs w:val="21"/>
              </w:rPr>
            </w:pPr>
            <w:r w:rsidRPr="00EB50F8">
              <w:rPr>
                <w:b/>
                <w:bCs/>
                <w:sz w:val="21"/>
                <w:szCs w:val="21"/>
              </w:rPr>
              <w:t>content</w:t>
            </w:r>
          </w:p>
        </w:tc>
        <w:tc>
          <w:tcPr>
            <w:tcW w:w="1134" w:type="dxa"/>
            <w:shd w:val="clear" w:color="auto" w:fill="D9D9D9" w:themeFill="background1" w:themeFillShade="D9"/>
          </w:tcPr>
          <w:p w14:paraId="00DD3EE6" w14:textId="43EAD473" w:rsidR="00B5773F" w:rsidRPr="00EB50F8" w:rsidRDefault="00EB50F8" w:rsidP="000C4A8F">
            <w:pPr>
              <w:pStyle w:val="BodyText"/>
              <w:keepNext/>
              <w:spacing w:line="240" w:lineRule="auto"/>
              <w:rPr>
                <w:b/>
                <w:bCs/>
                <w:sz w:val="21"/>
                <w:szCs w:val="21"/>
              </w:rPr>
            </w:pPr>
            <w:r w:rsidRPr="00EB50F8">
              <w:rPr>
                <w:b/>
                <w:bCs/>
                <w:sz w:val="21"/>
                <w:szCs w:val="21"/>
              </w:rPr>
              <w:t>language</w:t>
            </w:r>
          </w:p>
        </w:tc>
        <w:tc>
          <w:tcPr>
            <w:tcW w:w="1418" w:type="dxa"/>
            <w:shd w:val="clear" w:color="auto" w:fill="D9D9D9" w:themeFill="background1" w:themeFillShade="D9"/>
          </w:tcPr>
          <w:p w14:paraId="42C2B514" w14:textId="6498EF18" w:rsidR="00B5773F" w:rsidRPr="00EB50F8" w:rsidRDefault="00EB50F8" w:rsidP="000C4A8F">
            <w:pPr>
              <w:pStyle w:val="BodyText"/>
              <w:keepNext/>
              <w:spacing w:line="240" w:lineRule="auto"/>
              <w:rPr>
                <w:b/>
                <w:bCs/>
                <w:sz w:val="21"/>
                <w:szCs w:val="21"/>
              </w:rPr>
            </w:pPr>
            <w:proofErr w:type="spellStart"/>
            <w:r w:rsidRPr="00EB50F8">
              <w:rPr>
                <w:b/>
                <w:bCs/>
                <w:sz w:val="21"/>
                <w:szCs w:val="21"/>
              </w:rPr>
              <w:t>user_location</w:t>
            </w:r>
            <w:proofErr w:type="spellEnd"/>
          </w:p>
        </w:tc>
        <w:tc>
          <w:tcPr>
            <w:tcW w:w="1275" w:type="dxa"/>
            <w:shd w:val="clear" w:color="auto" w:fill="D9D9D9" w:themeFill="background1" w:themeFillShade="D9"/>
          </w:tcPr>
          <w:p w14:paraId="42A98A99" w14:textId="6ABF98D7" w:rsidR="00B5773F" w:rsidRPr="00EB50F8" w:rsidRDefault="00EB50F8" w:rsidP="000C4A8F">
            <w:pPr>
              <w:pStyle w:val="BodyText"/>
              <w:keepNext/>
              <w:spacing w:line="240" w:lineRule="auto"/>
              <w:rPr>
                <w:b/>
                <w:bCs/>
                <w:sz w:val="21"/>
                <w:szCs w:val="21"/>
              </w:rPr>
            </w:pPr>
            <w:proofErr w:type="spellStart"/>
            <w:r w:rsidRPr="00EB50F8">
              <w:rPr>
                <w:b/>
                <w:bCs/>
                <w:sz w:val="21"/>
                <w:szCs w:val="21"/>
              </w:rPr>
              <w:t>coord</w:t>
            </w:r>
            <w:proofErr w:type="spellEnd"/>
          </w:p>
        </w:tc>
        <w:tc>
          <w:tcPr>
            <w:tcW w:w="1985" w:type="dxa"/>
            <w:shd w:val="clear" w:color="auto" w:fill="D9D9D9" w:themeFill="background1" w:themeFillShade="D9"/>
          </w:tcPr>
          <w:p w14:paraId="7D36D5B6" w14:textId="6C0C9A80" w:rsidR="00B5773F" w:rsidRPr="00EB50F8" w:rsidRDefault="0016048C" w:rsidP="000C4A8F">
            <w:pPr>
              <w:pStyle w:val="BodyText"/>
              <w:keepNext/>
              <w:spacing w:line="240" w:lineRule="auto"/>
              <w:rPr>
                <w:b/>
                <w:bCs/>
                <w:sz w:val="21"/>
                <w:szCs w:val="21"/>
              </w:rPr>
            </w:pPr>
            <w:r>
              <w:rPr>
                <w:b/>
                <w:bCs/>
                <w:sz w:val="21"/>
                <w:szCs w:val="21"/>
              </w:rPr>
              <w:t>place</w:t>
            </w:r>
          </w:p>
        </w:tc>
      </w:tr>
      <w:tr w:rsidR="009F55DA" w14:paraId="30B75CD3" w14:textId="77777777" w:rsidTr="00FF090D">
        <w:tc>
          <w:tcPr>
            <w:tcW w:w="1129" w:type="dxa"/>
          </w:tcPr>
          <w:p w14:paraId="2983C581" w14:textId="3C4ACFF4" w:rsidR="00B5773F" w:rsidRPr="00EB50F8" w:rsidRDefault="006B4098" w:rsidP="000C4A8F">
            <w:pPr>
              <w:pStyle w:val="BodyText"/>
              <w:keepNext/>
              <w:spacing w:line="240" w:lineRule="auto"/>
              <w:rPr>
                <w:sz w:val="21"/>
                <w:szCs w:val="21"/>
              </w:rPr>
            </w:pPr>
            <w:r w:rsidRPr="006B4098">
              <w:rPr>
                <w:sz w:val="21"/>
                <w:szCs w:val="21"/>
              </w:rPr>
              <w:t>2021-06-01 02:57:52+00:00</w:t>
            </w:r>
          </w:p>
        </w:tc>
        <w:tc>
          <w:tcPr>
            <w:tcW w:w="3544" w:type="dxa"/>
          </w:tcPr>
          <w:p w14:paraId="3F3CA541" w14:textId="51CEE6D7" w:rsidR="00B5773F" w:rsidRPr="00EB50F8" w:rsidRDefault="006B4098" w:rsidP="000C4A8F">
            <w:pPr>
              <w:pStyle w:val="BodyText"/>
              <w:keepNext/>
              <w:spacing w:line="240" w:lineRule="auto"/>
              <w:jc w:val="left"/>
              <w:rPr>
                <w:sz w:val="21"/>
                <w:szCs w:val="21"/>
              </w:rPr>
            </w:pPr>
            <w:r w:rsidRPr="006B4098">
              <w:rPr>
                <w:sz w:val="21"/>
                <w:szCs w:val="21"/>
              </w:rPr>
              <w:t>Water is infinite. Energy to access it can be renewable. Land is abundant. Every single argument against golf makes zero sense.</w:t>
            </w:r>
          </w:p>
        </w:tc>
        <w:tc>
          <w:tcPr>
            <w:tcW w:w="1134" w:type="dxa"/>
          </w:tcPr>
          <w:p w14:paraId="149C7BB8" w14:textId="48EC8164" w:rsidR="00B5773F" w:rsidRPr="00EB50F8" w:rsidRDefault="00EB50F8" w:rsidP="000C4A8F">
            <w:pPr>
              <w:pStyle w:val="BodyText"/>
              <w:keepNext/>
              <w:spacing w:line="240" w:lineRule="auto"/>
              <w:jc w:val="left"/>
              <w:rPr>
                <w:sz w:val="21"/>
                <w:szCs w:val="21"/>
              </w:rPr>
            </w:pPr>
            <w:proofErr w:type="spellStart"/>
            <w:r w:rsidRPr="00EB50F8">
              <w:rPr>
                <w:sz w:val="21"/>
                <w:szCs w:val="21"/>
              </w:rPr>
              <w:t>en</w:t>
            </w:r>
            <w:proofErr w:type="spellEnd"/>
          </w:p>
        </w:tc>
        <w:tc>
          <w:tcPr>
            <w:tcW w:w="1418" w:type="dxa"/>
          </w:tcPr>
          <w:p w14:paraId="5242F1CC" w14:textId="4319F8C6" w:rsidR="00B5773F" w:rsidRPr="00EB50F8" w:rsidRDefault="008A2C1D" w:rsidP="000C4A8F">
            <w:pPr>
              <w:pStyle w:val="BodyText"/>
              <w:keepNext/>
              <w:spacing w:line="240" w:lineRule="auto"/>
              <w:jc w:val="left"/>
              <w:rPr>
                <w:sz w:val="21"/>
                <w:szCs w:val="21"/>
              </w:rPr>
            </w:pPr>
            <w:r w:rsidRPr="008A2C1D">
              <w:rPr>
                <w:sz w:val="21"/>
                <w:szCs w:val="21"/>
              </w:rPr>
              <w:t>Anaheim, CA</w:t>
            </w:r>
          </w:p>
        </w:tc>
        <w:tc>
          <w:tcPr>
            <w:tcW w:w="1275" w:type="dxa"/>
          </w:tcPr>
          <w:p w14:paraId="6D430289" w14:textId="56698CFC" w:rsidR="00B5773F" w:rsidRPr="00EB50F8" w:rsidRDefault="008A2C1D" w:rsidP="000C4A8F">
            <w:pPr>
              <w:pStyle w:val="BodyText"/>
              <w:keepNext/>
              <w:spacing w:line="240" w:lineRule="auto"/>
              <w:jc w:val="left"/>
              <w:rPr>
                <w:sz w:val="21"/>
                <w:szCs w:val="21"/>
              </w:rPr>
            </w:pPr>
            <w:proofErr w:type="gramStart"/>
            <w:r w:rsidRPr="006B4098">
              <w:rPr>
                <w:sz w:val="21"/>
                <w:szCs w:val="21"/>
              </w:rPr>
              <w:t>Coordinates(</w:t>
            </w:r>
            <w:proofErr w:type="gramEnd"/>
            <w:r w:rsidRPr="006B4098">
              <w:rPr>
                <w:sz w:val="21"/>
                <w:szCs w:val="21"/>
              </w:rPr>
              <w:t>longitude=-118.017789, latitude=33.788913)</w:t>
            </w:r>
          </w:p>
        </w:tc>
        <w:tc>
          <w:tcPr>
            <w:tcW w:w="1985" w:type="dxa"/>
          </w:tcPr>
          <w:p w14:paraId="3EC54365" w14:textId="399A360B" w:rsidR="00B5773F" w:rsidRPr="00EB50F8" w:rsidRDefault="006B4098" w:rsidP="000C4A8F">
            <w:pPr>
              <w:pStyle w:val="BodyText"/>
              <w:keepNext/>
              <w:spacing w:line="240" w:lineRule="auto"/>
              <w:jc w:val="left"/>
              <w:rPr>
                <w:sz w:val="21"/>
                <w:szCs w:val="21"/>
              </w:rPr>
            </w:pPr>
            <w:proofErr w:type="gramStart"/>
            <w:r w:rsidRPr="006B4098">
              <w:rPr>
                <w:sz w:val="21"/>
                <w:szCs w:val="21"/>
              </w:rPr>
              <w:t>Place(</w:t>
            </w:r>
            <w:proofErr w:type="spellStart"/>
            <w:proofErr w:type="gramEnd"/>
            <w:r w:rsidRPr="006B4098">
              <w:rPr>
                <w:sz w:val="21"/>
                <w:szCs w:val="21"/>
              </w:rPr>
              <w:t>fullName</w:t>
            </w:r>
            <w:proofErr w:type="spellEnd"/>
            <w:r w:rsidRPr="006B4098">
              <w:rPr>
                <w:sz w:val="21"/>
                <w:szCs w:val="21"/>
              </w:rPr>
              <w:t xml:space="preserve">='Anaheim, CA', name='Anaheim', type='city', country='United States', </w:t>
            </w:r>
            <w:proofErr w:type="spellStart"/>
            <w:r w:rsidRPr="006B4098">
              <w:rPr>
                <w:sz w:val="21"/>
                <w:szCs w:val="21"/>
              </w:rPr>
              <w:t>countryCode</w:t>
            </w:r>
            <w:proofErr w:type="spellEnd"/>
            <w:r w:rsidRPr="006B4098">
              <w:rPr>
                <w:sz w:val="21"/>
                <w:szCs w:val="21"/>
              </w:rPr>
              <w:t>='US')</w:t>
            </w:r>
          </w:p>
        </w:tc>
      </w:tr>
      <w:tr w:rsidR="009F55DA" w14:paraId="5358C21A" w14:textId="77777777" w:rsidTr="00FF090D">
        <w:tc>
          <w:tcPr>
            <w:tcW w:w="1129" w:type="dxa"/>
          </w:tcPr>
          <w:p w14:paraId="0570CA0C" w14:textId="33E875B3" w:rsidR="00B5773F" w:rsidRPr="00EB50F8" w:rsidRDefault="00C45D98" w:rsidP="000C4A8F">
            <w:pPr>
              <w:pStyle w:val="BodyText"/>
              <w:keepNext/>
              <w:spacing w:line="240" w:lineRule="auto"/>
              <w:jc w:val="left"/>
              <w:rPr>
                <w:sz w:val="21"/>
                <w:szCs w:val="21"/>
              </w:rPr>
            </w:pPr>
            <w:r w:rsidRPr="00C45D98">
              <w:rPr>
                <w:sz w:val="21"/>
                <w:szCs w:val="21"/>
              </w:rPr>
              <w:t>2022-05-31 23:33:57+00:00</w:t>
            </w:r>
          </w:p>
        </w:tc>
        <w:tc>
          <w:tcPr>
            <w:tcW w:w="3544" w:type="dxa"/>
          </w:tcPr>
          <w:p w14:paraId="5303D519" w14:textId="69FA3112" w:rsidR="00B5773F" w:rsidRPr="00EB50F8" w:rsidRDefault="00C45D98" w:rsidP="000C4A8F">
            <w:pPr>
              <w:pStyle w:val="BodyText"/>
              <w:keepNext/>
              <w:spacing w:line="240" w:lineRule="auto"/>
              <w:jc w:val="left"/>
              <w:rPr>
                <w:sz w:val="21"/>
                <w:szCs w:val="21"/>
              </w:rPr>
            </w:pPr>
            <w:r w:rsidRPr="00C45D98">
              <w:rPr>
                <w:sz w:val="21"/>
                <w:szCs w:val="21"/>
              </w:rPr>
              <w:t>@DebHaalandNM announces two new renewable energy initiatives at NV Energy on Tuesday afternoon, including new renewable energy offices that will streamline permitting for projects. Story coming. https://t.co/5bg8X49Mq2</w:t>
            </w:r>
          </w:p>
        </w:tc>
        <w:tc>
          <w:tcPr>
            <w:tcW w:w="1134" w:type="dxa"/>
          </w:tcPr>
          <w:p w14:paraId="5512F666" w14:textId="3BFB0F52" w:rsidR="00B5773F" w:rsidRPr="00EB50F8" w:rsidRDefault="00C45D98" w:rsidP="000C4A8F">
            <w:pPr>
              <w:pStyle w:val="BodyText"/>
              <w:keepNext/>
              <w:spacing w:line="240" w:lineRule="auto"/>
              <w:jc w:val="left"/>
              <w:rPr>
                <w:sz w:val="21"/>
                <w:szCs w:val="21"/>
              </w:rPr>
            </w:pPr>
            <w:proofErr w:type="spellStart"/>
            <w:r>
              <w:rPr>
                <w:sz w:val="21"/>
                <w:szCs w:val="21"/>
              </w:rPr>
              <w:t>en</w:t>
            </w:r>
            <w:proofErr w:type="spellEnd"/>
          </w:p>
        </w:tc>
        <w:tc>
          <w:tcPr>
            <w:tcW w:w="1418" w:type="dxa"/>
          </w:tcPr>
          <w:p w14:paraId="53838A7C" w14:textId="250D76DF" w:rsidR="00B5773F" w:rsidRPr="00EB50F8" w:rsidRDefault="00C45D98" w:rsidP="000C4A8F">
            <w:pPr>
              <w:pStyle w:val="BodyText"/>
              <w:keepNext/>
              <w:spacing w:line="240" w:lineRule="auto"/>
              <w:jc w:val="left"/>
              <w:rPr>
                <w:sz w:val="21"/>
                <w:szCs w:val="21"/>
              </w:rPr>
            </w:pPr>
            <w:r w:rsidRPr="00C45D98">
              <w:rPr>
                <w:sz w:val="21"/>
                <w:szCs w:val="21"/>
              </w:rPr>
              <w:t>Las Vegas, NV</w:t>
            </w:r>
          </w:p>
        </w:tc>
        <w:tc>
          <w:tcPr>
            <w:tcW w:w="1275" w:type="dxa"/>
          </w:tcPr>
          <w:p w14:paraId="7864924E" w14:textId="52DE48A2" w:rsidR="00B5773F" w:rsidRPr="00EB50F8" w:rsidRDefault="00335B28" w:rsidP="000C4A8F">
            <w:pPr>
              <w:pStyle w:val="BodyText"/>
              <w:keepNext/>
              <w:spacing w:line="240" w:lineRule="auto"/>
              <w:jc w:val="left"/>
              <w:rPr>
                <w:sz w:val="21"/>
                <w:szCs w:val="21"/>
              </w:rPr>
            </w:pPr>
            <w:proofErr w:type="gramStart"/>
            <w:r w:rsidRPr="00335B28">
              <w:rPr>
                <w:sz w:val="21"/>
                <w:szCs w:val="21"/>
              </w:rPr>
              <w:t>Coordinates(</w:t>
            </w:r>
            <w:proofErr w:type="gramEnd"/>
            <w:r w:rsidRPr="00335B28">
              <w:rPr>
                <w:sz w:val="21"/>
                <w:szCs w:val="21"/>
              </w:rPr>
              <w:t>longitude=-115.384091, latitude=36.129459)</w:t>
            </w:r>
          </w:p>
        </w:tc>
        <w:tc>
          <w:tcPr>
            <w:tcW w:w="1985" w:type="dxa"/>
          </w:tcPr>
          <w:p w14:paraId="454DC3AE" w14:textId="09B09290" w:rsidR="00B5773F" w:rsidRPr="00EB50F8" w:rsidRDefault="00335B28" w:rsidP="000C4A8F">
            <w:pPr>
              <w:pStyle w:val="BodyText"/>
              <w:keepNext/>
              <w:spacing w:line="240" w:lineRule="auto"/>
              <w:jc w:val="left"/>
              <w:rPr>
                <w:sz w:val="21"/>
                <w:szCs w:val="21"/>
              </w:rPr>
            </w:pPr>
            <w:proofErr w:type="gramStart"/>
            <w:r w:rsidRPr="00335B28">
              <w:rPr>
                <w:sz w:val="21"/>
                <w:szCs w:val="21"/>
              </w:rPr>
              <w:t>Place(</w:t>
            </w:r>
            <w:proofErr w:type="spellStart"/>
            <w:proofErr w:type="gramEnd"/>
            <w:r w:rsidRPr="00335B28">
              <w:rPr>
                <w:sz w:val="21"/>
                <w:szCs w:val="21"/>
              </w:rPr>
              <w:t>fullName</w:t>
            </w:r>
            <w:proofErr w:type="spellEnd"/>
            <w:r w:rsidRPr="00335B28">
              <w:rPr>
                <w:sz w:val="21"/>
                <w:szCs w:val="21"/>
              </w:rPr>
              <w:t xml:space="preserve">='Las Vegas, NV', name='Las Vegas', type='city', country='United States', </w:t>
            </w:r>
            <w:proofErr w:type="spellStart"/>
            <w:r w:rsidRPr="00335B28">
              <w:rPr>
                <w:sz w:val="21"/>
                <w:szCs w:val="21"/>
              </w:rPr>
              <w:t>countryCode</w:t>
            </w:r>
            <w:proofErr w:type="spellEnd"/>
            <w:r w:rsidRPr="00335B28">
              <w:rPr>
                <w:sz w:val="21"/>
                <w:szCs w:val="21"/>
              </w:rPr>
              <w:t>='US')</w:t>
            </w:r>
          </w:p>
        </w:tc>
      </w:tr>
    </w:tbl>
    <w:p w14:paraId="1462889A" w14:textId="77777777" w:rsidR="00D76B6E" w:rsidRDefault="00D76B6E" w:rsidP="00747427">
      <w:pPr>
        <w:spacing w:line="240" w:lineRule="auto"/>
      </w:pPr>
    </w:p>
    <w:p w14:paraId="10E5142A" w14:textId="5673B687" w:rsidR="00D36F9A" w:rsidRPr="00E31F24" w:rsidRDefault="00D36F9A" w:rsidP="006A6F3D">
      <w:pPr>
        <w:pStyle w:val="Heading2"/>
      </w:pPr>
      <w:bookmarkStart w:id="20" w:name="_Toc118671831"/>
      <w:bookmarkStart w:id="21" w:name="_Toc118686436"/>
      <w:r>
        <w:t>Removing Duplicates</w:t>
      </w:r>
      <w:bookmarkEnd w:id="20"/>
      <w:bookmarkEnd w:id="21"/>
    </w:p>
    <w:p w14:paraId="441B64A4" w14:textId="7EC4A244" w:rsidR="004773D3" w:rsidRDefault="008D2927" w:rsidP="00747427">
      <w:pPr>
        <w:spacing w:line="240" w:lineRule="auto"/>
        <w:rPr>
          <w:lang w:val="en-SG"/>
        </w:rPr>
      </w:pPr>
      <w:r>
        <w:rPr>
          <w:lang w:val="en-SG"/>
        </w:rPr>
        <w:t>We merged the scrapped data sets such that we ended with 2 main master</w:t>
      </w:r>
      <w:r w:rsidR="00F46E91">
        <w:rPr>
          <w:lang w:val="en-SG"/>
        </w:rPr>
        <w:t xml:space="preserve"> datasets</w:t>
      </w:r>
      <w:r>
        <w:rPr>
          <w:lang w:val="en-SG"/>
        </w:rPr>
        <w:t xml:space="preserve">, </w:t>
      </w:r>
      <w:r w:rsidR="00F46E91">
        <w:rPr>
          <w:lang w:val="en-SG"/>
        </w:rPr>
        <w:t xml:space="preserve">one </w:t>
      </w:r>
      <w:r>
        <w:rPr>
          <w:lang w:val="en-SG"/>
        </w:rPr>
        <w:t xml:space="preserve">containing </w:t>
      </w:r>
      <w:r w:rsidR="00F46E91">
        <w:rPr>
          <w:lang w:val="en-SG"/>
        </w:rPr>
        <w:t xml:space="preserve">tweets </w:t>
      </w:r>
      <w:r>
        <w:rPr>
          <w:lang w:val="en-SG"/>
        </w:rPr>
        <w:t xml:space="preserve">from </w:t>
      </w:r>
      <w:r w:rsidR="00F46E91">
        <w:rPr>
          <w:lang w:val="en-SG"/>
        </w:rPr>
        <w:t xml:space="preserve">Europe and the other </w:t>
      </w:r>
      <w:r>
        <w:rPr>
          <w:lang w:val="en-SG"/>
        </w:rPr>
        <w:t>from</w:t>
      </w:r>
      <w:r w:rsidR="00F46E91">
        <w:rPr>
          <w:lang w:val="en-SG"/>
        </w:rPr>
        <w:t xml:space="preserve"> the US</w:t>
      </w:r>
      <w:r w:rsidR="00D00DE3">
        <w:rPr>
          <w:lang w:val="en-SG"/>
        </w:rPr>
        <w:t>.</w:t>
      </w:r>
      <w:r w:rsidR="0027721D">
        <w:rPr>
          <w:lang w:val="en-SG"/>
        </w:rPr>
        <w:t xml:space="preserve"> </w:t>
      </w:r>
      <w:r>
        <w:rPr>
          <w:lang w:val="en-SG"/>
        </w:rPr>
        <w:t xml:space="preserve">We next computationally scanned for </w:t>
      </w:r>
      <w:r w:rsidR="0027721D">
        <w:rPr>
          <w:lang w:val="en-SG"/>
        </w:rPr>
        <w:t>duplicate</w:t>
      </w:r>
      <w:r w:rsidR="00A12513">
        <w:rPr>
          <w:lang w:val="en-SG"/>
        </w:rPr>
        <w:t xml:space="preserve"> tweets</w:t>
      </w:r>
      <w:r>
        <w:rPr>
          <w:lang w:val="en-SG"/>
        </w:rPr>
        <w:t xml:space="preserve"> </w:t>
      </w:r>
      <w:proofErr w:type="gramStart"/>
      <w:r>
        <w:rPr>
          <w:lang w:val="en-SG"/>
        </w:rPr>
        <w:t>i.e.</w:t>
      </w:r>
      <w:proofErr w:type="gramEnd"/>
      <w:r w:rsidR="00A12513">
        <w:rPr>
          <w:lang w:val="en-SG"/>
        </w:rPr>
        <w:t xml:space="preserve"> tweets </w:t>
      </w:r>
      <w:r>
        <w:rPr>
          <w:lang w:val="en-SG"/>
        </w:rPr>
        <w:t xml:space="preserve">which </w:t>
      </w:r>
      <w:r w:rsidR="00A12513">
        <w:rPr>
          <w:lang w:val="en-SG"/>
        </w:rPr>
        <w:t>contain</w:t>
      </w:r>
      <w:r w:rsidR="00EC1467">
        <w:rPr>
          <w:lang w:val="en-SG"/>
        </w:rPr>
        <w:t>ed</w:t>
      </w:r>
      <w:r w:rsidR="00A12513">
        <w:rPr>
          <w:lang w:val="en-SG"/>
        </w:rPr>
        <w:t xml:space="preserve"> more than one </w:t>
      </w:r>
      <w:r>
        <w:rPr>
          <w:lang w:val="en-SG"/>
        </w:rPr>
        <w:t xml:space="preserve">instance </w:t>
      </w:r>
      <w:r w:rsidR="00A12513">
        <w:rPr>
          <w:lang w:val="en-SG"/>
        </w:rPr>
        <w:t xml:space="preserve">of the searched keywords. For </w:t>
      </w:r>
      <w:r>
        <w:rPr>
          <w:lang w:val="en-SG"/>
        </w:rPr>
        <w:t>example</w:t>
      </w:r>
      <w:r w:rsidR="00A12513">
        <w:rPr>
          <w:lang w:val="en-SG"/>
        </w:rPr>
        <w:t xml:space="preserve">, </w:t>
      </w:r>
      <w:r>
        <w:rPr>
          <w:lang w:val="en-SG"/>
        </w:rPr>
        <w:t xml:space="preserve">there might be </w:t>
      </w:r>
      <w:r w:rsidR="00A12513">
        <w:rPr>
          <w:lang w:val="en-SG"/>
        </w:rPr>
        <w:t xml:space="preserve">a tweet </w:t>
      </w:r>
      <w:r>
        <w:rPr>
          <w:lang w:val="en-SG"/>
        </w:rPr>
        <w:t xml:space="preserve">that </w:t>
      </w:r>
      <w:r w:rsidR="00A12513">
        <w:rPr>
          <w:lang w:val="en-SG"/>
        </w:rPr>
        <w:t>contain</w:t>
      </w:r>
      <w:r>
        <w:rPr>
          <w:lang w:val="en-SG"/>
        </w:rPr>
        <w:t>s</w:t>
      </w:r>
      <w:r w:rsidR="00A12513">
        <w:rPr>
          <w:lang w:val="en-SG"/>
        </w:rPr>
        <w:t xml:space="preserve"> </w:t>
      </w:r>
      <w:r>
        <w:rPr>
          <w:lang w:val="en-SG"/>
        </w:rPr>
        <w:t xml:space="preserve">both phrases </w:t>
      </w:r>
      <w:r w:rsidR="00A12513">
        <w:rPr>
          <w:lang w:val="en-SG"/>
        </w:rPr>
        <w:t xml:space="preserve">‘renewable energy’ and ‘clean energy’ and </w:t>
      </w:r>
      <w:r>
        <w:rPr>
          <w:lang w:val="en-SG"/>
        </w:rPr>
        <w:t>would show up twice</w:t>
      </w:r>
      <w:r w:rsidR="00A12513">
        <w:rPr>
          <w:lang w:val="en-SG"/>
        </w:rPr>
        <w:t>.</w:t>
      </w:r>
      <w:r w:rsidR="004309F5">
        <w:rPr>
          <w:lang w:val="en-SG"/>
        </w:rPr>
        <w:t xml:space="preserve"> </w:t>
      </w:r>
      <w:r>
        <w:rPr>
          <w:lang w:val="en-SG"/>
        </w:rPr>
        <w:t>We determined that there</w:t>
      </w:r>
      <w:r w:rsidR="00CF7B03">
        <w:rPr>
          <w:lang w:val="en-SG"/>
        </w:rPr>
        <w:t xml:space="preserve"> </w:t>
      </w:r>
      <w:proofErr w:type="gramStart"/>
      <w:r w:rsidR="00CF7B03">
        <w:rPr>
          <w:lang w:val="en-SG"/>
        </w:rPr>
        <w:t>were</w:t>
      </w:r>
      <w:proofErr w:type="gramEnd"/>
      <w:r w:rsidR="00CF7B03">
        <w:rPr>
          <w:lang w:val="en-SG"/>
        </w:rPr>
        <w:t xml:space="preserve"> a total of 960 duplicates</w:t>
      </w:r>
      <w:r>
        <w:rPr>
          <w:lang w:val="en-SG"/>
        </w:rPr>
        <w:t>, which had to be</w:t>
      </w:r>
      <w:r w:rsidR="004309F5">
        <w:rPr>
          <w:lang w:val="en-SG"/>
        </w:rPr>
        <w:t xml:space="preserve"> removed from the dataset. </w:t>
      </w:r>
      <w:r w:rsidR="00F818D0">
        <w:rPr>
          <w:lang w:val="en-SG"/>
        </w:rPr>
        <w:fldChar w:fldCharType="begin"/>
      </w:r>
      <w:r w:rsidR="00F818D0">
        <w:rPr>
          <w:lang w:val="en-SG"/>
        </w:rPr>
        <w:instrText xml:space="preserve"> REF _Ref123808975 \h  \* MERGEFORMAT </w:instrText>
      </w:r>
      <w:r w:rsidR="00F818D0">
        <w:rPr>
          <w:lang w:val="en-SG"/>
        </w:rPr>
      </w:r>
      <w:r w:rsidR="00F818D0">
        <w:rPr>
          <w:lang w:val="en-SG"/>
        </w:rPr>
        <w:fldChar w:fldCharType="separate"/>
      </w:r>
      <w:r w:rsidR="00502046" w:rsidRPr="00502046">
        <w:rPr>
          <w:lang w:val="en-SG"/>
        </w:rPr>
        <w:t>Table 4</w:t>
      </w:r>
      <w:r w:rsidR="00F818D0">
        <w:rPr>
          <w:lang w:val="en-SG"/>
        </w:rPr>
        <w:fldChar w:fldCharType="end"/>
      </w:r>
      <w:r w:rsidR="00F818D0">
        <w:rPr>
          <w:lang w:val="en-SG"/>
        </w:rPr>
        <w:t xml:space="preserve"> </w:t>
      </w:r>
      <w:r w:rsidR="004309F5">
        <w:rPr>
          <w:lang w:val="en-SG"/>
        </w:rPr>
        <w:t xml:space="preserve">shows the </w:t>
      </w:r>
      <w:r w:rsidR="00EB5401">
        <w:rPr>
          <w:lang w:val="en-SG"/>
        </w:rPr>
        <w:t>breakdown</w:t>
      </w:r>
      <w:r w:rsidR="004309F5">
        <w:rPr>
          <w:lang w:val="en-SG"/>
        </w:rPr>
        <w:t xml:space="preserve"> of tweets after removing duplicates</w:t>
      </w:r>
      <w:r w:rsidR="00DC0FA4">
        <w:rPr>
          <w:lang w:val="en-SG"/>
        </w:rPr>
        <w:t xml:space="preserve"> </w:t>
      </w:r>
      <w:r w:rsidR="0091465A">
        <w:rPr>
          <w:lang w:val="en-SG"/>
        </w:rPr>
        <w:t xml:space="preserve">in the </w:t>
      </w:r>
      <w:r w:rsidR="00DC0FA4">
        <w:rPr>
          <w:lang w:val="en-SG"/>
        </w:rPr>
        <w:t>dataset</w:t>
      </w:r>
      <w:r w:rsidR="004309F5">
        <w:rPr>
          <w:lang w:val="en-SG"/>
        </w:rPr>
        <w:t>.</w:t>
      </w:r>
      <w:r w:rsidR="006D7E38">
        <w:rPr>
          <w:lang w:val="en-SG"/>
        </w:rPr>
        <w:t xml:space="preserve"> Our final data set comprised of 17,256 unique tweets.</w:t>
      </w:r>
    </w:p>
    <w:p w14:paraId="32043AF9" w14:textId="59DE5985" w:rsidR="00C52CAD" w:rsidRDefault="00C52CAD" w:rsidP="00747427">
      <w:pPr>
        <w:spacing w:line="240" w:lineRule="auto"/>
        <w:rPr>
          <w:lang w:val="en-SG"/>
        </w:rPr>
      </w:pPr>
    </w:p>
    <w:p w14:paraId="5C1F8918" w14:textId="5FC304CD" w:rsidR="008D2927" w:rsidRDefault="008D2927" w:rsidP="000C4A8F">
      <w:pPr>
        <w:keepNext/>
        <w:spacing w:line="240" w:lineRule="auto"/>
        <w:jc w:val="center"/>
      </w:pPr>
      <w:bookmarkStart w:id="22" w:name="_Ref123808975"/>
      <w:r w:rsidRPr="00732A7B">
        <w:rPr>
          <w:b/>
          <w:bCs/>
          <w:sz w:val="22"/>
          <w:szCs w:val="22"/>
        </w:rPr>
        <w:lastRenderedPageBreak/>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r w:rsidR="00502046">
        <w:rPr>
          <w:b/>
          <w:bCs/>
          <w:noProof/>
          <w:sz w:val="22"/>
          <w:szCs w:val="22"/>
        </w:rPr>
        <w:t>4</w:t>
      </w:r>
      <w:r w:rsidRPr="00732A7B">
        <w:rPr>
          <w:b/>
          <w:bCs/>
          <w:sz w:val="22"/>
          <w:szCs w:val="22"/>
        </w:rPr>
        <w:fldChar w:fldCharType="end"/>
      </w:r>
      <w:bookmarkEnd w:id="22"/>
      <w:r w:rsidRPr="00732A7B">
        <w:rPr>
          <w:b/>
          <w:bCs/>
          <w:sz w:val="22"/>
          <w:szCs w:val="22"/>
        </w:rPr>
        <w:t xml:space="preserve">: </w:t>
      </w:r>
      <w:r w:rsidRPr="006A6F3D">
        <w:rPr>
          <w:lang w:val="en-SG"/>
        </w:rPr>
        <w:t xml:space="preserve">Breakdown of tweets </w:t>
      </w:r>
      <w:r>
        <w:rPr>
          <w:lang w:val="en-SG"/>
        </w:rPr>
        <w:t xml:space="preserve">post </w:t>
      </w:r>
      <w:r w:rsidRPr="006A6F3D">
        <w:rPr>
          <w:lang w:val="en-SG"/>
        </w:rPr>
        <w:t>duplicate</w:t>
      </w:r>
      <w:r>
        <w:rPr>
          <w:lang w:val="en-SG"/>
        </w:rPr>
        <w:t xml:space="preserve"> removal</w:t>
      </w:r>
      <w:r w:rsidDel="008D2927">
        <w:rPr>
          <w:sz w:val="22"/>
          <w:szCs w:val="22"/>
        </w:rPr>
        <w:t xml:space="preserve"> </w:t>
      </w:r>
    </w:p>
    <w:tbl>
      <w:tblPr>
        <w:tblStyle w:val="TableGrid"/>
        <w:tblW w:w="0" w:type="auto"/>
        <w:jc w:val="center"/>
        <w:tblLook w:val="04A0" w:firstRow="1" w:lastRow="0" w:firstColumn="1" w:lastColumn="0" w:noHBand="0" w:noVBand="1"/>
      </w:tblPr>
      <w:tblGrid>
        <w:gridCol w:w="3009"/>
        <w:gridCol w:w="2035"/>
        <w:gridCol w:w="1629"/>
        <w:gridCol w:w="1985"/>
        <w:gridCol w:w="1792"/>
      </w:tblGrid>
      <w:tr w:rsidR="006D7E38" w:rsidRPr="009A02D1" w14:paraId="62582559" w14:textId="06738706" w:rsidTr="00223670">
        <w:trPr>
          <w:jc w:val="center"/>
        </w:trPr>
        <w:tc>
          <w:tcPr>
            <w:tcW w:w="3009" w:type="dxa"/>
            <w:vMerge w:val="restart"/>
            <w:shd w:val="clear" w:color="auto" w:fill="BFBFBF" w:themeFill="background1" w:themeFillShade="BF"/>
          </w:tcPr>
          <w:p w14:paraId="2C43BE9D" w14:textId="76D93F24" w:rsidR="006D7E38" w:rsidRPr="009A02D1" w:rsidRDefault="006D7E38" w:rsidP="000C4A8F">
            <w:pPr>
              <w:pStyle w:val="BodyText"/>
              <w:keepNext/>
              <w:spacing w:line="240" w:lineRule="auto"/>
              <w:jc w:val="center"/>
              <w:rPr>
                <w:b/>
                <w:bCs/>
              </w:rPr>
            </w:pPr>
            <w:r>
              <w:rPr>
                <w:b/>
                <w:bCs/>
              </w:rPr>
              <w:t>Tweet Key Word</w:t>
            </w:r>
          </w:p>
        </w:tc>
        <w:tc>
          <w:tcPr>
            <w:tcW w:w="3664" w:type="dxa"/>
            <w:gridSpan w:val="2"/>
            <w:shd w:val="clear" w:color="auto" w:fill="BFBFBF" w:themeFill="background1" w:themeFillShade="BF"/>
          </w:tcPr>
          <w:p w14:paraId="6309F5D4" w14:textId="0758492F" w:rsidR="006D7E38" w:rsidRDefault="006D7E38" w:rsidP="000C4A8F">
            <w:pPr>
              <w:pStyle w:val="BodyText"/>
              <w:keepNext/>
              <w:spacing w:line="240" w:lineRule="auto"/>
              <w:jc w:val="center"/>
              <w:rPr>
                <w:b/>
                <w:bCs/>
              </w:rPr>
            </w:pPr>
            <w:r>
              <w:rPr>
                <w:b/>
                <w:bCs/>
              </w:rPr>
              <w:t>US</w:t>
            </w:r>
          </w:p>
        </w:tc>
        <w:tc>
          <w:tcPr>
            <w:tcW w:w="3777" w:type="dxa"/>
            <w:gridSpan w:val="2"/>
            <w:shd w:val="clear" w:color="auto" w:fill="BFBFBF" w:themeFill="background1" w:themeFillShade="BF"/>
          </w:tcPr>
          <w:p w14:paraId="190FA4F5" w14:textId="66393FB2" w:rsidR="006D7E38" w:rsidRDefault="006D7E38" w:rsidP="000C4A8F">
            <w:pPr>
              <w:pStyle w:val="BodyText"/>
              <w:keepNext/>
              <w:spacing w:line="240" w:lineRule="auto"/>
              <w:jc w:val="center"/>
              <w:rPr>
                <w:b/>
                <w:bCs/>
              </w:rPr>
            </w:pPr>
            <w:r>
              <w:rPr>
                <w:b/>
                <w:bCs/>
              </w:rPr>
              <w:t>Europe</w:t>
            </w:r>
          </w:p>
        </w:tc>
      </w:tr>
      <w:tr w:rsidR="006D7E38" w:rsidRPr="009A02D1" w14:paraId="72399BF9" w14:textId="08381231" w:rsidTr="00223670">
        <w:trPr>
          <w:jc w:val="center"/>
        </w:trPr>
        <w:tc>
          <w:tcPr>
            <w:tcW w:w="3009" w:type="dxa"/>
            <w:vMerge/>
            <w:shd w:val="clear" w:color="auto" w:fill="BFBFBF" w:themeFill="background1" w:themeFillShade="BF"/>
          </w:tcPr>
          <w:p w14:paraId="5408080E" w14:textId="77777777" w:rsidR="006D7E38" w:rsidRDefault="006D7E38" w:rsidP="000C4A8F">
            <w:pPr>
              <w:pStyle w:val="BodyText"/>
              <w:keepNext/>
              <w:spacing w:line="240" w:lineRule="auto"/>
              <w:jc w:val="center"/>
              <w:rPr>
                <w:b/>
                <w:bCs/>
              </w:rPr>
            </w:pPr>
          </w:p>
        </w:tc>
        <w:tc>
          <w:tcPr>
            <w:tcW w:w="2035" w:type="dxa"/>
            <w:shd w:val="clear" w:color="auto" w:fill="BFBFBF" w:themeFill="background1" w:themeFillShade="BF"/>
          </w:tcPr>
          <w:p w14:paraId="5329E065" w14:textId="7FAE06AA" w:rsidR="006D7E38" w:rsidRDefault="006D7E38" w:rsidP="000C4A8F">
            <w:pPr>
              <w:pStyle w:val="BodyText"/>
              <w:keepNext/>
              <w:spacing w:line="240" w:lineRule="auto"/>
              <w:jc w:val="center"/>
              <w:rPr>
                <w:b/>
                <w:bCs/>
              </w:rPr>
            </w:pPr>
            <w:r>
              <w:rPr>
                <w:b/>
                <w:bCs/>
              </w:rPr>
              <w:t>Absolute</w:t>
            </w:r>
          </w:p>
        </w:tc>
        <w:tc>
          <w:tcPr>
            <w:tcW w:w="1629" w:type="dxa"/>
            <w:shd w:val="clear" w:color="auto" w:fill="BFBFBF" w:themeFill="background1" w:themeFillShade="BF"/>
          </w:tcPr>
          <w:p w14:paraId="760FDBFB" w14:textId="392637BA" w:rsidR="006D7E38" w:rsidRDefault="006D7E38" w:rsidP="000C4A8F">
            <w:pPr>
              <w:pStyle w:val="BodyText"/>
              <w:keepNext/>
              <w:spacing w:line="240" w:lineRule="auto"/>
              <w:jc w:val="center"/>
              <w:rPr>
                <w:b/>
                <w:bCs/>
              </w:rPr>
            </w:pPr>
            <w:r>
              <w:rPr>
                <w:b/>
                <w:bCs/>
              </w:rPr>
              <w:t>Percentage</w:t>
            </w:r>
          </w:p>
        </w:tc>
        <w:tc>
          <w:tcPr>
            <w:tcW w:w="1985" w:type="dxa"/>
            <w:shd w:val="clear" w:color="auto" w:fill="BFBFBF" w:themeFill="background1" w:themeFillShade="BF"/>
          </w:tcPr>
          <w:p w14:paraId="08925E55" w14:textId="4283D176" w:rsidR="006D7E38" w:rsidRDefault="006D7E38" w:rsidP="000C4A8F">
            <w:pPr>
              <w:pStyle w:val="BodyText"/>
              <w:keepNext/>
              <w:spacing w:line="240" w:lineRule="auto"/>
              <w:jc w:val="center"/>
              <w:rPr>
                <w:b/>
                <w:bCs/>
              </w:rPr>
            </w:pPr>
            <w:r>
              <w:rPr>
                <w:b/>
                <w:bCs/>
              </w:rPr>
              <w:t>Absolute</w:t>
            </w:r>
          </w:p>
        </w:tc>
        <w:tc>
          <w:tcPr>
            <w:tcW w:w="1792" w:type="dxa"/>
            <w:shd w:val="clear" w:color="auto" w:fill="BFBFBF" w:themeFill="background1" w:themeFillShade="BF"/>
          </w:tcPr>
          <w:p w14:paraId="6A1E8457" w14:textId="5607734F" w:rsidR="006D7E38" w:rsidRDefault="006D7E38" w:rsidP="000C4A8F">
            <w:pPr>
              <w:pStyle w:val="BodyText"/>
              <w:keepNext/>
              <w:spacing w:line="240" w:lineRule="auto"/>
              <w:jc w:val="center"/>
              <w:rPr>
                <w:b/>
                <w:bCs/>
              </w:rPr>
            </w:pPr>
            <w:r>
              <w:rPr>
                <w:b/>
                <w:bCs/>
              </w:rPr>
              <w:t>Percentage</w:t>
            </w:r>
          </w:p>
        </w:tc>
      </w:tr>
      <w:tr w:rsidR="008A2C1D" w14:paraId="459C56A4" w14:textId="2FC7F3B2" w:rsidTr="00E74F99">
        <w:trPr>
          <w:jc w:val="center"/>
        </w:trPr>
        <w:tc>
          <w:tcPr>
            <w:tcW w:w="3009" w:type="dxa"/>
          </w:tcPr>
          <w:p w14:paraId="6A9DC1EA" w14:textId="7C911154" w:rsidR="008A2C1D" w:rsidRDefault="008A2C1D" w:rsidP="000C4A8F">
            <w:pPr>
              <w:pStyle w:val="BodyText"/>
              <w:keepNext/>
              <w:spacing w:line="240" w:lineRule="auto"/>
            </w:pPr>
            <w:r w:rsidRPr="001353D0">
              <w:t>Renewable Energy</w:t>
            </w:r>
          </w:p>
        </w:tc>
        <w:tc>
          <w:tcPr>
            <w:tcW w:w="2035" w:type="dxa"/>
          </w:tcPr>
          <w:p w14:paraId="41250E24" w14:textId="41A2A8F4" w:rsidR="008A2C1D" w:rsidRDefault="008A2C1D" w:rsidP="000C4A8F">
            <w:pPr>
              <w:pStyle w:val="BodyText"/>
              <w:keepNext/>
              <w:spacing w:line="240" w:lineRule="auto"/>
              <w:jc w:val="center"/>
            </w:pPr>
            <w:r w:rsidRPr="001353D0">
              <w:t>3</w:t>
            </w:r>
            <w:r>
              <w:t>,439</w:t>
            </w:r>
          </w:p>
        </w:tc>
        <w:tc>
          <w:tcPr>
            <w:tcW w:w="1629" w:type="dxa"/>
            <w:vAlign w:val="center"/>
          </w:tcPr>
          <w:p w14:paraId="48960A40" w14:textId="3D95181F" w:rsidR="008A2C1D" w:rsidRPr="006B4098" w:rsidRDefault="008A2C1D" w:rsidP="000C4A8F">
            <w:pPr>
              <w:pStyle w:val="BodyText"/>
              <w:keepNext/>
              <w:spacing w:line="240" w:lineRule="auto"/>
              <w:jc w:val="center"/>
            </w:pPr>
            <w:r w:rsidRPr="00E74F99">
              <w:rPr>
                <w:color w:val="000000"/>
              </w:rPr>
              <w:t>32.6%</w:t>
            </w:r>
          </w:p>
        </w:tc>
        <w:tc>
          <w:tcPr>
            <w:tcW w:w="1985" w:type="dxa"/>
          </w:tcPr>
          <w:p w14:paraId="5062BA50" w14:textId="5977160E" w:rsidR="008A2C1D" w:rsidRPr="001353D0" w:rsidRDefault="008A2C1D" w:rsidP="000C4A8F">
            <w:pPr>
              <w:pStyle w:val="BodyText"/>
              <w:keepNext/>
              <w:spacing w:line="240" w:lineRule="auto"/>
              <w:jc w:val="center"/>
            </w:pPr>
            <w:r>
              <w:t>3,524</w:t>
            </w:r>
          </w:p>
        </w:tc>
        <w:tc>
          <w:tcPr>
            <w:tcW w:w="1792" w:type="dxa"/>
            <w:vAlign w:val="center"/>
          </w:tcPr>
          <w:p w14:paraId="24DCB155" w14:textId="32911EF1" w:rsidR="008A2C1D" w:rsidRPr="008A2C1D" w:rsidRDefault="008A2C1D" w:rsidP="000C4A8F">
            <w:pPr>
              <w:pStyle w:val="BodyText"/>
              <w:keepNext/>
              <w:spacing w:line="240" w:lineRule="auto"/>
              <w:jc w:val="center"/>
            </w:pPr>
            <w:r w:rsidRPr="00E74F99">
              <w:rPr>
                <w:color w:val="000000"/>
              </w:rPr>
              <w:t>52.6%</w:t>
            </w:r>
          </w:p>
        </w:tc>
      </w:tr>
      <w:tr w:rsidR="008A2C1D" w14:paraId="221EB0DB" w14:textId="418BD029" w:rsidTr="00E74F99">
        <w:trPr>
          <w:jc w:val="center"/>
        </w:trPr>
        <w:tc>
          <w:tcPr>
            <w:tcW w:w="3009" w:type="dxa"/>
          </w:tcPr>
          <w:p w14:paraId="19B4AA12" w14:textId="18F3DC0A" w:rsidR="008A2C1D" w:rsidRDefault="008A2C1D" w:rsidP="000C4A8F">
            <w:pPr>
              <w:pStyle w:val="BodyText"/>
              <w:keepNext/>
              <w:spacing w:line="240" w:lineRule="auto"/>
            </w:pPr>
            <w:r>
              <w:t>Clean</w:t>
            </w:r>
            <w:r w:rsidRPr="001353D0">
              <w:t xml:space="preserve"> Energy</w:t>
            </w:r>
          </w:p>
        </w:tc>
        <w:tc>
          <w:tcPr>
            <w:tcW w:w="2035" w:type="dxa"/>
          </w:tcPr>
          <w:p w14:paraId="42ED3BDF" w14:textId="739EC437" w:rsidR="008A2C1D" w:rsidRDefault="008A2C1D" w:rsidP="000C4A8F">
            <w:pPr>
              <w:pStyle w:val="BodyText"/>
              <w:keepNext/>
              <w:spacing w:line="240" w:lineRule="auto"/>
              <w:jc w:val="center"/>
            </w:pPr>
            <w:r w:rsidRPr="007A4C7F">
              <w:t>5</w:t>
            </w:r>
            <w:r>
              <w:t>,093</w:t>
            </w:r>
          </w:p>
        </w:tc>
        <w:tc>
          <w:tcPr>
            <w:tcW w:w="1629" w:type="dxa"/>
            <w:vAlign w:val="center"/>
          </w:tcPr>
          <w:p w14:paraId="01387F01" w14:textId="1BCB1FE0" w:rsidR="008A2C1D" w:rsidRPr="006B4098" w:rsidRDefault="008A2C1D" w:rsidP="000C4A8F">
            <w:pPr>
              <w:pStyle w:val="BodyText"/>
              <w:keepNext/>
              <w:spacing w:line="240" w:lineRule="auto"/>
              <w:jc w:val="center"/>
            </w:pPr>
            <w:r w:rsidRPr="00E74F99">
              <w:rPr>
                <w:color w:val="000000"/>
              </w:rPr>
              <w:t>48.2%</w:t>
            </w:r>
          </w:p>
        </w:tc>
        <w:tc>
          <w:tcPr>
            <w:tcW w:w="1985" w:type="dxa"/>
          </w:tcPr>
          <w:p w14:paraId="6D083279" w14:textId="3F141A0F" w:rsidR="008A2C1D" w:rsidRPr="007A4C7F" w:rsidRDefault="008A2C1D" w:rsidP="000C4A8F">
            <w:pPr>
              <w:pStyle w:val="BodyText"/>
              <w:keepNext/>
              <w:spacing w:line="240" w:lineRule="auto"/>
              <w:jc w:val="center"/>
            </w:pPr>
            <w:r>
              <w:t>991</w:t>
            </w:r>
          </w:p>
        </w:tc>
        <w:tc>
          <w:tcPr>
            <w:tcW w:w="1792" w:type="dxa"/>
            <w:vAlign w:val="center"/>
          </w:tcPr>
          <w:p w14:paraId="2BBD9D45" w14:textId="045CC544" w:rsidR="008A2C1D" w:rsidRPr="008A2C1D" w:rsidRDefault="008A2C1D" w:rsidP="000C4A8F">
            <w:pPr>
              <w:pStyle w:val="BodyText"/>
              <w:keepNext/>
              <w:spacing w:line="240" w:lineRule="auto"/>
              <w:jc w:val="center"/>
            </w:pPr>
            <w:r w:rsidRPr="00E74F99">
              <w:rPr>
                <w:color w:val="000000"/>
              </w:rPr>
              <w:t>14.8%</w:t>
            </w:r>
          </w:p>
        </w:tc>
      </w:tr>
      <w:tr w:rsidR="008A2C1D" w14:paraId="6E0A86BF" w14:textId="24473AE2" w:rsidTr="00E74F99">
        <w:trPr>
          <w:jc w:val="center"/>
        </w:trPr>
        <w:tc>
          <w:tcPr>
            <w:tcW w:w="3009" w:type="dxa"/>
            <w:tcBorders>
              <w:bottom w:val="single" w:sz="12" w:space="0" w:color="auto"/>
            </w:tcBorders>
          </w:tcPr>
          <w:p w14:paraId="0E73890B" w14:textId="4EE6DB56" w:rsidR="008A2C1D" w:rsidRDefault="008A2C1D" w:rsidP="000C4A8F">
            <w:pPr>
              <w:pStyle w:val="BodyText"/>
              <w:keepNext/>
              <w:spacing w:line="240" w:lineRule="auto"/>
            </w:pPr>
            <w:r>
              <w:t>Green</w:t>
            </w:r>
            <w:r w:rsidRPr="001353D0">
              <w:t xml:space="preserve"> Energy</w:t>
            </w:r>
          </w:p>
        </w:tc>
        <w:tc>
          <w:tcPr>
            <w:tcW w:w="2035" w:type="dxa"/>
            <w:tcBorders>
              <w:bottom w:val="single" w:sz="12" w:space="0" w:color="auto"/>
            </w:tcBorders>
          </w:tcPr>
          <w:p w14:paraId="015D296A" w14:textId="1A1AB7C5" w:rsidR="008A2C1D" w:rsidRDefault="008A2C1D" w:rsidP="000C4A8F">
            <w:pPr>
              <w:pStyle w:val="BodyText"/>
              <w:keepNext/>
              <w:spacing w:line="240" w:lineRule="auto"/>
              <w:jc w:val="center"/>
            </w:pPr>
            <w:r>
              <w:t>2,027</w:t>
            </w:r>
          </w:p>
        </w:tc>
        <w:tc>
          <w:tcPr>
            <w:tcW w:w="1629" w:type="dxa"/>
            <w:tcBorders>
              <w:bottom w:val="single" w:sz="12" w:space="0" w:color="auto"/>
            </w:tcBorders>
            <w:vAlign w:val="center"/>
          </w:tcPr>
          <w:p w14:paraId="4329B5E8" w14:textId="5A929A35" w:rsidR="008A2C1D" w:rsidRPr="006B4098" w:rsidRDefault="008A2C1D" w:rsidP="000C4A8F">
            <w:pPr>
              <w:pStyle w:val="BodyText"/>
              <w:keepNext/>
              <w:spacing w:line="240" w:lineRule="auto"/>
              <w:jc w:val="center"/>
            </w:pPr>
            <w:r w:rsidRPr="00E74F99">
              <w:rPr>
                <w:color w:val="000000"/>
              </w:rPr>
              <w:t>19.2%</w:t>
            </w:r>
          </w:p>
        </w:tc>
        <w:tc>
          <w:tcPr>
            <w:tcW w:w="1985" w:type="dxa"/>
            <w:tcBorders>
              <w:bottom w:val="single" w:sz="12" w:space="0" w:color="auto"/>
            </w:tcBorders>
          </w:tcPr>
          <w:p w14:paraId="05F38A41" w14:textId="6F6CFCC3" w:rsidR="008A2C1D" w:rsidRDefault="008A2C1D" w:rsidP="000C4A8F">
            <w:pPr>
              <w:pStyle w:val="BodyText"/>
              <w:keepNext/>
              <w:spacing w:line="240" w:lineRule="auto"/>
              <w:jc w:val="center"/>
            </w:pPr>
            <w:r>
              <w:t>2,182</w:t>
            </w:r>
          </w:p>
        </w:tc>
        <w:tc>
          <w:tcPr>
            <w:tcW w:w="1792" w:type="dxa"/>
            <w:tcBorders>
              <w:bottom w:val="single" w:sz="12" w:space="0" w:color="auto"/>
            </w:tcBorders>
            <w:vAlign w:val="center"/>
          </w:tcPr>
          <w:p w14:paraId="5BAAA945" w14:textId="760880A4" w:rsidR="008A2C1D" w:rsidRPr="008A2C1D" w:rsidRDefault="008A2C1D" w:rsidP="000C4A8F">
            <w:pPr>
              <w:pStyle w:val="BodyText"/>
              <w:keepNext/>
              <w:spacing w:line="240" w:lineRule="auto"/>
              <w:jc w:val="center"/>
            </w:pPr>
            <w:r w:rsidRPr="00E74F99">
              <w:rPr>
                <w:color w:val="000000"/>
              </w:rPr>
              <w:t>32.6%</w:t>
            </w:r>
          </w:p>
        </w:tc>
      </w:tr>
      <w:tr w:rsidR="008A2C1D" w14:paraId="61B53E4F" w14:textId="3D2CAC9C" w:rsidTr="00E74F99">
        <w:trPr>
          <w:jc w:val="center"/>
        </w:trPr>
        <w:tc>
          <w:tcPr>
            <w:tcW w:w="3009" w:type="dxa"/>
            <w:tcBorders>
              <w:top w:val="single" w:sz="12" w:space="0" w:color="auto"/>
              <w:bottom w:val="single" w:sz="12" w:space="0" w:color="auto"/>
            </w:tcBorders>
            <w:shd w:val="clear" w:color="auto" w:fill="D9D9D9" w:themeFill="background1" w:themeFillShade="D9"/>
          </w:tcPr>
          <w:p w14:paraId="24E032EB" w14:textId="0BBC4693" w:rsidR="008A2C1D" w:rsidRDefault="008A2C1D" w:rsidP="000C4A8F">
            <w:pPr>
              <w:pStyle w:val="BodyText"/>
              <w:keepNext/>
              <w:spacing w:line="240" w:lineRule="auto"/>
            </w:pPr>
            <w:r>
              <w:t>Total</w:t>
            </w:r>
          </w:p>
        </w:tc>
        <w:tc>
          <w:tcPr>
            <w:tcW w:w="2035" w:type="dxa"/>
            <w:tcBorders>
              <w:top w:val="single" w:sz="12" w:space="0" w:color="auto"/>
              <w:bottom w:val="single" w:sz="12" w:space="0" w:color="auto"/>
            </w:tcBorders>
            <w:shd w:val="clear" w:color="auto" w:fill="D9D9D9" w:themeFill="background1" w:themeFillShade="D9"/>
          </w:tcPr>
          <w:p w14:paraId="480E252E" w14:textId="3139CE81" w:rsidR="008A2C1D" w:rsidRDefault="008A2C1D" w:rsidP="000C4A8F">
            <w:pPr>
              <w:pStyle w:val="BodyText"/>
              <w:keepNext/>
              <w:spacing w:line="240" w:lineRule="auto"/>
              <w:jc w:val="center"/>
            </w:pPr>
            <w:r>
              <w:t>10,559</w:t>
            </w:r>
          </w:p>
        </w:tc>
        <w:tc>
          <w:tcPr>
            <w:tcW w:w="1629" w:type="dxa"/>
            <w:tcBorders>
              <w:top w:val="single" w:sz="12" w:space="0" w:color="auto"/>
              <w:bottom w:val="single" w:sz="12" w:space="0" w:color="auto"/>
            </w:tcBorders>
            <w:shd w:val="clear" w:color="auto" w:fill="D9D9D9" w:themeFill="background1" w:themeFillShade="D9"/>
            <w:vAlign w:val="center"/>
          </w:tcPr>
          <w:p w14:paraId="207C5F8E" w14:textId="6C180B07" w:rsidR="008A2C1D" w:rsidRPr="006B4098" w:rsidRDefault="008A2C1D" w:rsidP="000C4A8F">
            <w:pPr>
              <w:pStyle w:val="BodyText"/>
              <w:keepNext/>
              <w:spacing w:line="240" w:lineRule="auto"/>
              <w:jc w:val="center"/>
            </w:pPr>
            <w:r w:rsidRPr="00E74F99">
              <w:t>100%</w:t>
            </w:r>
          </w:p>
        </w:tc>
        <w:tc>
          <w:tcPr>
            <w:tcW w:w="1985" w:type="dxa"/>
            <w:tcBorders>
              <w:top w:val="single" w:sz="12" w:space="0" w:color="auto"/>
              <w:bottom w:val="single" w:sz="12" w:space="0" w:color="auto"/>
            </w:tcBorders>
            <w:shd w:val="clear" w:color="auto" w:fill="D9D9D9" w:themeFill="background1" w:themeFillShade="D9"/>
          </w:tcPr>
          <w:p w14:paraId="382D52F9" w14:textId="32346E68" w:rsidR="008A2C1D" w:rsidRDefault="008A2C1D" w:rsidP="000C4A8F">
            <w:pPr>
              <w:pStyle w:val="BodyText"/>
              <w:keepNext/>
              <w:spacing w:line="240" w:lineRule="auto"/>
              <w:jc w:val="center"/>
            </w:pPr>
            <w:r>
              <w:t>6,697</w:t>
            </w:r>
          </w:p>
        </w:tc>
        <w:tc>
          <w:tcPr>
            <w:tcW w:w="1792" w:type="dxa"/>
            <w:tcBorders>
              <w:top w:val="single" w:sz="12" w:space="0" w:color="auto"/>
              <w:bottom w:val="single" w:sz="12" w:space="0" w:color="auto"/>
            </w:tcBorders>
            <w:shd w:val="clear" w:color="auto" w:fill="D9D9D9" w:themeFill="background1" w:themeFillShade="D9"/>
            <w:vAlign w:val="center"/>
          </w:tcPr>
          <w:p w14:paraId="75E6AFC4" w14:textId="716BECDF" w:rsidR="008A2C1D" w:rsidRPr="008A2C1D" w:rsidRDefault="008A2C1D" w:rsidP="000C4A8F">
            <w:pPr>
              <w:pStyle w:val="BodyText"/>
              <w:keepNext/>
              <w:spacing w:line="240" w:lineRule="auto"/>
              <w:jc w:val="center"/>
            </w:pPr>
            <w:r w:rsidRPr="00E74F99">
              <w:t>100%</w:t>
            </w:r>
          </w:p>
        </w:tc>
      </w:tr>
    </w:tbl>
    <w:p w14:paraId="1582A39A" w14:textId="07DAD6D4" w:rsidR="00033AF8" w:rsidRDefault="00033AF8" w:rsidP="00747427">
      <w:pPr>
        <w:spacing w:line="240" w:lineRule="auto"/>
      </w:pPr>
    </w:p>
    <w:p w14:paraId="717047DF" w14:textId="4130A089" w:rsidR="00D36F9A" w:rsidRDefault="00C73EEA" w:rsidP="006A6F3D">
      <w:pPr>
        <w:pStyle w:val="Heading2"/>
      </w:pPr>
      <w:bookmarkStart w:id="23" w:name="_Toc118671832"/>
      <w:bookmarkStart w:id="24" w:name="_Toc118686437"/>
      <w:r>
        <w:t>Regularising</w:t>
      </w:r>
      <w:r w:rsidR="00D36F9A">
        <w:t xml:space="preserve"> Tweet Texts</w:t>
      </w:r>
      <w:bookmarkEnd w:id="23"/>
      <w:bookmarkEnd w:id="24"/>
    </w:p>
    <w:p w14:paraId="0ECCD4E3" w14:textId="16370010" w:rsidR="00E9765F" w:rsidRDefault="002F7242" w:rsidP="00747427">
      <w:pPr>
        <w:spacing w:line="240" w:lineRule="auto"/>
      </w:pPr>
      <w:r>
        <w:t xml:space="preserve">Tweets </w:t>
      </w:r>
      <w:r w:rsidR="00C76CD6">
        <w:t xml:space="preserve">can </w:t>
      </w:r>
      <w:r w:rsidR="0070533F">
        <w:t xml:space="preserve">often </w:t>
      </w:r>
      <w:r>
        <w:t xml:space="preserve">contain </w:t>
      </w:r>
      <w:r w:rsidR="00C76CD6">
        <w:t>metadata</w:t>
      </w:r>
      <w:r w:rsidR="00C73EEA">
        <w:t xml:space="preserve"> / </w:t>
      </w:r>
      <w:proofErr w:type="gramStart"/>
      <w:r w:rsidR="00C73EEA">
        <w:t>non text</w:t>
      </w:r>
      <w:proofErr w:type="gramEnd"/>
      <w:r w:rsidR="00C73EEA">
        <w:t>-based</w:t>
      </w:r>
      <w:r w:rsidR="00C76CD6">
        <w:t xml:space="preserve"> </w:t>
      </w:r>
      <w:r>
        <w:t>information</w:t>
      </w:r>
      <w:r w:rsidR="0070533F">
        <w:t xml:space="preserve"> </w:t>
      </w:r>
      <w:r w:rsidR="00C76CD6">
        <w:t>that has no value</w:t>
      </w:r>
      <w:r w:rsidR="0070533F">
        <w:t xml:space="preserve"> to the analysis</w:t>
      </w:r>
      <w:r w:rsidR="000277A7">
        <w:t xml:space="preserve"> and, therefore, </w:t>
      </w:r>
      <w:r w:rsidR="00C76CD6">
        <w:t xml:space="preserve">can </w:t>
      </w:r>
      <w:r w:rsidR="0070533F">
        <w:t>be removed.</w:t>
      </w:r>
      <w:r w:rsidR="000277A7">
        <w:t xml:space="preserve"> </w:t>
      </w:r>
      <w:r w:rsidR="0070533F">
        <w:t>Such things include the mentioning of other users (‘@user’), quoted retweets</w:t>
      </w:r>
      <w:r w:rsidR="000277A7">
        <w:t xml:space="preserve"> (‘RT: …’)</w:t>
      </w:r>
      <w:r w:rsidR="0070533F">
        <w:t xml:space="preserve">, </w:t>
      </w:r>
      <w:r w:rsidR="000277A7">
        <w:t xml:space="preserve">URLs, </w:t>
      </w:r>
      <w:r w:rsidR="00232424">
        <w:t xml:space="preserve">or </w:t>
      </w:r>
      <w:r w:rsidR="000277A7">
        <w:t>unwanted characters</w:t>
      </w:r>
      <w:r w:rsidR="00232424">
        <w:t xml:space="preserve"> </w:t>
      </w:r>
      <w:r w:rsidR="00232424">
        <w:rPr>
          <w:lang w:val="en-SG"/>
        </w:rPr>
        <w:t xml:space="preserve">such as </w:t>
      </w:r>
      <w:r w:rsidR="00232424">
        <w:t>HTML ampersand formatting (</w:t>
      </w:r>
      <w:r w:rsidR="00232424" w:rsidRPr="00F306C2">
        <w:t>&amp;amp;</w:t>
      </w:r>
      <w:r w:rsidR="00232424">
        <w:t>),</w:t>
      </w:r>
      <w:r w:rsidR="000277A7">
        <w:t xml:space="preserve"> which may affect </w:t>
      </w:r>
      <w:r w:rsidR="00C76CD6">
        <w:t>SA down the line</w:t>
      </w:r>
      <w:r w:rsidR="000277A7">
        <w:t>.</w:t>
      </w:r>
      <w:r w:rsidR="00695748">
        <w:t xml:space="preserve"> </w:t>
      </w:r>
      <w:r w:rsidR="00C73EEA">
        <w:t xml:space="preserve">Care must be taken, however, to ensure that not all metadata is treated similarly. For instance, </w:t>
      </w:r>
      <w:r w:rsidR="00C73EEA" w:rsidRPr="00EB13CE">
        <w:t>e</w:t>
      </w:r>
      <w:r w:rsidR="00695748" w:rsidRPr="00EB13CE">
        <w:t xml:space="preserve">mojis and emoticons were </w:t>
      </w:r>
      <w:r w:rsidR="00C73EEA" w:rsidRPr="00EB13CE">
        <w:t>useful in</w:t>
      </w:r>
      <w:r w:rsidR="00695748" w:rsidRPr="00EB13CE">
        <w:t xml:space="preserve"> </w:t>
      </w:r>
      <w:r w:rsidR="00C73EEA" w:rsidRPr="00EB13CE">
        <w:t>SA</w:t>
      </w:r>
      <w:r w:rsidR="00B33AF9" w:rsidRPr="00EB13CE">
        <w:t xml:space="preserve"> </w:t>
      </w:r>
      <w:r w:rsidR="000F0AF7" w:rsidRPr="00EB13CE">
        <w:t>algorithms such as VADER (which we will utilise in this work)</w:t>
      </w:r>
      <w:r w:rsidR="00B33AF9" w:rsidRPr="00EB13CE">
        <w:t>,</w:t>
      </w:r>
      <w:r w:rsidR="00695748" w:rsidRPr="00EB13CE">
        <w:t xml:space="preserve"> </w:t>
      </w:r>
      <w:r w:rsidR="00C73EEA" w:rsidRPr="00EB13CE">
        <w:t>which can</w:t>
      </w:r>
      <w:r w:rsidR="00695748" w:rsidRPr="00EB13CE">
        <w:t xml:space="preserve"> handle </w:t>
      </w:r>
      <w:r w:rsidR="00B33AF9" w:rsidRPr="00EB13CE">
        <w:t>and provide a score for emojis and emoticons</w:t>
      </w:r>
      <w:r w:rsidR="00695748" w:rsidRPr="00EB13CE">
        <w:t>.</w:t>
      </w:r>
      <w:r w:rsidR="000277A7" w:rsidRPr="00EB13CE">
        <w:t xml:space="preserve"> </w:t>
      </w:r>
      <w:r w:rsidR="00D653EA" w:rsidRPr="00EB13CE">
        <w:t xml:space="preserve">Likewise, punctuations </w:t>
      </w:r>
      <w:r w:rsidR="00685863" w:rsidRPr="00EB13CE">
        <w:t>and capitalisations were not changed</w:t>
      </w:r>
      <w:r w:rsidR="00D653EA" w:rsidRPr="00EB13CE">
        <w:t xml:space="preserve"> as </w:t>
      </w:r>
      <w:r w:rsidR="00944FFA" w:rsidRPr="00EB13CE">
        <w:t>VADER is</w:t>
      </w:r>
      <w:r w:rsidR="00D653EA" w:rsidRPr="00EB13CE">
        <w:t xml:space="preserve"> able to </w:t>
      </w:r>
      <w:r w:rsidR="00E55F85" w:rsidRPr="00EB13CE">
        <w:t>process</w:t>
      </w:r>
      <w:r w:rsidR="00685863" w:rsidRPr="00EB13CE">
        <w:t xml:space="preserve"> emphasis through punctuations or capitalisations when generating a sentiment score</w:t>
      </w:r>
      <w:r w:rsidR="00D653EA" w:rsidRPr="00EB13CE">
        <w:t xml:space="preserve">. </w:t>
      </w:r>
      <w:r w:rsidR="00EB13CE">
        <w:t>For instance, VADER treats capitalisation and exclamation points as sentiment amplifiers, scaling the positive or negative polarity of the text</w:t>
      </w:r>
      <w:sdt>
        <w:sdtPr>
          <w:id w:val="-911002523"/>
          <w:citation/>
        </w:sdtPr>
        <w:sdtEndPr/>
        <w:sdtContent>
          <w:r w:rsidR="000C4A8F">
            <w:fldChar w:fldCharType="begin"/>
          </w:r>
          <w:r w:rsidR="000C4A8F">
            <w:rPr>
              <w:lang w:val="en-US"/>
            </w:rPr>
            <w:instrText xml:space="preserve"> CITATION Dah19 \l 1033 </w:instrText>
          </w:r>
          <w:r w:rsidR="000C4A8F">
            <w:fldChar w:fldCharType="separate"/>
          </w:r>
          <w:r w:rsidR="00502046">
            <w:rPr>
              <w:noProof/>
              <w:lang w:val="en-US"/>
            </w:rPr>
            <w:t xml:space="preserve"> </w:t>
          </w:r>
          <w:r w:rsidR="00502046" w:rsidRPr="00502046">
            <w:rPr>
              <w:noProof/>
              <w:lang w:val="en-US"/>
            </w:rPr>
            <w:t>[9]</w:t>
          </w:r>
          <w:r w:rsidR="000C4A8F">
            <w:fldChar w:fldCharType="end"/>
          </w:r>
        </w:sdtContent>
      </w:sdt>
      <w:r w:rsidR="00EB13CE">
        <w:t xml:space="preserve">. </w:t>
      </w:r>
      <w:r w:rsidR="00DA5A93" w:rsidRPr="00EB13CE">
        <w:t xml:space="preserve">Hashtags </w:t>
      </w:r>
      <w:r w:rsidR="00C73EEA" w:rsidRPr="00EB13CE">
        <w:t>are another example if</w:t>
      </w:r>
      <w:r w:rsidR="00DA5A93" w:rsidRPr="00EB13CE">
        <w:t xml:space="preserve"> users use words</w:t>
      </w:r>
      <w:r w:rsidR="00690C33" w:rsidRPr="00EB13CE">
        <w:t xml:space="preserve"> with hashtags as part of their </w:t>
      </w:r>
      <w:r w:rsidR="00C73EEA" w:rsidRPr="00EB13CE">
        <w:t>text-based communication</w:t>
      </w:r>
      <w:r w:rsidR="00DA5A93">
        <w:t xml:space="preserve">. </w:t>
      </w:r>
      <w:r w:rsidR="00C73EEA">
        <w:t>A ‘</w:t>
      </w:r>
      <w:r w:rsidR="007A695E">
        <w:t>Regular Expression</w:t>
      </w:r>
      <w:r w:rsidR="00C73EEA">
        <w:t>’ library</w:t>
      </w:r>
      <w:r w:rsidR="007A695E">
        <w:t xml:space="preserve"> </w:t>
      </w:r>
      <w:r w:rsidR="00E55F85">
        <w:t>was used</w:t>
      </w:r>
      <w:r w:rsidR="00017F80">
        <w:t xml:space="preserve"> </w:t>
      </w:r>
      <w:r w:rsidR="00C73EEA">
        <w:t xml:space="preserve">in Python </w:t>
      </w:r>
      <w:r w:rsidR="00017F80">
        <w:t>to check if a tweet contain</w:t>
      </w:r>
      <w:r w:rsidR="00E55F85">
        <w:t>ed</w:t>
      </w:r>
      <w:r w:rsidR="00017F80">
        <w:t xml:space="preserve"> certain patterns</w:t>
      </w:r>
      <w:r w:rsidR="001133FD">
        <w:t xml:space="preserve"> in </w:t>
      </w:r>
      <w:r w:rsidR="00E55F85">
        <w:t>its</w:t>
      </w:r>
      <w:r w:rsidR="001133FD">
        <w:t xml:space="preserve"> text</w:t>
      </w:r>
      <w:r w:rsidR="00C73EEA">
        <w:t>,</w:t>
      </w:r>
      <w:r w:rsidR="001133FD">
        <w:t xml:space="preserve"> </w:t>
      </w:r>
      <w:r w:rsidR="00C73EEA">
        <w:t>which could be</w:t>
      </w:r>
      <w:r w:rsidR="001133FD">
        <w:t xml:space="preserve"> replace</w:t>
      </w:r>
      <w:r w:rsidR="006A6F3D">
        <w:t>d</w:t>
      </w:r>
      <w:r w:rsidR="001133FD">
        <w:t xml:space="preserve"> or remove</w:t>
      </w:r>
      <w:r w:rsidR="00C73EEA">
        <w:t>d</w:t>
      </w:r>
      <w:r w:rsidR="001133FD">
        <w:t xml:space="preserve"> accordingly. </w:t>
      </w:r>
      <w:r w:rsidR="00F818D0">
        <w:fldChar w:fldCharType="begin"/>
      </w:r>
      <w:r w:rsidR="00F818D0">
        <w:instrText xml:space="preserve"> REF _Ref123808995 \h  \* MERGEFORMAT </w:instrText>
      </w:r>
      <w:r w:rsidR="00F818D0">
        <w:fldChar w:fldCharType="separate"/>
      </w:r>
      <w:r w:rsidR="00502046" w:rsidRPr="00502046">
        <w:t>Table 5</w:t>
      </w:r>
      <w:r w:rsidR="00F818D0">
        <w:fldChar w:fldCharType="end"/>
      </w:r>
      <w:r w:rsidR="00F818D0">
        <w:t xml:space="preserve"> </w:t>
      </w:r>
      <w:r w:rsidR="001133FD">
        <w:t>shows the specific</w:t>
      </w:r>
      <w:r w:rsidR="00EC66BC">
        <w:t xml:space="preserve"> </w:t>
      </w:r>
      <w:r w:rsidR="00C73EEA">
        <w:t>expressions</w:t>
      </w:r>
      <w:r w:rsidR="00EC66BC">
        <w:t xml:space="preserve"> </w:t>
      </w:r>
      <w:r w:rsidR="006C0EF1">
        <w:t>t</w:t>
      </w:r>
      <w:r w:rsidR="00E55F85">
        <w:t>hat were</w:t>
      </w:r>
      <w:r w:rsidR="006C0EF1">
        <w:t xml:space="preserve"> </w:t>
      </w:r>
      <w:r w:rsidR="00EC66BC">
        <w:t>search</w:t>
      </w:r>
      <w:r w:rsidR="00E55F85">
        <w:t>ed</w:t>
      </w:r>
      <w:r w:rsidR="00EC66BC">
        <w:t xml:space="preserve"> </w:t>
      </w:r>
      <w:r w:rsidR="006C0EF1">
        <w:t xml:space="preserve">for </w:t>
      </w:r>
      <w:r w:rsidR="00EC66BC">
        <w:t xml:space="preserve">and </w:t>
      </w:r>
      <w:r w:rsidR="006C0EF1">
        <w:t xml:space="preserve">the outcome </w:t>
      </w:r>
      <w:r w:rsidR="00C73EEA">
        <w:t xml:space="preserve">applied to them, while </w:t>
      </w:r>
      <w:r w:rsidR="00F818D0">
        <w:fldChar w:fldCharType="begin"/>
      </w:r>
      <w:r w:rsidR="00F818D0">
        <w:instrText xml:space="preserve"> REF _Ref123809013 \h  \* MERGEFORMAT </w:instrText>
      </w:r>
      <w:r w:rsidR="00F818D0">
        <w:fldChar w:fldCharType="separate"/>
      </w:r>
      <w:r w:rsidR="00502046" w:rsidRPr="00502046">
        <w:t>Table 6</w:t>
      </w:r>
      <w:r w:rsidR="00F818D0">
        <w:fldChar w:fldCharType="end"/>
      </w:r>
      <w:r w:rsidR="00F818D0">
        <w:t xml:space="preserve"> </w:t>
      </w:r>
      <w:r w:rsidR="00C73EEA">
        <w:t>shows an example of a</w:t>
      </w:r>
      <w:r w:rsidR="005F15B6">
        <w:t xml:space="preserve"> tweet before and after </w:t>
      </w:r>
      <w:r w:rsidR="00C73EEA">
        <w:t>it was regularised</w:t>
      </w:r>
      <w:r w:rsidR="005F15B6">
        <w:t>.</w:t>
      </w:r>
    </w:p>
    <w:p w14:paraId="3DC88CBD" w14:textId="60A6CF99" w:rsidR="00232424" w:rsidRDefault="00232424" w:rsidP="00747427">
      <w:pPr>
        <w:spacing w:line="240" w:lineRule="auto"/>
      </w:pPr>
    </w:p>
    <w:p w14:paraId="7A77079B" w14:textId="65D2EEDC" w:rsidR="00C73EEA" w:rsidRDefault="00C73EEA" w:rsidP="00C73EEA">
      <w:pPr>
        <w:spacing w:line="240" w:lineRule="auto"/>
        <w:jc w:val="center"/>
      </w:pPr>
      <w:bookmarkStart w:id="25" w:name="_Ref123808995"/>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r w:rsidR="00502046">
        <w:rPr>
          <w:b/>
          <w:bCs/>
          <w:noProof/>
          <w:sz w:val="22"/>
          <w:szCs w:val="22"/>
        </w:rPr>
        <w:t>5</w:t>
      </w:r>
      <w:r w:rsidRPr="00732A7B">
        <w:rPr>
          <w:b/>
          <w:bCs/>
          <w:sz w:val="22"/>
          <w:szCs w:val="22"/>
        </w:rPr>
        <w:fldChar w:fldCharType="end"/>
      </w:r>
      <w:bookmarkEnd w:id="25"/>
      <w:r w:rsidRPr="00732A7B">
        <w:rPr>
          <w:b/>
          <w:bCs/>
          <w:sz w:val="22"/>
          <w:szCs w:val="22"/>
        </w:rPr>
        <w:t xml:space="preserve">: </w:t>
      </w:r>
      <w:r w:rsidRPr="006A6F3D">
        <w:rPr>
          <w:sz w:val="22"/>
          <w:szCs w:val="22"/>
        </w:rPr>
        <w:t xml:space="preserve">Regular Expression search pattern and outcome </w:t>
      </w:r>
      <w:r>
        <w:rPr>
          <w:sz w:val="22"/>
          <w:szCs w:val="22"/>
        </w:rPr>
        <w:t>applied</w:t>
      </w:r>
      <w:r w:rsidRPr="00C73EEA" w:rsidDel="00C73EEA">
        <w:rPr>
          <w:b/>
          <w:bCs/>
          <w:sz w:val="22"/>
          <w:szCs w:val="22"/>
        </w:rPr>
        <w:t xml:space="preserve"> </w:t>
      </w:r>
    </w:p>
    <w:tbl>
      <w:tblPr>
        <w:tblStyle w:val="TableGrid"/>
        <w:tblW w:w="5000" w:type="pct"/>
        <w:jc w:val="center"/>
        <w:tblLook w:val="04A0" w:firstRow="1" w:lastRow="0" w:firstColumn="1" w:lastColumn="0" w:noHBand="0" w:noVBand="1"/>
      </w:tblPr>
      <w:tblGrid>
        <w:gridCol w:w="4763"/>
        <w:gridCol w:w="3288"/>
        <w:gridCol w:w="2399"/>
      </w:tblGrid>
      <w:tr w:rsidR="000330E5" w14:paraId="2D9DAD09" w14:textId="77777777" w:rsidTr="006A6F3D">
        <w:trPr>
          <w:jc w:val="center"/>
        </w:trPr>
        <w:tc>
          <w:tcPr>
            <w:tcW w:w="2279" w:type="pct"/>
            <w:shd w:val="clear" w:color="auto" w:fill="D9D9D9" w:themeFill="background1" w:themeFillShade="D9"/>
          </w:tcPr>
          <w:p w14:paraId="437B30C0" w14:textId="2E86A76A" w:rsidR="000330E5" w:rsidRPr="00C80E72" w:rsidRDefault="00C80E72" w:rsidP="00747427">
            <w:pPr>
              <w:spacing w:line="240" w:lineRule="auto"/>
              <w:rPr>
                <w:b/>
                <w:bCs/>
              </w:rPr>
            </w:pPr>
            <w:r w:rsidRPr="00C80E72">
              <w:rPr>
                <w:b/>
                <w:bCs/>
              </w:rPr>
              <w:t>Purpose of Regular Expression</w:t>
            </w:r>
          </w:p>
        </w:tc>
        <w:tc>
          <w:tcPr>
            <w:tcW w:w="1573" w:type="pct"/>
            <w:shd w:val="clear" w:color="auto" w:fill="D9D9D9" w:themeFill="background1" w:themeFillShade="D9"/>
          </w:tcPr>
          <w:p w14:paraId="680A0386" w14:textId="03785358" w:rsidR="000330E5" w:rsidRPr="00C80E72" w:rsidRDefault="00C80E72" w:rsidP="00747427">
            <w:pPr>
              <w:spacing w:line="240" w:lineRule="auto"/>
              <w:rPr>
                <w:b/>
                <w:bCs/>
              </w:rPr>
            </w:pPr>
            <w:r w:rsidRPr="00C80E72">
              <w:rPr>
                <w:b/>
                <w:bCs/>
              </w:rPr>
              <w:t>Text pattern to search</w:t>
            </w:r>
          </w:p>
        </w:tc>
        <w:tc>
          <w:tcPr>
            <w:tcW w:w="1148" w:type="pct"/>
            <w:shd w:val="clear" w:color="auto" w:fill="D9D9D9" w:themeFill="background1" w:themeFillShade="D9"/>
          </w:tcPr>
          <w:p w14:paraId="63361A59" w14:textId="6C2F8714" w:rsidR="000330E5" w:rsidRPr="00C80E72" w:rsidRDefault="006C0EF1" w:rsidP="00747427">
            <w:pPr>
              <w:spacing w:line="240" w:lineRule="auto"/>
              <w:rPr>
                <w:b/>
                <w:bCs/>
              </w:rPr>
            </w:pPr>
            <w:r>
              <w:rPr>
                <w:b/>
                <w:bCs/>
              </w:rPr>
              <w:t>Outcome</w:t>
            </w:r>
          </w:p>
        </w:tc>
      </w:tr>
      <w:tr w:rsidR="000330E5" w14:paraId="06DF6521" w14:textId="77777777" w:rsidTr="006A6F3D">
        <w:trPr>
          <w:jc w:val="center"/>
        </w:trPr>
        <w:tc>
          <w:tcPr>
            <w:tcW w:w="2279" w:type="pct"/>
          </w:tcPr>
          <w:p w14:paraId="150410E8" w14:textId="5A4E6FB2" w:rsidR="000330E5" w:rsidRDefault="006C0EF1" w:rsidP="00747427">
            <w:pPr>
              <w:spacing w:line="240" w:lineRule="auto"/>
            </w:pPr>
            <w:r>
              <w:t>Search for q</w:t>
            </w:r>
            <w:r w:rsidR="00C80E72">
              <w:t>uoted retweets</w:t>
            </w:r>
          </w:p>
        </w:tc>
        <w:tc>
          <w:tcPr>
            <w:tcW w:w="1573" w:type="pct"/>
          </w:tcPr>
          <w:p w14:paraId="58095791" w14:textId="0E48389B" w:rsidR="000330E5" w:rsidRDefault="002C6626" w:rsidP="00747427">
            <w:pPr>
              <w:spacing w:line="240" w:lineRule="auto"/>
            </w:pPr>
            <w:r w:rsidRPr="002C6626">
              <w:t>RT @[\</w:t>
            </w:r>
            <w:proofErr w:type="gramStart"/>
            <w:r w:rsidRPr="002C6626">
              <w:t>w]*</w:t>
            </w:r>
            <w:proofErr w:type="gramEnd"/>
            <w:r w:rsidRPr="002C6626">
              <w:t>:</w:t>
            </w:r>
          </w:p>
        </w:tc>
        <w:tc>
          <w:tcPr>
            <w:tcW w:w="1148" w:type="pct"/>
          </w:tcPr>
          <w:p w14:paraId="797133DC" w14:textId="1C697A9F" w:rsidR="000330E5" w:rsidRDefault="002C6626" w:rsidP="00747427">
            <w:pPr>
              <w:spacing w:line="240" w:lineRule="auto"/>
            </w:pPr>
            <w:r>
              <w:t>Remove</w:t>
            </w:r>
          </w:p>
        </w:tc>
      </w:tr>
      <w:tr w:rsidR="000330E5" w14:paraId="20ED0AC9" w14:textId="77777777" w:rsidTr="006A6F3D">
        <w:trPr>
          <w:jc w:val="center"/>
        </w:trPr>
        <w:tc>
          <w:tcPr>
            <w:tcW w:w="2279" w:type="pct"/>
          </w:tcPr>
          <w:p w14:paraId="43374D2C" w14:textId="3F140DC9" w:rsidR="000330E5" w:rsidRDefault="00F306C2" w:rsidP="00747427">
            <w:pPr>
              <w:spacing w:line="240" w:lineRule="auto"/>
            </w:pPr>
            <w:r>
              <w:t>Search for</w:t>
            </w:r>
            <w:r w:rsidR="002C6626">
              <w:t xml:space="preserve"> mentioned users</w:t>
            </w:r>
          </w:p>
        </w:tc>
        <w:tc>
          <w:tcPr>
            <w:tcW w:w="1573" w:type="pct"/>
          </w:tcPr>
          <w:p w14:paraId="3B9874F0" w14:textId="4FF53B6C" w:rsidR="000330E5" w:rsidRDefault="006C0EF1" w:rsidP="00747427">
            <w:pPr>
              <w:spacing w:line="240" w:lineRule="auto"/>
            </w:pPr>
            <w:r w:rsidRPr="006C0EF1">
              <w:t>(@[A-Za-z0-9</w:t>
            </w:r>
            <w:proofErr w:type="gramStart"/>
            <w:r w:rsidRPr="006C0EF1">
              <w:t>_]+</w:t>
            </w:r>
            <w:proofErr w:type="gramEnd"/>
            <w:r w:rsidRPr="006C0EF1">
              <w:t>)</w:t>
            </w:r>
          </w:p>
        </w:tc>
        <w:tc>
          <w:tcPr>
            <w:tcW w:w="1148" w:type="pct"/>
          </w:tcPr>
          <w:p w14:paraId="62CB00DD" w14:textId="1E6510B6" w:rsidR="000330E5" w:rsidRDefault="006C0EF1" w:rsidP="00747427">
            <w:pPr>
              <w:spacing w:line="240" w:lineRule="auto"/>
            </w:pPr>
            <w:r>
              <w:t>Remove</w:t>
            </w:r>
          </w:p>
        </w:tc>
      </w:tr>
      <w:tr w:rsidR="000330E5" w14:paraId="60113BB3" w14:textId="77777777" w:rsidTr="006A6F3D">
        <w:trPr>
          <w:jc w:val="center"/>
        </w:trPr>
        <w:tc>
          <w:tcPr>
            <w:tcW w:w="2279" w:type="pct"/>
          </w:tcPr>
          <w:p w14:paraId="40C37518" w14:textId="3ACC06D5" w:rsidR="000330E5" w:rsidRDefault="00F306C2" w:rsidP="00747427">
            <w:pPr>
              <w:spacing w:line="240" w:lineRule="auto"/>
            </w:pPr>
            <w:r>
              <w:t>Search for URLs</w:t>
            </w:r>
          </w:p>
        </w:tc>
        <w:tc>
          <w:tcPr>
            <w:tcW w:w="1573" w:type="pct"/>
          </w:tcPr>
          <w:p w14:paraId="256FFCC7" w14:textId="67C8ADB3" w:rsidR="000330E5" w:rsidRDefault="00F306C2" w:rsidP="00747427">
            <w:pPr>
              <w:spacing w:line="240" w:lineRule="auto"/>
            </w:pPr>
            <w:proofErr w:type="gramStart"/>
            <w:r w:rsidRPr="00F306C2">
              <w:t>https?:/</w:t>
            </w:r>
            <w:proofErr w:type="gramEnd"/>
            <w:r w:rsidRPr="00F306C2">
              <w:t>/[A-Za-z0-9./]*</w:t>
            </w:r>
          </w:p>
        </w:tc>
        <w:tc>
          <w:tcPr>
            <w:tcW w:w="1148" w:type="pct"/>
          </w:tcPr>
          <w:p w14:paraId="544116B7" w14:textId="1B58A4A5" w:rsidR="000330E5" w:rsidRDefault="00F306C2" w:rsidP="00747427">
            <w:pPr>
              <w:spacing w:line="240" w:lineRule="auto"/>
            </w:pPr>
            <w:r>
              <w:t>Remove</w:t>
            </w:r>
          </w:p>
        </w:tc>
      </w:tr>
      <w:tr w:rsidR="000330E5" w14:paraId="69E95435" w14:textId="77777777" w:rsidTr="006A6F3D">
        <w:trPr>
          <w:jc w:val="center"/>
        </w:trPr>
        <w:tc>
          <w:tcPr>
            <w:tcW w:w="2279" w:type="pct"/>
          </w:tcPr>
          <w:p w14:paraId="102C3E56" w14:textId="588F21B7" w:rsidR="000330E5" w:rsidRDefault="00F306C2" w:rsidP="00747427">
            <w:pPr>
              <w:spacing w:line="240" w:lineRule="auto"/>
            </w:pPr>
            <w:r>
              <w:t>Search for HTML ampersand formatting</w:t>
            </w:r>
          </w:p>
        </w:tc>
        <w:tc>
          <w:tcPr>
            <w:tcW w:w="1573" w:type="pct"/>
          </w:tcPr>
          <w:p w14:paraId="0C6029D5" w14:textId="50AB752B" w:rsidR="000330E5" w:rsidRDefault="00F306C2" w:rsidP="00747427">
            <w:pPr>
              <w:spacing w:line="240" w:lineRule="auto"/>
            </w:pPr>
            <w:r w:rsidRPr="00F306C2">
              <w:t>&amp;</w:t>
            </w:r>
            <w:proofErr w:type="gramStart"/>
            <w:r w:rsidRPr="00F306C2">
              <w:t>amp</w:t>
            </w:r>
            <w:proofErr w:type="gramEnd"/>
            <w:r w:rsidRPr="00F306C2">
              <w:t>;</w:t>
            </w:r>
          </w:p>
        </w:tc>
        <w:tc>
          <w:tcPr>
            <w:tcW w:w="1148" w:type="pct"/>
          </w:tcPr>
          <w:p w14:paraId="603199E2" w14:textId="660D0691" w:rsidR="000330E5" w:rsidRDefault="00F306C2" w:rsidP="00747427">
            <w:pPr>
              <w:spacing w:line="240" w:lineRule="auto"/>
            </w:pPr>
            <w:r>
              <w:t>Replace with ‘and’</w:t>
            </w:r>
          </w:p>
        </w:tc>
      </w:tr>
      <w:tr w:rsidR="00DC65A2" w14:paraId="68CA7BC9" w14:textId="77777777" w:rsidTr="006A6F3D">
        <w:trPr>
          <w:jc w:val="center"/>
        </w:trPr>
        <w:tc>
          <w:tcPr>
            <w:tcW w:w="2279" w:type="pct"/>
          </w:tcPr>
          <w:p w14:paraId="34FB91DD" w14:textId="0CB67D17" w:rsidR="00DC65A2" w:rsidRDefault="00DC65A2" w:rsidP="00747427">
            <w:pPr>
              <w:spacing w:line="240" w:lineRule="auto"/>
            </w:pPr>
            <w:r>
              <w:t>Search for whitespaces</w:t>
            </w:r>
          </w:p>
        </w:tc>
        <w:tc>
          <w:tcPr>
            <w:tcW w:w="1573" w:type="pct"/>
          </w:tcPr>
          <w:p w14:paraId="321792C5" w14:textId="77903E27" w:rsidR="00DC65A2" w:rsidRPr="00F306C2" w:rsidRDefault="00096033" w:rsidP="00747427">
            <w:pPr>
              <w:spacing w:line="240" w:lineRule="auto"/>
            </w:pPr>
            <w:r>
              <w:t>‘ ‘</w:t>
            </w:r>
          </w:p>
        </w:tc>
        <w:tc>
          <w:tcPr>
            <w:tcW w:w="1148" w:type="pct"/>
          </w:tcPr>
          <w:p w14:paraId="4D664DFB" w14:textId="3BD25064" w:rsidR="00DC65A2" w:rsidRDefault="002D5808" w:rsidP="00747427">
            <w:pPr>
              <w:spacing w:line="240" w:lineRule="auto"/>
            </w:pPr>
            <w:r>
              <w:t>Remove</w:t>
            </w:r>
          </w:p>
        </w:tc>
      </w:tr>
    </w:tbl>
    <w:p w14:paraId="4FBD0621" w14:textId="21A0FFC0" w:rsidR="00D71142" w:rsidRDefault="00D71142" w:rsidP="00747427">
      <w:pPr>
        <w:spacing w:line="240" w:lineRule="auto"/>
      </w:pPr>
    </w:p>
    <w:p w14:paraId="3CEC7308" w14:textId="2E66641D" w:rsidR="00C73EEA" w:rsidRPr="000330E5" w:rsidRDefault="00C73EEA" w:rsidP="00C73EEA">
      <w:pPr>
        <w:spacing w:line="240" w:lineRule="auto"/>
        <w:jc w:val="center"/>
        <w:rPr>
          <w:u w:val="single"/>
        </w:rPr>
      </w:pPr>
      <w:bookmarkStart w:id="26" w:name="_Ref123809013"/>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r w:rsidR="00502046">
        <w:rPr>
          <w:b/>
          <w:bCs/>
          <w:noProof/>
          <w:sz w:val="22"/>
          <w:szCs w:val="22"/>
        </w:rPr>
        <w:t>6</w:t>
      </w:r>
      <w:r w:rsidRPr="00732A7B">
        <w:rPr>
          <w:b/>
          <w:bCs/>
          <w:sz w:val="22"/>
          <w:szCs w:val="22"/>
        </w:rPr>
        <w:fldChar w:fldCharType="end"/>
      </w:r>
      <w:bookmarkEnd w:id="26"/>
      <w:r w:rsidRPr="00732A7B">
        <w:rPr>
          <w:b/>
          <w:bCs/>
          <w:sz w:val="22"/>
          <w:szCs w:val="22"/>
        </w:rPr>
        <w:t xml:space="preserve">: </w:t>
      </w:r>
      <w:r w:rsidRPr="006A6F3D">
        <w:rPr>
          <w:sz w:val="22"/>
          <w:szCs w:val="22"/>
        </w:rPr>
        <w:t>Tweet content before and after regularisation</w:t>
      </w:r>
    </w:p>
    <w:tbl>
      <w:tblPr>
        <w:tblStyle w:val="TableGrid"/>
        <w:tblW w:w="10485" w:type="dxa"/>
        <w:tblLook w:val="04A0" w:firstRow="1" w:lastRow="0" w:firstColumn="1" w:lastColumn="0" w:noHBand="0" w:noVBand="1"/>
      </w:tblPr>
      <w:tblGrid>
        <w:gridCol w:w="5098"/>
        <w:gridCol w:w="5387"/>
      </w:tblGrid>
      <w:tr w:rsidR="005F15B6" w14:paraId="4F3DFC1F" w14:textId="77777777" w:rsidTr="00FF090D">
        <w:tc>
          <w:tcPr>
            <w:tcW w:w="5098" w:type="dxa"/>
            <w:shd w:val="clear" w:color="auto" w:fill="D9D9D9" w:themeFill="background1" w:themeFillShade="D9"/>
          </w:tcPr>
          <w:p w14:paraId="3DACB438" w14:textId="1C6C8C55" w:rsidR="005F15B6" w:rsidRPr="00C31F93" w:rsidRDefault="00C31F93" w:rsidP="00C73EEA">
            <w:pPr>
              <w:spacing w:line="240" w:lineRule="auto"/>
              <w:jc w:val="center"/>
              <w:rPr>
                <w:b/>
                <w:bCs/>
              </w:rPr>
            </w:pPr>
            <w:r>
              <w:rPr>
                <w:b/>
                <w:bCs/>
              </w:rPr>
              <w:t xml:space="preserve">Tweet content before </w:t>
            </w:r>
            <w:r w:rsidR="00C73EEA">
              <w:rPr>
                <w:b/>
                <w:bCs/>
              </w:rPr>
              <w:t>regularisation</w:t>
            </w:r>
          </w:p>
        </w:tc>
        <w:tc>
          <w:tcPr>
            <w:tcW w:w="5387" w:type="dxa"/>
            <w:shd w:val="clear" w:color="auto" w:fill="D9D9D9" w:themeFill="background1" w:themeFillShade="D9"/>
          </w:tcPr>
          <w:p w14:paraId="258A8C88" w14:textId="0B504A1C" w:rsidR="005F15B6" w:rsidRPr="00C31F93" w:rsidRDefault="00C31F93" w:rsidP="00C73EEA">
            <w:pPr>
              <w:spacing w:line="240" w:lineRule="auto"/>
              <w:jc w:val="center"/>
              <w:rPr>
                <w:b/>
                <w:bCs/>
              </w:rPr>
            </w:pPr>
            <w:r>
              <w:rPr>
                <w:b/>
                <w:bCs/>
              </w:rPr>
              <w:t xml:space="preserve">Tweet content after </w:t>
            </w:r>
            <w:r w:rsidR="00C73EEA">
              <w:rPr>
                <w:b/>
                <w:bCs/>
              </w:rPr>
              <w:t>regularisation</w:t>
            </w:r>
          </w:p>
        </w:tc>
      </w:tr>
      <w:tr w:rsidR="005F15B6" w14:paraId="57907E6E" w14:textId="77777777" w:rsidTr="00FF090D">
        <w:tc>
          <w:tcPr>
            <w:tcW w:w="5098" w:type="dxa"/>
          </w:tcPr>
          <w:p w14:paraId="17FE0C61" w14:textId="546C5F79" w:rsidR="005F15B6" w:rsidRDefault="00DA5A93" w:rsidP="00747427">
            <w:pPr>
              <w:spacing w:line="240" w:lineRule="auto"/>
            </w:pPr>
            <w:r>
              <w:t>‘</w:t>
            </w:r>
            <w:r w:rsidR="00C31F93" w:rsidRPr="00C31F93">
              <w:t>TONIGHT: There are only a few hours left to pass a comprehensive #climate bill that prioritizes equity, jobs, &amp;amp; justice! @DonHarmonIL, @RepChrisWelch - nearly 50 legislators won’t vote for an energy bill without a #FossilFreeFuture. #CleanEnergy #twill https://t.co/Z0D6yooaTw</w:t>
            </w:r>
            <w:r>
              <w:t>’</w:t>
            </w:r>
          </w:p>
        </w:tc>
        <w:tc>
          <w:tcPr>
            <w:tcW w:w="5387" w:type="dxa"/>
          </w:tcPr>
          <w:p w14:paraId="082D93EC" w14:textId="3BC64197" w:rsidR="005F15B6" w:rsidRDefault="00DA5A93" w:rsidP="00747427">
            <w:pPr>
              <w:spacing w:line="240" w:lineRule="auto"/>
            </w:pPr>
            <w:r>
              <w:t>‘</w:t>
            </w:r>
            <w:r w:rsidRPr="00DA5A93">
              <w:t>TONIGHT: There are only a few hours left to pass a comprehensive #climate bill that prioritizes equity, jobs, and justice</w:t>
            </w:r>
            <w:proofErr w:type="gramStart"/>
            <w:r w:rsidRPr="00DA5A93">
              <w:t>! ,</w:t>
            </w:r>
            <w:proofErr w:type="gramEnd"/>
            <w:r w:rsidRPr="00DA5A93">
              <w:t xml:space="preserve"> - nearly 50 legislators won’t vote for an energy bill without a #FossilFreeFuture. #CleanEnergy #twill</w:t>
            </w:r>
            <w:r>
              <w:t>’</w:t>
            </w:r>
          </w:p>
        </w:tc>
      </w:tr>
    </w:tbl>
    <w:p w14:paraId="32979534" w14:textId="77777777" w:rsidR="005F15B6" w:rsidRDefault="005F15B6" w:rsidP="00747427">
      <w:pPr>
        <w:spacing w:line="240" w:lineRule="auto"/>
      </w:pPr>
    </w:p>
    <w:p w14:paraId="42318C45" w14:textId="13D7ADD4" w:rsidR="00D36F9A" w:rsidRDefault="00D36F9A" w:rsidP="006A6F3D">
      <w:pPr>
        <w:pStyle w:val="Heading2"/>
      </w:pPr>
      <w:bookmarkStart w:id="27" w:name="_Toc118671833"/>
      <w:bookmarkStart w:id="28" w:name="_Toc118686438"/>
      <w:r>
        <w:t>Cleaning Location Data</w:t>
      </w:r>
      <w:bookmarkEnd w:id="27"/>
      <w:bookmarkEnd w:id="28"/>
    </w:p>
    <w:p w14:paraId="29277377" w14:textId="6556E9E8" w:rsidR="00944FFA" w:rsidRDefault="00474631" w:rsidP="00166256">
      <w:pPr>
        <w:spacing w:line="240" w:lineRule="auto"/>
        <w:rPr>
          <w:lang w:val="en-SG"/>
        </w:rPr>
      </w:pPr>
      <w:r>
        <w:rPr>
          <w:lang w:val="en-SG"/>
        </w:rPr>
        <w:t>An analysis of</w:t>
      </w:r>
      <w:r w:rsidR="00CF0527">
        <w:rPr>
          <w:lang w:val="en-SG"/>
        </w:rPr>
        <w:t xml:space="preserve"> collected tweets</w:t>
      </w:r>
      <w:r>
        <w:rPr>
          <w:lang w:val="en-SG"/>
        </w:rPr>
        <w:t xml:space="preserve"> determined that the</w:t>
      </w:r>
      <w:r w:rsidR="00CF0527">
        <w:rPr>
          <w:lang w:val="en-SG"/>
        </w:rPr>
        <w:t xml:space="preserve"> field ‘</w:t>
      </w:r>
      <w:proofErr w:type="spellStart"/>
      <w:r w:rsidR="00CF0527">
        <w:rPr>
          <w:lang w:val="en-SG"/>
        </w:rPr>
        <w:t>user_location</w:t>
      </w:r>
      <w:proofErr w:type="spellEnd"/>
      <w:r w:rsidR="00CF0527">
        <w:rPr>
          <w:lang w:val="en-SG"/>
        </w:rPr>
        <w:t xml:space="preserve">’ is unreliable as it </w:t>
      </w:r>
      <w:r>
        <w:rPr>
          <w:lang w:val="en-SG"/>
        </w:rPr>
        <w:t xml:space="preserve">sometimes </w:t>
      </w:r>
      <w:r w:rsidR="00CF0527">
        <w:rPr>
          <w:lang w:val="en-SG"/>
        </w:rPr>
        <w:t>contains metadata that can be falsified</w:t>
      </w:r>
      <w:r w:rsidR="00FE5098">
        <w:rPr>
          <w:lang w:val="en-SG"/>
        </w:rPr>
        <w:t xml:space="preserve"> or nonsensical, fundamentally because it is a user defined field and not one that is automatically determined</w:t>
      </w:r>
      <w:r w:rsidR="00CF0527">
        <w:rPr>
          <w:lang w:val="en-SG"/>
        </w:rPr>
        <w:t xml:space="preserve">. </w:t>
      </w:r>
      <w:r w:rsidR="00FE5098">
        <w:rPr>
          <w:lang w:val="en-SG"/>
        </w:rPr>
        <w:t xml:space="preserve">For instance, several </w:t>
      </w:r>
      <w:r w:rsidR="00CF0527">
        <w:rPr>
          <w:lang w:val="en-SG"/>
        </w:rPr>
        <w:t xml:space="preserve">users entered </w:t>
      </w:r>
      <w:r w:rsidR="00FE5098">
        <w:rPr>
          <w:lang w:val="en-SG"/>
        </w:rPr>
        <w:t>‘</w:t>
      </w:r>
      <w:proofErr w:type="spellStart"/>
      <w:r w:rsidR="00FE5098">
        <w:rPr>
          <w:lang w:val="en-SG"/>
        </w:rPr>
        <w:t>user_location</w:t>
      </w:r>
      <w:proofErr w:type="spellEnd"/>
      <w:r w:rsidR="00FE5098">
        <w:rPr>
          <w:lang w:val="en-SG"/>
        </w:rPr>
        <w:t xml:space="preserve">’ information </w:t>
      </w:r>
      <w:r w:rsidR="00CF0527">
        <w:rPr>
          <w:lang w:val="en-SG"/>
        </w:rPr>
        <w:t xml:space="preserve">like ‘Planet Earth’ or ‘I am lost’ as their profile location. </w:t>
      </w:r>
    </w:p>
    <w:p w14:paraId="2814EB80" w14:textId="77777777" w:rsidR="00944FFA" w:rsidRDefault="00944FFA" w:rsidP="00166256">
      <w:pPr>
        <w:spacing w:line="240" w:lineRule="auto"/>
        <w:rPr>
          <w:lang w:val="en-SG"/>
        </w:rPr>
      </w:pPr>
    </w:p>
    <w:p w14:paraId="70739C07" w14:textId="7A9A662D" w:rsidR="00C56D39" w:rsidRDefault="00C56D39" w:rsidP="00166256">
      <w:pPr>
        <w:spacing w:line="240" w:lineRule="auto"/>
        <w:rPr>
          <w:lang w:val="en-SG"/>
        </w:rPr>
      </w:pPr>
      <w:r>
        <w:rPr>
          <w:lang w:val="en-SG"/>
        </w:rPr>
        <w:t>The only verified</w:t>
      </w:r>
      <w:r w:rsidR="00CF0527">
        <w:rPr>
          <w:lang w:val="en-SG"/>
        </w:rPr>
        <w:t xml:space="preserve"> fields </w:t>
      </w:r>
      <w:r>
        <w:rPr>
          <w:lang w:val="en-SG"/>
        </w:rPr>
        <w:t xml:space="preserve">are those labelled </w:t>
      </w:r>
      <w:r w:rsidR="00CF0527">
        <w:rPr>
          <w:lang w:val="en-SG"/>
        </w:rPr>
        <w:t>‘</w:t>
      </w:r>
      <w:proofErr w:type="spellStart"/>
      <w:r w:rsidR="00CF0527">
        <w:rPr>
          <w:lang w:val="en-SG"/>
        </w:rPr>
        <w:t>coord</w:t>
      </w:r>
      <w:proofErr w:type="spellEnd"/>
      <w:r w:rsidR="00CF0527">
        <w:rPr>
          <w:lang w:val="en-SG"/>
        </w:rPr>
        <w:t>’ and ‘place’</w:t>
      </w:r>
      <w:r>
        <w:rPr>
          <w:lang w:val="en-SG"/>
        </w:rPr>
        <w:t>, which provide</w:t>
      </w:r>
      <w:r w:rsidR="00CF0527">
        <w:rPr>
          <w:lang w:val="en-SG"/>
        </w:rPr>
        <w:t xml:space="preserve"> accurate </w:t>
      </w:r>
      <w:r>
        <w:rPr>
          <w:lang w:val="en-SG"/>
        </w:rPr>
        <w:t xml:space="preserve">geotagging </w:t>
      </w:r>
      <w:r w:rsidR="00CF0527">
        <w:rPr>
          <w:lang w:val="en-SG"/>
        </w:rPr>
        <w:t xml:space="preserve">according to the location </w:t>
      </w:r>
      <w:r>
        <w:rPr>
          <w:lang w:val="en-SG"/>
        </w:rPr>
        <w:t>where the tweet originated</w:t>
      </w:r>
      <w:r w:rsidR="00CF0527">
        <w:rPr>
          <w:lang w:val="en-SG"/>
        </w:rPr>
        <w:t xml:space="preserve">. </w:t>
      </w:r>
      <w:r>
        <w:rPr>
          <w:lang w:val="en-SG"/>
        </w:rPr>
        <w:t xml:space="preserve">These fields tended to be complete and also did not contain spurious or nonsensical data. </w:t>
      </w:r>
      <w:r w:rsidR="00CF0527">
        <w:rPr>
          <w:lang w:val="en-SG"/>
        </w:rPr>
        <w:t xml:space="preserve">Hence, we will use the data from </w:t>
      </w:r>
      <w:r>
        <w:rPr>
          <w:lang w:val="en-SG"/>
        </w:rPr>
        <w:t>the 2 fields of ‘</w:t>
      </w:r>
      <w:proofErr w:type="spellStart"/>
      <w:r>
        <w:rPr>
          <w:lang w:val="en-SG"/>
        </w:rPr>
        <w:t>coord</w:t>
      </w:r>
      <w:proofErr w:type="spellEnd"/>
      <w:r>
        <w:rPr>
          <w:lang w:val="en-SG"/>
        </w:rPr>
        <w:t>’ and ‘place’</w:t>
      </w:r>
      <w:r w:rsidR="00CF0527">
        <w:rPr>
          <w:lang w:val="en-SG"/>
        </w:rPr>
        <w:t xml:space="preserve"> for the geospatial analysis</w:t>
      </w:r>
      <w:r>
        <w:rPr>
          <w:lang w:val="en-SG"/>
        </w:rPr>
        <w:t>, and discard ‘</w:t>
      </w:r>
      <w:proofErr w:type="spellStart"/>
      <w:r>
        <w:rPr>
          <w:lang w:val="en-SG"/>
        </w:rPr>
        <w:t>user_location</w:t>
      </w:r>
      <w:proofErr w:type="spellEnd"/>
      <w:r>
        <w:rPr>
          <w:lang w:val="en-SG"/>
        </w:rPr>
        <w:t>’ information.</w:t>
      </w:r>
      <w:r w:rsidR="00CF0527">
        <w:rPr>
          <w:lang w:val="en-SG"/>
        </w:rPr>
        <w:t xml:space="preserve"> </w:t>
      </w:r>
    </w:p>
    <w:p w14:paraId="6D8E1799" w14:textId="77777777" w:rsidR="00F818D0" w:rsidRDefault="00F818D0">
      <w:pPr>
        <w:spacing w:line="240" w:lineRule="auto"/>
        <w:rPr>
          <w:lang w:val="en-SG"/>
        </w:rPr>
      </w:pPr>
    </w:p>
    <w:p w14:paraId="06D72BC6" w14:textId="77777777" w:rsidR="00F818D0" w:rsidRDefault="00F818D0">
      <w:pPr>
        <w:spacing w:line="240" w:lineRule="auto"/>
        <w:rPr>
          <w:lang w:val="en-SG"/>
        </w:rPr>
      </w:pPr>
    </w:p>
    <w:p w14:paraId="54B965B2" w14:textId="4FAA6E10" w:rsidR="00FB016F" w:rsidRDefault="00C56D39" w:rsidP="00747427">
      <w:pPr>
        <w:spacing w:line="240" w:lineRule="auto"/>
      </w:pPr>
      <w:r>
        <w:rPr>
          <w:lang w:val="en-SG"/>
        </w:rPr>
        <w:lastRenderedPageBreak/>
        <w:t xml:space="preserve">We also note that </w:t>
      </w:r>
      <w:r w:rsidR="00706D53">
        <w:rPr>
          <w:lang w:val="en-SG"/>
        </w:rPr>
        <w:t xml:space="preserve">because </w:t>
      </w:r>
      <w:r>
        <w:rPr>
          <w:lang w:val="en-SG"/>
        </w:rPr>
        <w:t>Europe is an amalgamation of countries</w:t>
      </w:r>
      <w:r w:rsidR="00706D53">
        <w:rPr>
          <w:lang w:val="en-SG"/>
        </w:rPr>
        <w:t>,</w:t>
      </w:r>
      <w:r>
        <w:rPr>
          <w:lang w:val="en-SG"/>
        </w:rPr>
        <w:t xml:space="preserve"> while the US is an amalgamation of states</w:t>
      </w:r>
      <w:r w:rsidR="00706D53">
        <w:rPr>
          <w:lang w:val="en-SG"/>
        </w:rPr>
        <w:t>,</w:t>
      </w:r>
      <w:r>
        <w:rPr>
          <w:lang w:val="en-SG"/>
        </w:rPr>
        <w:t xml:space="preserve"> data must be separated and analysed differently in each case.</w:t>
      </w:r>
      <w:r w:rsidR="00CF0527">
        <w:rPr>
          <w:lang w:val="en-SG"/>
        </w:rPr>
        <w:t xml:space="preserve"> </w:t>
      </w:r>
      <w:r w:rsidR="00F818D0" w:rsidRPr="00017D58">
        <w:rPr>
          <w:lang w:val="en-SG"/>
        </w:rPr>
        <w:fldChar w:fldCharType="begin"/>
      </w:r>
      <w:r w:rsidR="00F818D0" w:rsidRPr="00017D58">
        <w:rPr>
          <w:lang w:val="en-SG"/>
        </w:rPr>
        <w:instrText xml:space="preserve"> REF _Ref123809030 \h </w:instrText>
      </w:r>
      <w:r w:rsidR="00F818D0">
        <w:rPr>
          <w:lang w:val="en-SG"/>
        </w:rPr>
        <w:instrText xml:space="preserve"> \* MERGEFORMAT </w:instrText>
      </w:r>
      <w:r w:rsidR="00F818D0" w:rsidRPr="00017D58">
        <w:rPr>
          <w:lang w:val="en-SG"/>
        </w:rPr>
        <w:fldChar w:fldCharType="separate"/>
      </w:r>
      <w:r w:rsidR="00502046">
        <w:rPr>
          <w:b/>
          <w:bCs/>
          <w:lang w:val="en-US"/>
        </w:rPr>
        <w:t>Error! Reference source not found.</w:t>
      </w:r>
      <w:r w:rsidR="00F818D0" w:rsidRPr="00017D58">
        <w:rPr>
          <w:lang w:val="en-SG"/>
        </w:rPr>
        <w:fldChar w:fldCharType="end"/>
      </w:r>
      <w:r w:rsidR="00F818D0" w:rsidRPr="00017D58">
        <w:rPr>
          <w:lang w:val="en-SG"/>
        </w:rPr>
        <w:t xml:space="preserve"> </w:t>
      </w:r>
      <w:r w:rsidR="00FB016F" w:rsidRPr="00017D58">
        <w:rPr>
          <w:lang w:val="en-SG"/>
        </w:rPr>
        <w:t>shows</w:t>
      </w:r>
      <w:r w:rsidR="00FB016F">
        <w:t xml:space="preserve"> </w:t>
      </w:r>
      <w:r w:rsidR="00223670">
        <w:t xml:space="preserve">an example of the </w:t>
      </w:r>
      <w:r w:rsidR="005541FE">
        <w:t>output of extracting the city and state</w:t>
      </w:r>
      <w:r w:rsidR="006576A9">
        <w:t xml:space="preserve">, </w:t>
      </w:r>
      <w:r w:rsidR="00223670">
        <w:t>with</w:t>
      </w:r>
      <w:r w:rsidR="00706D53">
        <w:t xml:space="preserve"> </w:t>
      </w:r>
      <w:r w:rsidR="009D12FB">
        <w:t xml:space="preserve">the ‘place’ column </w:t>
      </w:r>
      <w:r w:rsidR="00223670">
        <w:t xml:space="preserve">reflecting </w:t>
      </w:r>
      <w:r w:rsidR="009D12FB">
        <w:t>the original scraped</w:t>
      </w:r>
      <w:r w:rsidR="004F1CCB">
        <w:t xml:space="preserve"> data. </w:t>
      </w:r>
      <w:r w:rsidR="00166256">
        <w:t>I</w:t>
      </w:r>
      <w:r w:rsidR="00286DEE">
        <w:t xml:space="preserve">t is evident that some city and states from the original ‘place’ column are incorrect. </w:t>
      </w:r>
      <w:r w:rsidR="00B7677C">
        <w:t xml:space="preserve">In this </w:t>
      </w:r>
      <w:r w:rsidR="00166256">
        <w:t>example</w:t>
      </w:r>
      <w:r w:rsidR="00B7677C">
        <w:t xml:space="preserve">, Delaware was wrongly </w:t>
      </w:r>
      <w:r w:rsidR="001A72F8">
        <w:t xml:space="preserve">categorised </w:t>
      </w:r>
      <w:r w:rsidR="00B7677C">
        <w:t xml:space="preserve">as the city and USA was wrongly </w:t>
      </w:r>
      <w:r w:rsidR="001A72F8">
        <w:t xml:space="preserve">categorised </w:t>
      </w:r>
      <w:r w:rsidR="00B7677C">
        <w:t xml:space="preserve">as the state. </w:t>
      </w:r>
      <w:r w:rsidR="00166256">
        <w:t>Our review of the data found</w:t>
      </w:r>
      <w:r w:rsidR="00B7677C">
        <w:t xml:space="preserve"> 1,457 such </w:t>
      </w:r>
      <w:r w:rsidR="00166256">
        <w:t xml:space="preserve">instances of this </w:t>
      </w:r>
      <w:r w:rsidR="00F818D0">
        <w:t>occurring</w:t>
      </w:r>
      <w:r w:rsidR="0013061B">
        <w:t xml:space="preserve">. </w:t>
      </w:r>
      <w:r w:rsidR="00166256">
        <w:t>T</w:t>
      </w:r>
      <w:r w:rsidR="009B7B4C">
        <w:t xml:space="preserve">hese were manually </w:t>
      </w:r>
      <w:r w:rsidR="00166256">
        <w:t>corrected and/or removed</w:t>
      </w:r>
      <w:r w:rsidR="001610EF">
        <w:t>.</w:t>
      </w:r>
      <w:r w:rsidR="00166256">
        <w:t xml:space="preserve"> </w:t>
      </w:r>
    </w:p>
    <w:p w14:paraId="5A8FB093" w14:textId="77BF6C77" w:rsidR="000C713E" w:rsidRDefault="000C713E" w:rsidP="000C713E">
      <w:pPr>
        <w:spacing w:line="240" w:lineRule="auto"/>
      </w:pPr>
    </w:p>
    <w:p w14:paraId="05B101C7" w14:textId="1A3409A7" w:rsidR="00017D58" w:rsidRDefault="00017D58" w:rsidP="00E74F99">
      <w:pPr>
        <w:spacing w:line="240" w:lineRule="auto"/>
        <w:jc w:val="center"/>
      </w:pPr>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r w:rsidR="00502046">
        <w:rPr>
          <w:b/>
          <w:bCs/>
          <w:noProof/>
          <w:sz w:val="22"/>
          <w:szCs w:val="22"/>
        </w:rPr>
        <w:t>7</w:t>
      </w:r>
      <w:r w:rsidRPr="00732A7B">
        <w:rPr>
          <w:b/>
          <w:bCs/>
          <w:sz w:val="22"/>
          <w:szCs w:val="22"/>
        </w:rPr>
        <w:fldChar w:fldCharType="end"/>
      </w:r>
      <w:r w:rsidRPr="00732A7B">
        <w:rPr>
          <w:b/>
          <w:bCs/>
          <w:sz w:val="22"/>
          <w:szCs w:val="22"/>
        </w:rPr>
        <w:t xml:space="preserve">: </w:t>
      </w:r>
      <w:r w:rsidRPr="00166256">
        <w:rPr>
          <w:sz w:val="22"/>
          <w:szCs w:val="22"/>
        </w:rPr>
        <w:t>Output after extracting city and state from US data</w:t>
      </w:r>
    </w:p>
    <w:tbl>
      <w:tblPr>
        <w:tblStyle w:val="TableGrid"/>
        <w:tblW w:w="5000" w:type="pct"/>
        <w:tblLook w:val="04A0" w:firstRow="1" w:lastRow="0" w:firstColumn="1" w:lastColumn="0" w:noHBand="0" w:noVBand="1"/>
      </w:tblPr>
      <w:tblGrid>
        <w:gridCol w:w="4491"/>
        <w:gridCol w:w="1687"/>
        <w:gridCol w:w="2136"/>
        <w:gridCol w:w="2136"/>
      </w:tblGrid>
      <w:tr w:rsidR="00166256" w:rsidRPr="00C80E72" w14:paraId="211234E0" w14:textId="6E6EB6E7" w:rsidTr="00017D58">
        <w:tc>
          <w:tcPr>
            <w:tcW w:w="2149" w:type="pct"/>
            <w:shd w:val="clear" w:color="auto" w:fill="D9D9D9" w:themeFill="background1" w:themeFillShade="D9"/>
            <w:vAlign w:val="center"/>
          </w:tcPr>
          <w:p w14:paraId="5575D849" w14:textId="77777777" w:rsidR="00166256" w:rsidRPr="00C80E72" w:rsidRDefault="00166256" w:rsidP="00017D58">
            <w:pPr>
              <w:spacing w:line="240" w:lineRule="auto"/>
              <w:jc w:val="center"/>
              <w:rPr>
                <w:b/>
                <w:bCs/>
              </w:rPr>
            </w:pPr>
            <w:r>
              <w:rPr>
                <w:b/>
                <w:bCs/>
              </w:rPr>
              <w:t>place</w:t>
            </w:r>
          </w:p>
        </w:tc>
        <w:tc>
          <w:tcPr>
            <w:tcW w:w="807" w:type="pct"/>
            <w:shd w:val="clear" w:color="auto" w:fill="D9D9D9" w:themeFill="background1" w:themeFillShade="D9"/>
            <w:vAlign w:val="center"/>
          </w:tcPr>
          <w:p w14:paraId="24F73D0A" w14:textId="77777777" w:rsidR="00166256" w:rsidRPr="00C80E72" w:rsidRDefault="00166256" w:rsidP="00017D58">
            <w:pPr>
              <w:spacing w:line="240" w:lineRule="auto"/>
              <w:jc w:val="center"/>
              <w:rPr>
                <w:b/>
                <w:bCs/>
              </w:rPr>
            </w:pPr>
            <w:proofErr w:type="spellStart"/>
            <w:r>
              <w:rPr>
                <w:b/>
                <w:bCs/>
              </w:rPr>
              <w:t>city_state</w:t>
            </w:r>
            <w:proofErr w:type="spellEnd"/>
          </w:p>
        </w:tc>
        <w:tc>
          <w:tcPr>
            <w:tcW w:w="1022" w:type="pct"/>
            <w:shd w:val="clear" w:color="auto" w:fill="D9D9D9" w:themeFill="background1" w:themeFillShade="D9"/>
            <w:vAlign w:val="center"/>
          </w:tcPr>
          <w:p w14:paraId="3BED7E47" w14:textId="77777777" w:rsidR="00166256" w:rsidRPr="00C80E72" w:rsidRDefault="00166256" w:rsidP="00017D58">
            <w:pPr>
              <w:spacing w:line="240" w:lineRule="auto"/>
              <w:jc w:val="center"/>
              <w:rPr>
                <w:b/>
                <w:bCs/>
              </w:rPr>
            </w:pPr>
            <w:r>
              <w:rPr>
                <w:b/>
                <w:bCs/>
              </w:rPr>
              <w:t>state</w:t>
            </w:r>
          </w:p>
        </w:tc>
        <w:tc>
          <w:tcPr>
            <w:tcW w:w="1022" w:type="pct"/>
            <w:shd w:val="clear" w:color="auto" w:fill="D9D9D9" w:themeFill="background1" w:themeFillShade="D9"/>
            <w:vAlign w:val="center"/>
          </w:tcPr>
          <w:p w14:paraId="286BB082" w14:textId="2CAB4466" w:rsidR="00166256" w:rsidRDefault="00F818D0" w:rsidP="00017D58">
            <w:pPr>
              <w:spacing w:line="240" w:lineRule="auto"/>
              <w:jc w:val="center"/>
              <w:rPr>
                <w:b/>
                <w:bCs/>
              </w:rPr>
            </w:pPr>
            <w:r>
              <w:rPr>
                <w:b/>
                <w:bCs/>
              </w:rPr>
              <w:t>Edited</w:t>
            </w:r>
          </w:p>
        </w:tc>
      </w:tr>
      <w:tr w:rsidR="00166256" w14:paraId="54EDF843" w14:textId="465F36FB" w:rsidTr="00017D58">
        <w:tc>
          <w:tcPr>
            <w:tcW w:w="2149" w:type="pct"/>
            <w:vAlign w:val="center"/>
          </w:tcPr>
          <w:p w14:paraId="52832900" w14:textId="77777777" w:rsidR="00166256" w:rsidRDefault="00166256" w:rsidP="00E74F99">
            <w:pPr>
              <w:spacing w:line="240" w:lineRule="auto"/>
              <w:jc w:val="center"/>
            </w:pPr>
            <w:proofErr w:type="gramStart"/>
            <w:r w:rsidRPr="005541FE">
              <w:t>Place(</w:t>
            </w:r>
            <w:proofErr w:type="spellStart"/>
            <w:proofErr w:type="gramEnd"/>
            <w:r w:rsidRPr="005541FE">
              <w:t>fullName</w:t>
            </w:r>
            <w:proofErr w:type="spellEnd"/>
            <w:r w:rsidRPr="005541FE">
              <w:t xml:space="preserve">='Houston, TX', name='Houston', type='city', country='United States', </w:t>
            </w:r>
            <w:proofErr w:type="spellStart"/>
            <w:r w:rsidRPr="005541FE">
              <w:t>countryCode</w:t>
            </w:r>
            <w:proofErr w:type="spellEnd"/>
            <w:r w:rsidRPr="005541FE">
              <w:t>='US')</w:t>
            </w:r>
          </w:p>
        </w:tc>
        <w:tc>
          <w:tcPr>
            <w:tcW w:w="807" w:type="pct"/>
            <w:vAlign w:val="center"/>
          </w:tcPr>
          <w:p w14:paraId="0CC8C49D" w14:textId="77777777" w:rsidR="00166256" w:rsidRDefault="00166256" w:rsidP="00E74F99">
            <w:pPr>
              <w:spacing w:line="240" w:lineRule="auto"/>
              <w:jc w:val="center"/>
            </w:pPr>
            <w:r>
              <w:t>Houston, TX</w:t>
            </w:r>
          </w:p>
        </w:tc>
        <w:tc>
          <w:tcPr>
            <w:tcW w:w="1022" w:type="pct"/>
            <w:vAlign w:val="center"/>
          </w:tcPr>
          <w:p w14:paraId="0D2B65D3" w14:textId="77777777" w:rsidR="00166256" w:rsidRDefault="00166256" w:rsidP="00E74F99">
            <w:pPr>
              <w:spacing w:line="240" w:lineRule="auto"/>
              <w:jc w:val="center"/>
            </w:pPr>
            <w:r>
              <w:t>TX</w:t>
            </w:r>
          </w:p>
        </w:tc>
        <w:tc>
          <w:tcPr>
            <w:tcW w:w="1022" w:type="pct"/>
            <w:vAlign w:val="center"/>
          </w:tcPr>
          <w:p w14:paraId="4DCD0729" w14:textId="107743D6" w:rsidR="00166256" w:rsidRDefault="00F818D0" w:rsidP="00E74F99">
            <w:pPr>
              <w:spacing w:line="240" w:lineRule="auto"/>
              <w:jc w:val="center"/>
            </w:pPr>
            <w:r>
              <w:t>No</w:t>
            </w:r>
          </w:p>
        </w:tc>
      </w:tr>
      <w:tr w:rsidR="00166256" w14:paraId="73396B7E" w14:textId="11BC3F69" w:rsidTr="00017D58">
        <w:tc>
          <w:tcPr>
            <w:tcW w:w="2149" w:type="pct"/>
            <w:vAlign w:val="center"/>
          </w:tcPr>
          <w:p w14:paraId="4783311F" w14:textId="77777777" w:rsidR="00166256" w:rsidRDefault="00166256" w:rsidP="00E74F99">
            <w:pPr>
              <w:spacing w:line="240" w:lineRule="auto"/>
              <w:jc w:val="center"/>
            </w:pPr>
            <w:proofErr w:type="gramStart"/>
            <w:r w:rsidRPr="005541FE">
              <w:t>Place(</w:t>
            </w:r>
            <w:proofErr w:type="spellStart"/>
            <w:proofErr w:type="gramEnd"/>
            <w:r w:rsidRPr="005541FE">
              <w:t>fullName</w:t>
            </w:r>
            <w:proofErr w:type="spellEnd"/>
            <w:r w:rsidRPr="005541FE">
              <w:t xml:space="preserve">='Delaware, USA', name='Delaware', type='admin', country='United States', </w:t>
            </w:r>
            <w:proofErr w:type="spellStart"/>
            <w:r w:rsidRPr="005541FE">
              <w:t>countryCode</w:t>
            </w:r>
            <w:proofErr w:type="spellEnd"/>
            <w:r w:rsidRPr="005541FE">
              <w:t>='US')</w:t>
            </w:r>
          </w:p>
        </w:tc>
        <w:tc>
          <w:tcPr>
            <w:tcW w:w="807" w:type="pct"/>
            <w:vAlign w:val="center"/>
          </w:tcPr>
          <w:p w14:paraId="0F005013" w14:textId="77777777" w:rsidR="00166256" w:rsidRDefault="00166256" w:rsidP="00E74F99">
            <w:pPr>
              <w:spacing w:line="240" w:lineRule="auto"/>
              <w:jc w:val="center"/>
            </w:pPr>
            <w:r>
              <w:t>Delaware, USA</w:t>
            </w:r>
          </w:p>
        </w:tc>
        <w:tc>
          <w:tcPr>
            <w:tcW w:w="1022" w:type="pct"/>
            <w:vAlign w:val="center"/>
          </w:tcPr>
          <w:p w14:paraId="1A0CAC44" w14:textId="77777777" w:rsidR="00166256" w:rsidRDefault="00166256" w:rsidP="00E74F99">
            <w:pPr>
              <w:spacing w:line="240" w:lineRule="auto"/>
              <w:jc w:val="center"/>
            </w:pPr>
            <w:r>
              <w:t>USA</w:t>
            </w:r>
          </w:p>
        </w:tc>
        <w:tc>
          <w:tcPr>
            <w:tcW w:w="1022" w:type="pct"/>
            <w:vAlign w:val="center"/>
          </w:tcPr>
          <w:p w14:paraId="7DD959BC" w14:textId="028B2A13" w:rsidR="00166256" w:rsidRDefault="00F818D0" w:rsidP="00E74F99">
            <w:pPr>
              <w:spacing w:line="240" w:lineRule="auto"/>
              <w:jc w:val="center"/>
            </w:pPr>
            <w:r>
              <w:t>Yes</w:t>
            </w:r>
          </w:p>
        </w:tc>
      </w:tr>
    </w:tbl>
    <w:p w14:paraId="7CDDA2DA" w14:textId="77777777" w:rsidR="000C713E" w:rsidRDefault="000C713E" w:rsidP="000C713E">
      <w:pPr>
        <w:spacing w:line="240" w:lineRule="auto"/>
      </w:pPr>
    </w:p>
    <w:p w14:paraId="5672A443" w14:textId="05266F2A" w:rsidR="00F40380" w:rsidRDefault="00017B45" w:rsidP="00747427">
      <w:pPr>
        <w:spacing w:line="240" w:lineRule="auto"/>
      </w:pPr>
      <w:r>
        <w:t xml:space="preserve">The same method was used on Europe tweet data, but </w:t>
      </w:r>
      <w:r w:rsidR="00F818D0">
        <w:t>we focused instead on making sure the</w:t>
      </w:r>
      <w:r>
        <w:t xml:space="preserve"> country</w:t>
      </w:r>
      <w:r w:rsidR="00F818D0">
        <w:t xml:space="preserve"> was correctly represented. We found 41 instances of mislabelling</w:t>
      </w:r>
      <w:r w:rsidR="00017D58">
        <w:t xml:space="preserve"> –</w:t>
      </w:r>
      <w:r w:rsidR="00F818D0">
        <w:t xml:space="preserve"> far</w:t>
      </w:r>
      <w:r w:rsidR="00017D58">
        <w:t xml:space="preserve"> </w:t>
      </w:r>
      <w:r w:rsidR="00F818D0">
        <w:t xml:space="preserve">fewer than the US data set. In this case, as we could not verify the location accurately, we instead opted to remove the spurious data. </w:t>
      </w:r>
      <w:r w:rsidR="00FA162E">
        <w:fldChar w:fldCharType="begin"/>
      </w:r>
      <w:r w:rsidR="00FA162E">
        <w:instrText xml:space="preserve"> REF _Ref123809227 \h  \* MERGEFORMAT </w:instrText>
      </w:r>
      <w:r w:rsidR="00FA162E">
        <w:fldChar w:fldCharType="separate"/>
      </w:r>
      <w:r w:rsidR="00502046" w:rsidRPr="00502046">
        <w:t>Table 8</w:t>
      </w:r>
      <w:r w:rsidR="00FA162E">
        <w:fldChar w:fldCharType="end"/>
      </w:r>
      <w:r w:rsidR="00FA162E">
        <w:t xml:space="preserve"> </w:t>
      </w:r>
      <w:r w:rsidR="00F40380">
        <w:t xml:space="preserve">shows </w:t>
      </w:r>
      <w:r w:rsidR="007C52E7">
        <w:t>the output after extracting the country and country code from tweets in Europe.</w:t>
      </w:r>
    </w:p>
    <w:p w14:paraId="7BCA2086" w14:textId="77777777" w:rsidR="00F818D0" w:rsidRDefault="00F818D0" w:rsidP="00F818D0">
      <w:pPr>
        <w:spacing w:line="240" w:lineRule="auto"/>
      </w:pPr>
    </w:p>
    <w:p w14:paraId="5A8CC282" w14:textId="0EC7A031" w:rsidR="00F818D0" w:rsidRDefault="00F818D0" w:rsidP="002262DB">
      <w:pPr>
        <w:spacing w:line="240" w:lineRule="auto"/>
        <w:jc w:val="center"/>
      </w:pPr>
      <w:bookmarkStart w:id="29" w:name="_Ref123809227"/>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r w:rsidR="00502046">
        <w:rPr>
          <w:b/>
          <w:bCs/>
          <w:noProof/>
          <w:sz w:val="22"/>
          <w:szCs w:val="22"/>
        </w:rPr>
        <w:t>8</w:t>
      </w:r>
      <w:r w:rsidRPr="00732A7B">
        <w:rPr>
          <w:b/>
          <w:bCs/>
          <w:sz w:val="22"/>
          <w:szCs w:val="22"/>
        </w:rPr>
        <w:fldChar w:fldCharType="end"/>
      </w:r>
      <w:bookmarkEnd w:id="29"/>
      <w:r w:rsidRPr="00732A7B">
        <w:rPr>
          <w:b/>
          <w:bCs/>
          <w:sz w:val="22"/>
          <w:szCs w:val="22"/>
        </w:rPr>
        <w:t xml:space="preserve">: </w:t>
      </w:r>
      <w:r w:rsidRPr="00166256">
        <w:rPr>
          <w:sz w:val="22"/>
          <w:szCs w:val="22"/>
        </w:rPr>
        <w:t xml:space="preserve">Output after </w:t>
      </w:r>
      <w:r w:rsidRPr="00F818D0">
        <w:rPr>
          <w:sz w:val="22"/>
          <w:szCs w:val="22"/>
        </w:rPr>
        <w:t>extracting country and country code from Europe data</w:t>
      </w:r>
      <w:r w:rsidRPr="00F818D0" w:rsidDel="00F818D0">
        <w:rPr>
          <w:sz w:val="22"/>
          <w:szCs w:val="22"/>
        </w:rPr>
        <w:t xml:space="preserve"> </w:t>
      </w:r>
    </w:p>
    <w:tbl>
      <w:tblPr>
        <w:tblStyle w:val="TableGrid"/>
        <w:tblW w:w="0" w:type="auto"/>
        <w:tblLook w:val="04A0" w:firstRow="1" w:lastRow="0" w:firstColumn="1" w:lastColumn="0" w:noHBand="0" w:noVBand="1"/>
      </w:tblPr>
      <w:tblGrid>
        <w:gridCol w:w="4425"/>
        <w:gridCol w:w="1621"/>
        <w:gridCol w:w="2070"/>
        <w:gridCol w:w="2334"/>
      </w:tblGrid>
      <w:tr w:rsidR="00D03536" w14:paraId="2D4BBE5A" w14:textId="77777777" w:rsidTr="00D03536">
        <w:tc>
          <w:tcPr>
            <w:tcW w:w="4425" w:type="dxa"/>
            <w:shd w:val="clear" w:color="auto" w:fill="D9D9D9" w:themeFill="background1" w:themeFillShade="D9"/>
            <w:vAlign w:val="center"/>
          </w:tcPr>
          <w:p w14:paraId="65E40B52" w14:textId="77777777" w:rsidR="00D03536" w:rsidRPr="00C80E72" w:rsidRDefault="00D03536" w:rsidP="001B3BAB">
            <w:pPr>
              <w:spacing w:line="240" w:lineRule="auto"/>
              <w:jc w:val="center"/>
              <w:rPr>
                <w:b/>
                <w:bCs/>
              </w:rPr>
            </w:pPr>
            <w:r>
              <w:rPr>
                <w:b/>
                <w:bCs/>
              </w:rPr>
              <w:t>place</w:t>
            </w:r>
          </w:p>
        </w:tc>
        <w:tc>
          <w:tcPr>
            <w:tcW w:w="1621" w:type="dxa"/>
            <w:shd w:val="clear" w:color="auto" w:fill="D9D9D9" w:themeFill="background1" w:themeFillShade="D9"/>
            <w:vAlign w:val="center"/>
          </w:tcPr>
          <w:p w14:paraId="78933F66" w14:textId="1DB7459A" w:rsidR="00D03536" w:rsidRPr="00C80E72" w:rsidRDefault="00D03536" w:rsidP="001B3BAB">
            <w:pPr>
              <w:spacing w:line="240" w:lineRule="auto"/>
              <w:jc w:val="center"/>
              <w:rPr>
                <w:b/>
                <w:bCs/>
              </w:rPr>
            </w:pPr>
            <w:r>
              <w:rPr>
                <w:b/>
                <w:bCs/>
              </w:rPr>
              <w:t>country</w:t>
            </w:r>
          </w:p>
        </w:tc>
        <w:tc>
          <w:tcPr>
            <w:tcW w:w="2070" w:type="dxa"/>
            <w:shd w:val="clear" w:color="auto" w:fill="D9D9D9" w:themeFill="background1" w:themeFillShade="D9"/>
            <w:vAlign w:val="center"/>
          </w:tcPr>
          <w:p w14:paraId="43F41A80" w14:textId="0683D594" w:rsidR="00D03536" w:rsidRPr="00C80E72" w:rsidRDefault="00D03536" w:rsidP="001B3BAB">
            <w:pPr>
              <w:spacing w:line="240" w:lineRule="auto"/>
              <w:jc w:val="center"/>
              <w:rPr>
                <w:b/>
                <w:bCs/>
              </w:rPr>
            </w:pPr>
            <w:proofErr w:type="spellStart"/>
            <w:r>
              <w:rPr>
                <w:b/>
                <w:bCs/>
              </w:rPr>
              <w:t>country_code</w:t>
            </w:r>
            <w:proofErr w:type="spellEnd"/>
          </w:p>
        </w:tc>
        <w:tc>
          <w:tcPr>
            <w:tcW w:w="2334" w:type="dxa"/>
            <w:shd w:val="clear" w:color="auto" w:fill="D9D9D9" w:themeFill="background1" w:themeFillShade="D9"/>
            <w:vAlign w:val="center"/>
          </w:tcPr>
          <w:p w14:paraId="06A97074" w14:textId="4D499DD8" w:rsidR="00D03536" w:rsidRDefault="00D03536" w:rsidP="001B3BAB">
            <w:pPr>
              <w:spacing w:line="240" w:lineRule="auto"/>
              <w:jc w:val="center"/>
              <w:rPr>
                <w:b/>
                <w:bCs/>
              </w:rPr>
            </w:pPr>
            <w:r>
              <w:rPr>
                <w:b/>
                <w:bCs/>
              </w:rPr>
              <w:t>Removed</w:t>
            </w:r>
          </w:p>
        </w:tc>
      </w:tr>
      <w:tr w:rsidR="00D03536" w14:paraId="72469680" w14:textId="77777777" w:rsidTr="00D03536">
        <w:tc>
          <w:tcPr>
            <w:tcW w:w="4425" w:type="dxa"/>
            <w:vAlign w:val="center"/>
          </w:tcPr>
          <w:p w14:paraId="4DD23C9D" w14:textId="4F5430F8" w:rsidR="00D03536" w:rsidRPr="000C4A8F" w:rsidRDefault="00D03536" w:rsidP="00D03536">
            <w:pPr>
              <w:spacing w:line="240" w:lineRule="auto"/>
              <w:jc w:val="center"/>
              <w:rPr>
                <w:lang w:val="en-SG"/>
              </w:rPr>
            </w:pPr>
            <w:proofErr w:type="gramStart"/>
            <w:r w:rsidRPr="00D03536">
              <w:rPr>
                <w:lang w:val="en-SG"/>
              </w:rPr>
              <w:t>Place(</w:t>
            </w:r>
            <w:proofErr w:type="spellStart"/>
            <w:proofErr w:type="gramEnd"/>
            <w:r w:rsidRPr="00D03536">
              <w:rPr>
                <w:lang w:val="en-SG"/>
              </w:rPr>
              <w:t>fullName</w:t>
            </w:r>
            <w:proofErr w:type="spellEnd"/>
            <w:r w:rsidRPr="00D03536">
              <w:rPr>
                <w:lang w:val="en-SG"/>
              </w:rPr>
              <w:t xml:space="preserve">='Wexford, Ireland', name='Wexford', type='city', country='Ireland', </w:t>
            </w:r>
            <w:proofErr w:type="spellStart"/>
            <w:r w:rsidRPr="00D03536">
              <w:rPr>
                <w:lang w:val="en-SG"/>
              </w:rPr>
              <w:t>countryCode</w:t>
            </w:r>
            <w:proofErr w:type="spellEnd"/>
            <w:r w:rsidRPr="00D03536">
              <w:rPr>
                <w:lang w:val="en-SG"/>
              </w:rPr>
              <w:t>='IE')</w:t>
            </w:r>
          </w:p>
        </w:tc>
        <w:tc>
          <w:tcPr>
            <w:tcW w:w="1621" w:type="dxa"/>
            <w:vAlign w:val="center"/>
          </w:tcPr>
          <w:p w14:paraId="156C3C8A" w14:textId="61D623E8" w:rsidR="00D03536" w:rsidRDefault="00D03536" w:rsidP="001B3BAB">
            <w:pPr>
              <w:spacing w:line="240" w:lineRule="auto"/>
              <w:jc w:val="center"/>
            </w:pPr>
            <w:r>
              <w:t>Ireland</w:t>
            </w:r>
          </w:p>
        </w:tc>
        <w:tc>
          <w:tcPr>
            <w:tcW w:w="2070" w:type="dxa"/>
            <w:vAlign w:val="center"/>
          </w:tcPr>
          <w:p w14:paraId="745B2404" w14:textId="4344B058" w:rsidR="00D03536" w:rsidRDefault="00D03536" w:rsidP="001B3BAB">
            <w:pPr>
              <w:spacing w:line="240" w:lineRule="auto"/>
              <w:jc w:val="center"/>
            </w:pPr>
            <w:r>
              <w:t>IE</w:t>
            </w:r>
          </w:p>
        </w:tc>
        <w:tc>
          <w:tcPr>
            <w:tcW w:w="2334" w:type="dxa"/>
            <w:vAlign w:val="center"/>
          </w:tcPr>
          <w:p w14:paraId="67819BE5" w14:textId="77777777" w:rsidR="00D03536" w:rsidRDefault="00D03536" w:rsidP="001B3BAB">
            <w:pPr>
              <w:spacing w:line="240" w:lineRule="auto"/>
              <w:jc w:val="center"/>
            </w:pPr>
            <w:r>
              <w:t>No</w:t>
            </w:r>
          </w:p>
        </w:tc>
      </w:tr>
      <w:tr w:rsidR="00D03536" w14:paraId="62127F14" w14:textId="77777777" w:rsidTr="00D03536">
        <w:tc>
          <w:tcPr>
            <w:tcW w:w="4425" w:type="dxa"/>
            <w:vAlign w:val="center"/>
          </w:tcPr>
          <w:p w14:paraId="1908A570" w14:textId="6D0D9F3E" w:rsidR="00D03536" w:rsidRPr="000C4A8F" w:rsidRDefault="00D03536" w:rsidP="00D03536">
            <w:pPr>
              <w:spacing w:line="240" w:lineRule="auto"/>
              <w:jc w:val="center"/>
              <w:rPr>
                <w:lang w:val="en-SG"/>
              </w:rPr>
            </w:pPr>
            <w:proofErr w:type="gramStart"/>
            <w:r w:rsidRPr="00D03536">
              <w:rPr>
                <w:lang w:val="en-SG"/>
              </w:rPr>
              <w:t>Place(</w:t>
            </w:r>
            <w:proofErr w:type="spellStart"/>
            <w:proofErr w:type="gramEnd"/>
            <w:r w:rsidRPr="00D03536">
              <w:rPr>
                <w:lang w:val="en-SG"/>
              </w:rPr>
              <w:t>fullName</w:t>
            </w:r>
            <w:proofErr w:type="spellEnd"/>
            <w:r w:rsidRPr="00D03536">
              <w:rPr>
                <w:lang w:val="en-SG"/>
              </w:rPr>
              <w:t xml:space="preserve">='United States', name='United States', type='country', country='United States', </w:t>
            </w:r>
            <w:proofErr w:type="spellStart"/>
            <w:r w:rsidRPr="00D03536">
              <w:rPr>
                <w:lang w:val="en-SG"/>
              </w:rPr>
              <w:t>countryCode</w:t>
            </w:r>
            <w:proofErr w:type="spellEnd"/>
            <w:r w:rsidRPr="00D03536">
              <w:rPr>
                <w:lang w:val="en-SG"/>
              </w:rPr>
              <w:t>='US')</w:t>
            </w:r>
          </w:p>
        </w:tc>
        <w:tc>
          <w:tcPr>
            <w:tcW w:w="1621" w:type="dxa"/>
            <w:vAlign w:val="center"/>
          </w:tcPr>
          <w:p w14:paraId="7BBF73C1" w14:textId="0250066F" w:rsidR="00D03536" w:rsidRDefault="00D03536" w:rsidP="001B3BAB">
            <w:pPr>
              <w:spacing w:line="240" w:lineRule="auto"/>
              <w:jc w:val="center"/>
            </w:pPr>
            <w:r>
              <w:t>United States</w:t>
            </w:r>
          </w:p>
        </w:tc>
        <w:tc>
          <w:tcPr>
            <w:tcW w:w="2070" w:type="dxa"/>
            <w:vAlign w:val="center"/>
          </w:tcPr>
          <w:p w14:paraId="7AC8AA8C" w14:textId="53138A3E" w:rsidR="00D03536" w:rsidRDefault="00D03536" w:rsidP="001B3BAB">
            <w:pPr>
              <w:spacing w:line="240" w:lineRule="auto"/>
              <w:jc w:val="center"/>
            </w:pPr>
            <w:r>
              <w:t>US</w:t>
            </w:r>
          </w:p>
        </w:tc>
        <w:tc>
          <w:tcPr>
            <w:tcW w:w="2334" w:type="dxa"/>
            <w:vAlign w:val="center"/>
          </w:tcPr>
          <w:p w14:paraId="7F43AB60" w14:textId="77777777" w:rsidR="00D03536" w:rsidRDefault="00D03536" w:rsidP="001B3BAB">
            <w:pPr>
              <w:spacing w:line="240" w:lineRule="auto"/>
              <w:jc w:val="center"/>
            </w:pPr>
            <w:r>
              <w:t>Yes</w:t>
            </w:r>
          </w:p>
        </w:tc>
      </w:tr>
    </w:tbl>
    <w:p w14:paraId="568B0712" w14:textId="2F12B3D4" w:rsidR="00F40380" w:rsidRDefault="00F40380" w:rsidP="00747427">
      <w:pPr>
        <w:spacing w:line="240" w:lineRule="auto"/>
      </w:pPr>
    </w:p>
    <w:p w14:paraId="7B8985EF" w14:textId="77777777" w:rsidR="00D03536" w:rsidRDefault="00D03536" w:rsidP="00747427">
      <w:pPr>
        <w:spacing w:line="240" w:lineRule="auto"/>
      </w:pPr>
    </w:p>
    <w:p w14:paraId="0BB6F68B" w14:textId="69ECF967" w:rsidR="00E9765F" w:rsidRDefault="000C713E" w:rsidP="00E31F24">
      <w:pPr>
        <w:pStyle w:val="Heading1"/>
      </w:pPr>
      <w:bookmarkStart w:id="30" w:name="_Toc118671834"/>
      <w:bookmarkStart w:id="31" w:name="_Toc118686439"/>
      <w:r>
        <w:t xml:space="preserve">Sentiment Analysis using </w:t>
      </w:r>
      <w:r w:rsidRPr="00127A1B">
        <w:t>Valence Aware Dictionary for Sentiment Reasoning (VADER)</w:t>
      </w:r>
      <w:bookmarkEnd w:id="30"/>
      <w:bookmarkEnd w:id="31"/>
    </w:p>
    <w:p w14:paraId="1CFD34F8" w14:textId="7B219B1E" w:rsidR="00197AA5" w:rsidRDefault="00C54648" w:rsidP="00747427">
      <w:pPr>
        <w:spacing w:line="240" w:lineRule="auto"/>
      </w:pPr>
      <w:r>
        <w:t xml:space="preserve">The method </w:t>
      </w:r>
      <w:r w:rsidR="00124570">
        <w:t>of</w:t>
      </w:r>
      <w:r>
        <w:t xml:space="preserve"> </w:t>
      </w:r>
      <w:r w:rsidR="00197AA5">
        <w:t>SA</w:t>
      </w:r>
      <w:r w:rsidR="00124570">
        <w:t xml:space="preserve"> </w:t>
      </w:r>
      <w:r w:rsidR="00D1387F">
        <w:t xml:space="preserve">applied </w:t>
      </w:r>
      <w:r w:rsidR="00124570">
        <w:t>in this study</w:t>
      </w:r>
      <w:r>
        <w:t xml:space="preserve"> </w:t>
      </w:r>
      <w:r w:rsidR="00D1387F">
        <w:t xml:space="preserve">is </w:t>
      </w:r>
      <w:r w:rsidR="00C45C9B">
        <w:t>“</w:t>
      </w:r>
      <w:r w:rsidR="00C45C9B" w:rsidRPr="00127A1B">
        <w:t>Valence Aware Dictionary for Sentiment Reasoning (VADER)</w:t>
      </w:r>
      <w:r w:rsidR="00C45C9B">
        <w:t xml:space="preserve">” – </w:t>
      </w:r>
      <w:r w:rsidR="003920D8">
        <w:t>an</w:t>
      </w:r>
      <w:r w:rsidR="00C45C9B">
        <w:t xml:space="preserve"> </w:t>
      </w:r>
      <w:r w:rsidR="003920D8">
        <w:t>unsupervised, lexicon</w:t>
      </w:r>
      <w:r w:rsidR="000F0AF7">
        <w:t xml:space="preserve"> and </w:t>
      </w:r>
      <w:r w:rsidR="000F0AF7" w:rsidRPr="000F0AF7">
        <w:t>heuristic</w:t>
      </w:r>
      <w:r w:rsidR="000F0AF7">
        <w:t xml:space="preserve"> </w:t>
      </w:r>
      <w:r w:rsidR="003920D8">
        <w:t xml:space="preserve">based model </w:t>
      </w:r>
      <w:r w:rsidR="00127A1B">
        <w:t>to classify tweet sentiments</w:t>
      </w:r>
      <w:r w:rsidR="007A0185">
        <w:t xml:space="preserve">. </w:t>
      </w:r>
      <w:r w:rsidR="000F0AF7">
        <w:t>VADER is</w:t>
      </w:r>
      <w:r w:rsidR="00197AA5">
        <w:t xml:space="preserve"> </w:t>
      </w:r>
      <w:r w:rsidR="00D10D56">
        <w:t>computationally efficient</w:t>
      </w:r>
      <w:r w:rsidR="0097525B">
        <w:t xml:space="preserve"> compared to building and training a new supervised SA model</w:t>
      </w:r>
      <w:r w:rsidR="00197AA5">
        <w:t xml:space="preserve"> </w:t>
      </w:r>
      <w:sdt>
        <w:sdtPr>
          <w:id w:val="-155382620"/>
          <w:citation/>
        </w:sdtPr>
        <w:sdtEndPr/>
        <w:sdtContent>
          <w:r w:rsidR="00197AA5">
            <w:fldChar w:fldCharType="begin"/>
          </w:r>
          <w:r w:rsidR="00197AA5">
            <w:rPr>
              <w:lang w:val="en-US"/>
            </w:rPr>
            <w:instrText xml:space="preserve"> CITATION Bal20 \l 1033 </w:instrText>
          </w:r>
          <w:r w:rsidR="00197AA5">
            <w:fldChar w:fldCharType="separate"/>
          </w:r>
          <w:r w:rsidR="00502046" w:rsidRPr="00502046">
            <w:rPr>
              <w:noProof/>
              <w:lang w:val="en-US"/>
            </w:rPr>
            <w:t>[8]</w:t>
          </w:r>
          <w:r w:rsidR="00197AA5">
            <w:fldChar w:fldCharType="end"/>
          </w:r>
        </w:sdtContent>
      </w:sdt>
      <w:r w:rsidR="00D10D56">
        <w:t xml:space="preserve">. </w:t>
      </w:r>
    </w:p>
    <w:p w14:paraId="7F799E3F" w14:textId="77777777" w:rsidR="00C91C1E" w:rsidRDefault="00C91C1E" w:rsidP="00747427">
      <w:pPr>
        <w:spacing w:line="240" w:lineRule="auto"/>
      </w:pPr>
    </w:p>
    <w:p w14:paraId="2C53E8E0" w14:textId="7DE6041A" w:rsidR="00C26B85" w:rsidRDefault="0041195E" w:rsidP="00747427">
      <w:pPr>
        <w:spacing w:line="240" w:lineRule="auto"/>
      </w:pPr>
      <w:r>
        <w:t>VADER works by mapping lexical features</w:t>
      </w:r>
      <w:r w:rsidR="00895360">
        <w:t xml:space="preserve"> (</w:t>
      </w:r>
      <w:proofErr w:type="gramStart"/>
      <w:r w:rsidR="00895360">
        <w:t>i.e.</w:t>
      </w:r>
      <w:proofErr w:type="gramEnd"/>
      <w:r w:rsidR="00895360">
        <w:t xml:space="preserve"> words)</w:t>
      </w:r>
      <w:r w:rsidR="000F0AF7">
        <w:t>,</w:t>
      </w:r>
      <w:r>
        <w:t xml:space="preserve"> labelled according to their semantic orientation</w:t>
      </w:r>
      <w:r w:rsidR="000F0AF7">
        <w:t>,</w:t>
      </w:r>
      <w:r>
        <w:t xml:space="preserve"> </w:t>
      </w:r>
      <w:r w:rsidR="000F0AF7">
        <w:t>returning</w:t>
      </w:r>
      <w:r>
        <w:t xml:space="preserve"> a metric score for the sentiment of the tweet. It not only returns if a tweet is positive or negative, but also how positive or how negative the tweet’s sentiment is – also known as sentiment polarity. </w:t>
      </w:r>
      <w:r w:rsidR="0097525B">
        <w:t xml:space="preserve">VADER handles more than 7,000 items and their associated sentiments, and the quality of these measures were validated by humans before adding them to VADER’s sentiment lexicon library </w:t>
      </w:r>
      <w:sdt>
        <w:sdtPr>
          <w:id w:val="-1891504"/>
          <w:citation/>
        </w:sdtPr>
        <w:sdtEndPr/>
        <w:sdtContent>
          <w:r w:rsidR="0097525B">
            <w:fldChar w:fldCharType="begin"/>
          </w:r>
          <w:r w:rsidR="0097525B">
            <w:rPr>
              <w:lang w:val="en-US"/>
            </w:rPr>
            <w:instrText xml:space="preserve"> CITATION Bal20 \l 1033 </w:instrText>
          </w:r>
          <w:r w:rsidR="0097525B">
            <w:fldChar w:fldCharType="separate"/>
          </w:r>
          <w:r w:rsidR="00502046" w:rsidRPr="00502046">
            <w:rPr>
              <w:noProof/>
              <w:lang w:val="en-US"/>
            </w:rPr>
            <w:t>[8]</w:t>
          </w:r>
          <w:r w:rsidR="0097525B">
            <w:fldChar w:fldCharType="end"/>
          </w:r>
        </w:sdtContent>
      </w:sdt>
      <w:r w:rsidR="0097525B">
        <w:t>.</w:t>
      </w:r>
    </w:p>
    <w:p w14:paraId="0A14B40A" w14:textId="77777777" w:rsidR="00C91C1E" w:rsidRDefault="00C91C1E" w:rsidP="00747427">
      <w:pPr>
        <w:spacing w:line="240" w:lineRule="auto"/>
      </w:pPr>
    </w:p>
    <w:p w14:paraId="51E14981" w14:textId="2C22D2DA" w:rsidR="0041195E" w:rsidRDefault="0085112C" w:rsidP="00747427">
      <w:pPr>
        <w:spacing w:line="240" w:lineRule="auto"/>
        <w:rPr>
          <w:lang w:val="en-SG"/>
        </w:rPr>
      </w:pPr>
      <w:r>
        <w:t xml:space="preserve">VADER is specifically attuned to handle sentiments expressed in social media content and it was found in prior studies to </w:t>
      </w:r>
      <w:r w:rsidR="0073629D">
        <w:t xml:space="preserve">even </w:t>
      </w:r>
      <w:r>
        <w:t>outperform individual human</w:t>
      </w:r>
      <w:r w:rsidR="0073629D">
        <w:t xml:space="preserve"> reviewers</w:t>
      </w:r>
      <w:r>
        <w:rPr>
          <w:lang w:val="en-SG"/>
        </w:rPr>
        <w:t>.</w:t>
      </w:r>
      <w:r w:rsidR="00127BFA">
        <w:rPr>
          <w:lang w:val="en-SG"/>
        </w:rPr>
        <w:t xml:space="preserve"> </w:t>
      </w:r>
      <w:r w:rsidR="0073629D">
        <w:rPr>
          <w:lang w:val="en-SG"/>
        </w:rPr>
        <w:t xml:space="preserve">VADER is </w:t>
      </w:r>
      <w:r w:rsidR="00812602">
        <w:rPr>
          <w:lang w:val="en-SG"/>
        </w:rPr>
        <w:t xml:space="preserve">also </w:t>
      </w:r>
      <w:r w:rsidR="0073629D">
        <w:rPr>
          <w:lang w:val="en-SG"/>
        </w:rPr>
        <w:t>able to</w:t>
      </w:r>
      <w:r w:rsidR="00023667" w:rsidRPr="00023667">
        <w:rPr>
          <w:lang w:val="en-SG"/>
        </w:rPr>
        <w:t xml:space="preserve"> factor </w:t>
      </w:r>
      <w:r w:rsidR="0073629D">
        <w:rPr>
          <w:lang w:val="en-SG"/>
        </w:rPr>
        <w:t xml:space="preserve">in </w:t>
      </w:r>
      <w:r w:rsidR="00023667" w:rsidRPr="00023667">
        <w:rPr>
          <w:lang w:val="en-SG"/>
        </w:rPr>
        <w:t>emojis, punctuations, capitalisations, and repeated words</w:t>
      </w:r>
      <w:r w:rsidR="00812602">
        <w:rPr>
          <w:lang w:val="en-SG"/>
        </w:rPr>
        <w:t xml:space="preserve"> via h</w:t>
      </w:r>
      <w:r w:rsidR="00812602" w:rsidRPr="00812602">
        <w:rPr>
          <w:lang w:val="en-SG"/>
        </w:rPr>
        <w:t>euristics</w:t>
      </w:r>
      <w:r w:rsidR="002D6799">
        <w:rPr>
          <w:lang w:val="en-SG"/>
        </w:rPr>
        <w:t>,</w:t>
      </w:r>
      <w:r w:rsidR="00023667">
        <w:rPr>
          <w:lang w:val="en-SG"/>
        </w:rPr>
        <w:t xml:space="preserve"> </w:t>
      </w:r>
      <w:r w:rsidR="00127BFA">
        <w:rPr>
          <w:lang w:val="en-SG"/>
        </w:rPr>
        <w:t xml:space="preserve">making it ideal for </w:t>
      </w:r>
      <w:r w:rsidR="0073629D">
        <w:rPr>
          <w:lang w:val="en-SG"/>
        </w:rPr>
        <w:t>use with</w:t>
      </w:r>
      <w:r w:rsidR="00ED3BD4">
        <w:rPr>
          <w:lang w:val="en-SG"/>
        </w:rPr>
        <w:t xml:space="preserve"> Twitter</w:t>
      </w:r>
      <w:r w:rsidR="00127BFA">
        <w:rPr>
          <w:lang w:val="en-SG"/>
        </w:rPr>
        <w:t xml:space="preserve"> </w:t>
      </w:r>
      <w:r w:rsidR="00ED3BD4">
        <w:rPr>
          <w:lang w:val="en-SG"/>
        </w:rPr>
        <w:t>data</w:t>
      </w:r>
      <w:r w:rsidR="0073629D">
        <w:rPr>
          <w:lang w:val="en-SG"/>
        </w:rPr>
        <w:t xml:space="preserve"> </w:t>
      </w:r>
      <w:sdt>
        <w:sdtPr>
          <w:rPr>
            <w:lang w:val="en-SG"/>
          </w:rPr>
          <w:id w:val="-340161623"/>
          <w:citation/>
        </w:sdtPr>
        <w:sdtEndPr/>
        <w:sdtContent>
          <w:r w:rsidR="0073629D">
            <w:rPr>
              <w:lang w:val="en-SG"/>
            </w:rPr>
            <w:fldChar w:fldCharType="begin"/>
          </w:r>
          <w:r w:rsidR="0073629D">
            <w:rPr>
              <w:lang w:val="en-US"/>
            </w:rPr>
            <w:instrText xml:space="preserve"> CITATION Hut14 \l 1033 </w:instrText>
          </w:r>
          <w:r w:rsidR="0073629D">
            <w:rPr>
              <w:lang w:val="en-SG"/>
            </w:rPr>
            <w:fldChar w:fldCharType="separate"/>
          </w:r>
          <w:r w:rsidR="00502046" w:rsidRPr="00502046">
            <w:rPr>
              <w:noProof/>
              <w:lang w:val="en-US"/>
            </w:rPr>
            <w:t>[11]</w:t>
          </w:r>
          <w:r w:rsidR="0073629D">
            <w:rPr>
              <w:lang w:val="en-SG"/>
            </w:rPr>
            <w:fldChar w:fldCharType="end"/>
          </w:r>
        </w:sdtContent>
      </w:sdt>
      <w:r w:rsidR="00ED3BD4">
        <w:rPr>
          <w:lang w:val="en-SG"/>
        </w:rPr>
        <w:t>.</w:t>
      </w:r>
      <w:r w:rsidR="00023667">
        <w:rPr>
          <w:lang w:val="en-SG"/>
        </w:rPr>
        <w:t xml:space="preserve"> </w:t>
      </w:r>
      <w:r w:rsidR="004015B6">
        <w:rPr>
          <w:lang w:val="en-SG"/>
        </w:rPr>
        <w:fldChar w:fldCharType="begin"/>
      </w:r>
      <w:r w:rsidR="004015B6">
        <w:rPr>
          <w:lang w:val="en-SG"/>
        </w:rPr>
        <w:instrText xml:space="preserve"> REF _Ref123891451 \h  \* MERGEFORMAT </w:instrText>
      </w:r>
      <w:r w:rsidR="004015B6">
        <w:rPr>
          <w:lang w:val="en-SG"/>
        </w:rPr>
      </w:r>
      <w:r w:rsidR="004015B6">
        <w:rPr>
          <w:lang w:val="en-SG"/>
        </w:rPr>
        <w:fldChar w:fldCharType="separate"/>
      </w:r>
      <w:r w:rsidR="00502046" w:rsidRPr="00502046">
        <w:rPr>
          <w:lang w:val="en-SG"/>
        </w:rPr>
        <w:t>Table 9</w:t>
      </w:r>
      <w:r w:rsidR="004015B6">
        <w:rPr>
          <w:lang w:val="en-SG"/>
        </w:rPr>
        <w:fldChar w:fldCharType="end"/>
      </w:r>
      <w:r w:rsidR="00023667">
        <w:rPr>
          <w:lang w:val="en-SG"/>
        </w:rPr>
        <w:t xml:space="preserve"> </w:t>
      </w:r>
      <w:r w:rsidR="00CE05E8">
        <w:rPr>
          <w:lang w:val="en-SG"/>
        </w:rPr>
        <w:t>provides</w:t>
      </w:r>
      <w:r w:rsidR="00023667">
        <w:rPr>
          <w:lang w:val="en-SG"/>
        </w:rPr>
        <w:t xml:space="preserve"> an illustration of how the score generated by VADER varies according to different emotional cues commonly used in social media content.</w:t>
      </w:r>
    </w:p>
    <w:p w14:paraId="465C3B1C" w14:textId="1D5BAE83" w:rsidR="000C5B83" w:rsidRDefault="000C5B83" w:rsidP="00747427">
      <w:pPr>
        <w:spacing w:line="240" w:lineRule="auto"/>
        <w:rPr>
          <w:lang w:val="en-SG"/>
        </w:rPr>
      </w:pPr>
    </w:p>
    <w:p w14:paraId="740345F0" w14:textId="15FB2B06" w:rsidR="0073629D" w:rsidRPr="00E74F99" w:rsidRDefault="0073629D">
      <w:pPr>
        <w:keepNext/>
        <w:spacing w:line="240" w:lineRule="auto"/>
        <w:jc w:val="center"/>
        <w:pPrChange w:id="32" w:author="Munish Kumar [2]" w:date="2023-04-04T17:30:00Z">
          <w:pPr>
            <w:spacing w:line="240" w:lineRule="auto"/>
            <w:jc w:val="center"/>
          </w:pPr>
        </w:pPrChange>
      </w:pPr>
      <w:bookmarkStart w:id="33" w:name="_Ref123891451"/>
      <w:r w:rsidRPr="0073629D">
        <w:rPr>
          <w:b/>
          <w:bCs/>
          <w:sz w:val="22"/>
          <w:szCs w:val="22"/>
        </w:rPr>
        <w:lastRenderedPageBreak/>
        <w:t xml:space="preserve">Table </w:t>
      </w:r>
      <w:r w:rsidRPr="0073629D">
        <w:rPr>
          <w:b/>
          <w:bCs/>
          <w:sz w:val="22"/>
          <w:szCs w:val="22"/>
        </w:rPr>
        <w:fldChar w:fldCharType="begin"/>
      </w:r>
      <w:r w:rsidRPr="0073629D">
        <w:rPr>
          <w:b/>
          <w:bCs/>
          <w:sz w:val="22"/>
          <w:szCs w:val="22"/>
        </w:rPr>
        <w:instrText xml:space="preserve"> SEQ Table \* ARABIC </w:instrText>
      </w:r>
      <w:r w:rsidRPr="0073629D">
        <w:rPr>
          <w:b/>
          <w:bCs/>
          <w:sz w:val="22"/>
          <w:szCs w:val="22"/>
        </w:rPr>
        <w:fldChar w:fldCharType="separate"/>
      </w:r>
      <w:r w:rsidR="00502046">
        <w:rPr>
          <w:b/>
          <w:bCs/>
          <w:noProof/>
          <w:sz w:val="22"/>
          <w:szCs w:val="22"/>
        </w:rPr>
        <w:t>9</w:t>
      </w:r>
      <w:r w:rsidRPr="0073629D">
        <w:rPr>
          <w:b/>
          <w:bCs/>
          <w:sz w:val="22"/>
          <w:szCs w:val="22"/>
        </w:rPr>
        <w:fldChar w:fldCharType="end"/>
      </w:r>
      <w:bookmarkEnd w:id="33"/>
      <w:r w:rsidRPr="0073629D">
        <w:rPr>
          <w:b/>
          <w:bCs/>
          <w:sz w:val="22"/>
          <w:szCs w:val="22"/>
        </w:rPr>
        <w:t>:</w:t>
      </w:r>
      <w:r w:rsidRPr="00E74F99">
        <w:rPr>
          <w:sz w:val="22"/>
          <w:szCs w:val="22"/>
        </w:rPr>
        <w:t xml:space="preserve"> Example of </w:t>
      </w:r>
      <w:r w:rsidRPr="00E74F99">
        <w:t>VADER score for different emotional cues</w:t>
      </w:r>
      <w:commentRangeStart w:id="34"/>
      <w:del w:id="35" w:author="# CALEB CHIA WE KEAT (UC-FT)" w:date="2023-04-04T15:47:00Z">
        <w:r w:rsidDel="008D24EF">
          <w:delText xml:space="preserve">, extracted from </w:delText>
        </w:r>
        <w:r w:rsidRPr="00E74F99" w:rsidDel="008D24EF">
          <w:delText>Amy, 2021</w:delText>
        </w:r>
        <w:commentRangeEnd w:id="34"/>
        <w:r w:rsidR="009E2FD5" w:rsidDel="008D24EF">
          <w:rPr>
            <w:rStyle w:val="CommentReference"/>
          </w:rPr>
          <w:commentReference w:id="34"/>
        </w:r>
      </w:del>
    </w:p>
    <w:tbl>
      <w:tblPr>
        <w:tblStyle w:val="TableGrid"/>
        <w:tblW w:w="10485" w:type="dxa"/>
        <w:tblLook w:val="04A0" w:firstRow="1" w:lastRow="0" w:firstColumn="1" w:lastColumn="0" w:noHBand="0" w:noVBand="1"/>
      </w:tblPr>
      <w:tblGrid>
        <w:gridCol w:w="7650"/>
        <w:gridCol w:w="2835"/>
        <w:tblGridChange w:id="36">
          <w:tblGrid>
            <w:gridCol w:w="7650"/>
            <w:gridCol w:w="2835"/>
          </w:tblGrid>
        </w:tblGridChange>
      </w:tblGrid>
      <w:tr w:rsidR="00023667" w14:paraId="2C69780E" w14:textId="77777777" w:rsidTr="000C5B83">
        <w:tc>
          <w:tcPr>
            <w:tcW w:w="7650" w:type="dxa"/>
            <w:shd w:val="clear" w:color="auto" w:fill="D9D9D9" w:themeFill="background1" w:themeFillShade="D9"/>
          </w:tcPr>
          <w:p w14:paraId="414F6895" w14:textId="322243E3" w:rsidR="00023667" w:rsidRPr="00B34331" w:rsidRDefault="00B34331">
            <w:pPr>
              <w:keepNext/>
              <w:spacing w:line="240" w:lineRule="auto"/>
              <w:rPr>
                <w:b/>
                <w:bCs/>
              </w:rPr>
              <w:pPrChange w:id="37" w:author="Munish Kumar [2]" w:date="2023-04-04T17:30:00Z">
                <w:pPr>
                  <w:spacing w:line="240" w:lineRule="auto"/>
                </w:pPr>
              </w:pPrChange>
            </w:pPr>
            <w:r>
              <w:rPr>
                <w:b/>
                <w:bCs/>
              </w:rPr>
              <w:t xml:space="preserve">Example: </w:t>
            </w:r>
            <w:ins w:id="38" w:author="# CALEB CHIA WE KEAT (UC-FT)" w:date="2023-04-04T15:20:00Z">
              <w:r w:rsidR="00C91C1E">
                <w:rPr>
                  <w:b/>
                  <w:bCs/>
                </w:rPr>
                <w:t>Positive</w:t>
              </w:r>
            </w:ins>
            <w:del w:id="39" w:author="# CALEB CHIA WE KEAT (UC-FT)" w:date="2023-04-04T15:20:00Z">
              <w:r w:rsidDel="00C91C1E">
                <w:rPr>
                  <w:b/>
                  <w:bCs/>
                </w:rPr>
                <w:delText>Sentence</w:delText>
              </w:r>
            </w:del>
          </w:p>
        </w:tc>
        <w:tc>
          <w:tcPr>
            <w:tcW w:w="2835" w:type="dxa"/>
            <w:shd w:val="clear" w:color="auto" w:fill="D9D9D9" w:themeFill="background1" w:themeFillShade="D9"/>
          </w:tcPr>
          <w:p w14:paraId="1E6BE629" w14:textId="1F2E2A7D" w:rsidR="00023667" w:rsidRPr="00B34331" w:rsidRDefault="00023667">
            <w:pPr>
              <w:keepNext/>
              <w:spacing w:line="240" w:lineRule="auto"/>
              <w:jc w:val="center"/>
              <w:rPr>
                <w:b/>
                <w:bCs/>
              </w:rPr>
              <w:pPrChange w:id="40" w:author="Munish Kumar [2]" w:date="2023-04-04T17:30:00Z">
                <w:pPr>
                  <w:spacing w:line="240" w:lineRule="auto"/>
                  <w:jc w:val="center"/>
                </w:pPr>
              </w:pPrChange>
            </w:pPr>
            <w:r w:rsidRPr="00B34331">
              <w:rPr>
                <w:b/>
                <w:bCs/>
              </w:rPr>
              <w:t xml:space="preserve">VADER </w:t>
            </w:r>
            <w:r w:rsidR="0035511D">
              <w:rPr>
                <w:b/>
                <w:bCs/>
              </w:rPr>
              <w:t xml:space="preserve">compound </w:t>
            </w:r>
            <w:r w:rsidRPr="00B34331">
              <w:rPr>
                <w:b/>
                <w:bCs/>
              </w:rPr>
              <w:t>score</w:t>
            </w:r>
          </w:p>
        </w:tc>
      </w:tr>
      <w:tr w:rsidR="003217FA" w14:paraId="04F09363" w14:textId="77777777" w:rsidTr="000C5B83">
        <w:tc>
          <w:tcPr>
            <w:tcW w:w="7650" w:type="dxa"/>
            <w:vAlign w:val="center"/>
          </w:tcPr>
          <w:p w14:paraId="350061AF" w14:textId="4456E2B8" w:rsidR="003217FA" w:rsidRPr="0092326E" w:rsidRDefault="001E2B0A">
            <w:pPr>
              <w:keepNext/>
              <w:spacing w:line="240" w:lineRule="auto"/>
              <w:jc w:val="left"/>
              <w:pPrChange w:id="41" w:author="Munish Kumar [2]" w:date="2023-04-04T17:30:00Z">
                <w:pPr>
                  <w:spacing w:line="240" w:lineRule="auto"/>
                  <w:jc w:val="left"/>
                </w:pPr>
              </w:pPrChange>
            </w:pPr>
            <w:ins w:id="42" w:author="# CALEB CHIA WE KEAT (UC-FT)" w:date="2023-04-04T15:30:00Z">
              <w:r w:rsidRPr="001E2B0A">
                <w:t>I love how renewable energy is becoming more accessible and affordable for everyone.</w:t>
              </w:r>
            </w:ins>
            <w:del w:id="43" w:author="# CALEB CHIA WE KEAT (UC-FT)" w:date="2023-04-04T15:30:00Z">
              <w:r w:rsidR="003217FA" w:rsidDel="001E2B0A">
                <w:delText>“</w:delText>
              </w:r>
              <w:r w:rsidR="003217FA" w:rsidRPr="003217FA" w:rsidDel="001E2B0A">
                <w:delText xml:space="preserve">grabngoinfo.com is a fantastic website for </w:delText>
              </w:r>
              <w:r w:rsidR="004015B6" w:rsidRPr="003217FA" w:rsidDel="001E2B0A">
                <w:delText>step-by-step</w:delText>
              </w:r>
              <w:r w:rsidR="003217FA" w:rsidRPr="003217FA" w:rsidDel="001E2B0A">
                <w:delText xml:space="preserve"> machine learning tutorials.</w:delText>
              </w:r>
              <w:r w:rsidR="003217FA" w:rsidDel="001E2B0A">
                <w:delText>”</w:delText>
              </w:r>
            </w:del>
          </w:p>
        </w:tc>
        <w:tc>
          <w:tcPr>
            <w:tcW w:w="2835" w:type="dxa"/>
            <w:vAlign w:val="center"/>
          </w:tcPr>
          <w:p w14:paraId="6AB03510" w14:textId="4DDD7E43" w:rsidR="003217FA" w:rsidRDefault="001E2B0A">
            <w:pPr>
              <w:keepNext/>
              <w:spacing w:line="240" w:lineRule="auto"/>
              <w:jc w:val="center"/>
              <w:pPrChange w:id="44" w:author="Munish Kumar [2]" w:date="2023-04-04T17:30:00Z">
                <w:pPr>
                  <w:spacing w:line="240" w:lineRule="auto"/>
                  <w:jc w:val="center"/>
                </w:pPr>
              </w:pPrChange>
            </w:pPr>
            <w:ins w:id="45" w:author="# CALEB CHIA WE KEAT (UC-FT)" w:date="2023-04-04T15:30:00Z">
              <w:r w:rsidRPr="001E2B0A">
                <w:t>0.7430</w:t>
              </w:r>
            </w:ins>
            <w:del w:id="46" w:author="# CALEB CHIA WE KEAT (UC-FT)" w:date="2023-04-04T15:30:00Z">
              <w:r w:rsidR="003217FA" w:rsidDel="001E2B0A">
                <w:delText>0.5574</w:delText>
              </w:r>
            </w:del>
          </w:p>
        </w:tc>
      </w:tr>
      <w:tr w:rsidR="00023667" w14:paraId="6ADD634E" w14:textId="77777777" w:rsidTr="000C5B83">
        <w:tc>
          <w:tcPr>
            <w:tcW w:w="7650" w:type="dxa"/>
            <w:vAlign w:val="center"/>
          </w:tcPr>
          <w:p w14:paraId="652F7DA9" w14:textId="3DAFE028" w:rsidR="00023667" w:rsidRDefault="001E2B0A">
            <w:pPr>
              <w:keepNext/>
              <w:spacing w:line="240" w:lineRule="auto"/>
              <w:jc w:val="left"/>
              <w:pPrChange w:id="47" w:author="Munish Kumar [2]" w:date="2023-04-04T17:30:00Z">
                <w:pPr>
                  <w:spacing w:line="240" w:lineRule="auto"/>
                  <w:jc w:val="left"/>
                </w:pPr>
              </w:pPrChange>
            </w:pPr>
            <w:ins w:id="48" w:author="# CALEB CHIA WE KEAT (UC-FT)" w:date="2023-04-04T15:30:00Z">
              <w:r w:rsidRPr="001E2B0A">
                <w:t>I love how renewable energy is becoming more accessible and affordable for everyone!</w:t>
              </w:r>
            </w:ins>
            <w:del w:id="49" w:author="# CALEB CHIA WE KEAT (UC-FT)" w:date="2023-04-04T15:30:00Z">
              <w:r w:rsidR="003217FA" w:rsidDel="001E2B0A">
                <w:delText>“</w:delText>
              </w:r>
              <w:r w:rsidR="0092326E" w:rsidRPr="0092326E" w:rsidDel="001E2B0A">
                <w:delText xml:space="preserve">grabngoinfo.com is a FANTASTIC website for </w:delText>
              </w:r>
              <w:r w:rsidR="004015B6" w:rsidRPr="0092326E" w:rsidDel="001E2B0A">
                <w:delText>step-by-step</w:delText>
              </w:r>
              <w:r w:rsidR="0092326E" w:rsidRPr="0092326E" w:rsidDel="001E2B0A">
                <w:delText xml:space="preserve"> machine learning tutorials.</w:delText>
              </w:r>
              <w:r w:rsidR="003217FA" w:rsidDel="001E2B0A">
                <w:delText>”</w:delText>
              </w:r>
            </w:del>
          </w:p>
        </w:tc>
        <w:tc>
          <w:tcPr>
            <w:tcW w:w="2835" w:type="dxa"/>
            <w:vAlign w:val="center"/>
          </w:tcPr>
          <w:p w14:paraId="69F4AEA8" w14:textId="320067EF" w:rsidR="00023667" w:rsidRDefault="001E2B0A">
            <w:pPr>
              <w:keepNext/>
              <w:spacing w:line="240" w:lineRule="auto"/>
              <w:jc w:val="center"/>
              <w:pPrChange w:id="50" w:author="Munish Kumar [2]" w:date="2023-04-04T17:30:00Z">
                <w:pPr>
                  <w:spacing w:line="240" w:lineRule="auto"/>
                  <w:jc w:val="center"/>
                </w:pPr>
              </w:pPrChange>
            </w:pPr>
            <w:ins w:id="51" w:author="# CALEB CHIA WE KEAT (UC-FT)" w:date="2023-04-04T15:31:00Z">
              <w:r w:rsidRPr="001E2B0A">
                <w:t>0.7644</w:t>
              </w:r>
            </w:ins>
            <w:del w:id="52" w:author="# CALEB CHIA WE KEAT (UC-FT)" w:date="2023-04-04T15:31:00Z">
              <w:r w:rsidR="00B34331" w:rsidDel="001E2B0A">
                <w:delText>0.652</w:delText>
              </w:r>
            </w:del>
          </w:p>
        </w:tc>
      </w:tr>
      <w:tr w:rsidR="00023667" w14:paraId="7FCA3BD8" w14:textId="77777777" w:rsidTr="000C5B83">
        <w:tc>
          <w:tcPr>
            <w:tcW w:w="7650" w:type="dxa"/>
            <w:vAlign w:val="center"/>
          </w:tcPr>
          <w:p w14:paraId="4A37A657" w14:textId="632B951F" w:rsidR="00023667" w:rsidRDefault="001E2B0A">
            <w:pPr>
              <w:keepNext/>
              <w:spacing w:line="240" w:lineRule="auto"/>
              <w:jc w:val="left"/>
              <w:pPrChange w:id="53" w:author="Munish Kumar [2]" w:date="2023-04-04T17:30:00Z">
                <w:pPr>
                  <w:spacing w:line="240" w:lineRule="auto"/>
                  <w:jc w:val="left"/>
                </w:pPr>
              </w:pPrChange>
            </w:pPr>
            <w:ins w:id="54" w:author="# CALEB CHIA WE KEAT (UC-FT)" w:date="2023-04-04T15:31:00Z">
              <w:r w:rsidRPr="001E2B0A">
                <w:t>I LOVE how renewable energy is becoming more accessible and affordable for everyone!</w:t>
              </w:r>
              <w:r w:rsidRPr="001E2B0A">
                <w:tab/>
              </w:r>
            </w:ins>
            <w:del w:id="55" w:author="# CALEB CHIA WE KEAT (UC-FT)" w:date="2023-04-04T15:31:00Z">
              <w:r w:rsidR="003217FA" w:rsidDel="001E2B0A">
                <w:delText>“</w:delText>
              </w:r>
              <w:r w:rsidR="0092326E" w:rsidRPr="0092326E" w:rsidDel="001E2B0A">
                <w:delText xml:space="preserve">grabngoinfo.com is a FANTASTIC FANTASTIC FANTASTIC website for </w:delText>
              </w:r>
              <w:r w:rsidR="004015B6" w:rsidRPr="0092326E" w:rsidDel="001E2B0A">
                <w:delText>step-by-step</w:delText>
              </w:r>
              <w:r w:rsidR="0092326E" w:rsidRPr="0092326E" w:rsidDel="001E2B0A">
                <w:delText xml:space="preserve"> machine learning tutorials.</w:delText>
              </w:r>
              <w:r w:rsidR="003217FA" w:rsidDel="001E2B0A">
                <w:delText>”</w:delText>
              </w:r>
            </w:del>
          </w:p>
        </w:tc>
        <w:tc>
          <w:tcPr>
            <w:tcW w:w="2835" w:type="dxa"/>
            <w:vAlign w:val="center"/>
          </w:tcPr>
          <w:p w14:paraId="53F52CF3" w14:textId="2C4562C3" w:rsidR="00023667" w:rsidRDefault="001E2B0A">
            <w:pPr>
              <w:keepNext/>
              <w:spacing w:line="240" w:lineRule="auto"/>
              <w:jc w:val="center"/>
              <w:pPrChange w:id="56" w:author="Munish Kumar [2]" w:date="2023-04-04T17:30:00Z">
                <w:pPr>
                  <w:spacing w:line="240" w:lineRule="auto"/>
                  <w:jc w:val="center"/>
                </w:pPr>
              </w:pPrChange>
            </w:pPr>
            <w:ins w:id="57" w:author="# CALEB CHIA WE KEAT (UC-FT)" w:date="2023-04-04T15:31:00Z">
              <w:r w:rsidRPr="001E2B0A">
                <w:t>0.8087</w:t>
              </w:r>
            </w:ins>
            <w:del w:id="58" w:author="# CALEB CHIA WE KEAT (UC-FT)" w:date="2023-04-04T15:31:00Z">
              <w:r w:rsidR="00B34331" w:rsidDel="001E2B0A">
                <w:delText>0.933</w:delText>
              </w:r>
            </w:del>
          </w:p>
        </w:tc>
      </w:tr>
      <w:tr w:rsidR="00023667" w14:paraId="5BF6F07F" w14:textId="77777777" w:rsidTr="000C5B83">
        <w:tc>
          <w:tcPr>
            <w:tcW w:w="7650" w:type="dxa"/>
            <w:vAlign w:val="center"/>
          </w:tcPr>
          <w:p w14:paraId="0C66B7F2" w14:textId="3A6E0F01" w:rsidR="00023667" w:rsidRDefault="001E2B0A">
            <w:pPr>
              <w:keepNext/>
              <w:spacing w:line="240" w:lineRule="auto"/>
              <w:jc w:val="left"/>
              <w:pPrChange w:id="59" w:author="Munish Kumar [2]" w:date="2023-04-04T17:30:00Z">
                <w:pPr>
                  <w:spacing w:line="240" w:lineRule="auto"/>
                  <w:jc w:val="left"/>
                </w:pPr>
              </w:pPrChange>
            </w:pPr>
            <w:ins w:id="60" w:author="# CALEB CHIA WE KEAT (UC-FT)" w:date="2023-04-04T15:31:00Z">
              <w:r w:rsidRPr="001E2B0A">
                <w:t xml:space="preserve">I LOVE </w:t>
              </w:r>
              <w:proofErr w:type="spellStart"/>
              <w:r w:rsidRPr="001E2B0A">
                <w:t>LOVE</w:t>
              </w:r>
              <w:proofErr w:type="spellEnd"/>
              <w:r w:rsidRPr="001E2B0A">
                <w:t xml:space="preserve"> </w:t>
              </w:r>
              <w:proofErr w:type="spellStart"/>
              <w:r w:rsidRPr="001E2B0A">
                <w:t>LOVE</w:t>
              </w:r>
              <w:proofErr w:type="spellEnd"/>
              <w:r w:rsidRPr="001E2B0A">
                <w:t xml:space="preserve"> how renewable energy is becoming more accessible and affordable for everyone!</w:t>
              </w:r>
              <w:r w:rsidRPr="001E2B0A">
                <w:tab/>
              </w:r>
            </w:ins>
            <w:del w:id="61" w:author="# CALEB CHIA WE KEAT (UC-FT)" w:date="2023-04-04T15:31:00Z">
              <w:r w:rsidR="003217FA" w:rsidDel="001E2B0A">
                <w:delText>“</w:delText>
              </w:r>
              <w:r w:rsidR="0092326E" w:rsidRPr="0092326E" w:rsidDel="001E2B0A">
                <w:delText xml:space="preserve">grabngoinfo.com is a FANTASTIC FANTASTIC FANTASTIC website for </w:delText>
              </w:r>
              <w:r w:rsidR="004015B6" w:rsidRPr="0092326E" w:rsidDel="001E2B0A">
                <w:delText>step-by-step</w:delText>
              </w:r>
              <w:r w:rsidR="0092326E" w:rsidRPr="0092326E" w:rsidDel="001E2B0A">
                <w:delText xml:space="preserve"> machine learning tutorials!</w:delText>
              </w:r>
              <w:r w:rsidR="003217FA" w:rsidDel="001E2B0A">
                <w:delText>”</w:delText>
              </w:r>
            </w:del>
          </w:p>
        </w:tc>
        <w:tc>
          <w:tcPr>
            <w:tcW w:w="2835" w:type="dxa"/>
            <w:vAlign w:val="center"/>
          </w:tcPr>
          <w:p w14:paraId="5BAB76BC" w14:textId="1151CFFF" w:rsidR="00023667" w:rsidRDefault="001E2B0A">
            <w:pPr>
              <w:keepNext/>
              <w:spacing w:line="240" w:lineRule="auto"/>
              <w:jc w:val="center"/>
              <w:pPrChange w:id="62" w:author="Munish Kumar [2]" w:date="2023-04-04T17:30:00Z">
                <w:pPr>
                  <w:spacing w:line="240" w:lineRule="auto"/>
                  <w:jc w:val="center"/>
                </w:pPr>
              </w:pPrChange>
            </w:pPr>
            <w:ins w:id="63" w:author="# CALEB CHIA WE KEAT (UC-FT)" w:date="2023-04-04T15:31:00Z">
              <w:r w:rsidRPr="001E2B0A">
                <w:t>0.9595</w:t>
              </w:r>
            </w:ins>
            <w:del w:id="64" w:author="# CALEB CHIA WE KEAT (UC-FT)" w:date="2023-04-04T15:31:00Z">
              <w:r w:rsidR="00B34331" w:rsidDel="001E2B0A">
                <w:delText>0.936</w:delText>
              </w:r>
            </w:del>
          </w:p>
        </w:tc>
      </w:tr>
      <w:tr w:rsidR="001E2B0A" w14:paraId="17B750CD" w14:textId="77777777" w:rsidTr="001E2B0A">
        <w:tblPrEx>
          <w:tblW w:w="10485" w:type="dxa"/>
          <w:tblPrExChange w:id="65" w:author="# CALEB CHIA WE KEAT (UC-FT)" w:date="2023-04-04T15:32:00Z">
            <w:tblPrEx>
              <w:tblW w:w="10485" w:type="dxa"/>
            </w:tblPrEx>
          </w:tblPrExChange>
        </w:tblPrEx>
        <w:trPr>
          <w:ins w:id="66" w:author="# CALEB CHIA WE KEAT (UC-FT)" w:date="2023-04-04T15:32:00Z"/>
        </w:trPr>
        <w:tc>
          <w:tcPr>
            <w:tcW w:w="7650" w:type="dxa"/>
            <w:shd w:val="clear" w:color="auto" w:fill="D9D9D9" w:themeFill="background1" w:themeFillShade="D9"/>
            <w:tcPrChange w:id="67" w:author="# CALEB CHIA WE KEAT (UC-FT)" w:date="2023-04-04T15:32:00Z">
              <w:tcPr>
                <w:tcW w:w="7650" w:type="dxa"/>
                <w:vAlign w:val="center"/>
              </w:tcPr>
            </w:tcPrChange>
          </w:tcPr>
          <w:p w14:paraId="6B98BA63" w14:textId="7BCEAB8B" w:rsidR="001E2B0A" w:rsidRPr="001E2B0A" w:rsidRDefault="001E2B0A">
            <w:pPr>
              <w:keepNext/>
              <w:spacing w:line="240" w:lineRule="auto"/>
              <w:jc w:val="left"/>
              <w:rPr>
                <w:ins w:id="68" w:author="# CALEB CHIA WE KEAT (UC-FT)" w:date="2023-04-04T15:32:00Z"/>
              </w:rPr>
              <w:pPrChange w:id="69" w:author="Munish Kumar [2]" w:date="2023-04-04T17:30:00Z">
                <w:pPr>
                  <w:spacing w:line="240" w:lineRule="auto"/>
                  <w:jc w:val="left"/>
                </w:pPr>
              </w:pPrChange>
            </w:pPr>
            <w:ins w:id="70" w:author="# CALEB CHIA WE KEAT (UC-FT)" w:date="2023-04-04T15:32:00Z">
              <w:r>
                <w:rPr>
                  <w:b/>
                  <w:bCs/>
                </w:rPr>
                <w:t>Example: Negative</w:t>
              </w:r>
            </w:ins>
          </w:p>
        </w:tc>
        <w:tc>
          <w:tcPr>
            <w:tcW w:w="2835" w:type="dxa"/>
            <w:shd w:val="clear" w:color="auto" w:fill="D9D9D9" w:themeFill="background1" w:themeFillShade="D9"/>
            <w:tcPrChange w:id="71" w:author="# CALEB CHIA WE KEAT (UC-FT)" w:date="2023-04-04T15:32:00Z">
              <w:tcPr>
                <w:tcW w:w="2835" w:type="dxa"/>
                <w:vAlign w:val="center"/>
              </w:tcPr>
            </w:tcPrChange>
          </w:tcPr>
          <w:p w14:paraId="5D336505" w14:textId="5C5A769D" w:rsidR="001E2B0A" w:rsidRPr="001E2B0A" w:rsidRDefault="001E2B0A">
            <w:pPr>
              <w:keepNext/>
              <w:spacing w:line="240" w:lineRule="auto"/>
              <w:jc w:val="center"/>
              <w:rPr>
                <w:ins w:id="72" w:author="# CALEB CHIA WE KEAT (UC-FT)" w:date="2023-04-04T15:32:00Z"/>
              </w:rPr>
              <w:pPrChange w:id="73" w:author="Munish Kumar [2]" w:date="2023-04-04T17:30:00Z">
                <w:pPr>
                  <w:spacing w:line="240" w:lineRule="auto"/>
                  <w:jc w:val="center"/>
                </w:pPr>
              </w:pPrChange>
            </w:pPr>
            <w:ins w:id="74" w:author="# CALEB CHIA WE KEAT (UC-FT)" w:date="2023-04-04T15:32:00Z">
              <w:r w:rsidRPr="00B34331">
                <w:rPr>
                  <w:b/>
                  <w:bCs/>
                </w:rPr>
                <w:t xml:space="preserve">VADER </w:t>
              </w:r>
              <w:r>
                <w:rPr>
                  <w:b/>
                  <w:bCs/>
                </w:rPr>
                <w:t xml:space="preserve">compound </w:t>
              </w:r>
              <w:r w:rsidRPr="00B34331">
                <w:rPr>
                  <w:b/>
                  <w:bCs/>
                </w:rPr>
                <w:t>score</w:t>
              </w:r>
            </w:ins>
          </w:p>
        </w:tc>
      </w:tr>
      <w:tr w:rsidR="001E2B0A" w14:paraId="72174AE7" w14:textId="77777777" w:rsidTr="000C5B83">
        <w:trPr>
          <w:ins w:id="75" w:author="# CALEB CHIA WE KEAT (UC-FT)" w:date="2023-04-04T15:32:00Z"/>
        </w:trPr>
        <w:tc>
          <w:tcPr>
            <w:tcW w:w="7650" w:type="dxa"/>
            <w:vAlign w:val="center"/>
          </w:tcPr>
          <w:p w14:paraId="75FEA195" w14:textId="6BDE0650" w:rsidR="001E2B0A" w:rsidRPr="001E2B0A" w:rsidRDefault="001E2B0A">
            <w:pPr>
              <w:keepNext/>
              <w:spacing w:line="240" w:lineRule="auto"/>
              <w:jc w:val="left"/>
              <w:rPr>
                <w:ins w:id="76" w:author="# CALEB CHIA WE KEAT (UC-FT)" w:date="2023-04-04T15:32:00Z"/>
              </w:rPr>
              <w:pPrChange w:id="77" w:author="Munish Kumar [2]" w:date="2023-04-04T17:30:00Z">
                <w:pPr>
                  <w:spacing w:line="240" w:lineRule="auto"/>
                  <w:jc w:val="left"/>
                </w:pPr>
              </w:pPrChange>
            </w:pPr>
            <w:ins w:id="78" w:author="# CALEB CHIA WE KEAT (UC-FT)" w:date="2023-04-04T15:45:00Z">
              <w:r w:rsidRPr="001E2B0A">
                <w:t>I'm so sad that our earth is literally dyin</w:t>
              </w:r>
              <w:r>
                <w:t>g</w:t>
              </w:r>
            </w:ins>
          </w:p>
        </w:tc>
        <w:tc>
          <w:tcPr>
            <w:tcW w:w="2835" w:type="dxa"/>
            <w:vAlign w:val="center"/>
          </w:tcPr>
          <w:p w14:paraId="4489B5FC" w14:textId="758EEE65" w:rsidR="001E2B0A" w:rsidRPr="001E2B0A" w:rsidRDefault="001E2B0A">
            <w:pPr>
              <w:keepNext/>
              <w:spacing w:line="240" w:lineRule="auto"/>
              <w:jc w:val="center"/>
              <w:rPr>
                <w:ins w:id="79" w:author="# CALEB CHIA WE KEAT (UC-FT)" w:date="2023-04-04T15:32:00Z"/>
              </w:rPr>
              <w:pPrChange w:id="80" w:author="Munish Kumar [2]" w:date="2023-04-04T17:30:00Z">
                <w:pPr>
                  <w:spacing w:line="240" w:lineRule="auto"/>
                  <w:jc w:val="center"/>
                </w:pPr>
              </w:pPrChange>
            </w:pPr>
            <w:ins w:id="81" w:author="# CALEB CHIA WE KEAT (UC-FT)" w:date="2023-04-04T15:45:00Z">
              <w:r w:rsidRPr="001E2B0A">
                <w:t>-0.5256</w:t>
              </w:r>
            </w:ins>
          </w:p>
        </w:tc>
      </w:tr>
      <w:tr w:rsidR="001E2B0A" w14:paraId="72C7D3AC" w14:textId="77777777" w:rsidTr="000C5B83">
        <w:trPr>
          <w:ins w:id="82" w:author="# CALEB CHIA WE KEAT (UC-FT)" w:date="2023-04-04T15:32:00Z"/>
        </w:trPr>
        <w:tc>
          <w:tcPr>
            <w:tcW w:w="7650" w:type="dxa"/>
            <w:vAlign w:val="center"/>
          </w:tcPr>
          <w:p w14:paraId="687CB68E" w14:textId="562E248A" w:rsidR="001E2B0A" w:rsidRPr="001E2B0A" w:rsidRDefault="001E2B0A">
            <w:pPr>
              <w:keepNext/>
              <w:spacing w:line="240" w:lineRule="auto"/>
              <w:jc w:val="left"/>
              <w:rPr>
                <w:ins w:id="83" w:author="# CALEB CHIA WE KEAT (UC-FT)" w:date="2023-04-04T15:32:00Z"/>
              </w:rPr>
              <w:pPrChange w:id="84" w:author="Munish Kumar [2]" w:date="2023-04-04T17:30:00Z">
                <w:pPr>
                  <w:spacing w:line="240" w:lineRule="auto"/>
                  <w:jc w:val="left"/>
                </w:pPr>
              </w:pPrChange>
            </w:pPr>
            <w:ins w:id="85" w:author="# CALEB CHIA WE KEAT (UC-FT)" w:date="2023-04-04T15:45:00Z">
              <w:r w:rsidRPr="001E2B0A">
                <w:t>I'm so sad that our earth is literally dying :(</w:t>
              </w:r>
            </w:ins>
          </w:p>
        </w:tc>
        <w:tc>
          <w:tcPr>
            <w:tcW w:w="2835" w:type="dxa"/>
            <w:vAlign w:val="center"/>
          </w:tcPr>
          <w:p w14:paraId="1374615C" w14:textId="0D7C8C06" w:rsidR="001E2B0A" w:rsidRPr="001E2B0A" w:rsidRDefault="001E2B0A">
            <w:pPr>
              <w:keepNext/>
              <w:spacing w:line="240" w:lineRule="auto"/>
              <w:jc w:val="center"/>
              <w:rPr>
                <w:ins w:id="86" w:author="# CALEB CHIA WE KEAT (UC-FT)" w:date="2023-04-04T15:32:00Z"/>
              </w:rPr>
              <w:pPrChange w:id="87" w:author="Munish Kumar [2]" w:date="2023-04-04T17:30:00Z">
                <w:pPr>
                  <w:spacing w:line="240" w:lineRule="auto"/>
                  <w:jc w:val="center"/>
                </w:pPr>
              </w:pPrChange>
            </w:pPr>
            <w:ins w:id="88" w:author="# CALEB CHIA WE KEAT (UC-FT)" w:date="2023-04-04T15:46:00Z">
              <w:r w:rsidRPr="001E2B0A">
                <w:t>-0.7425</w:t>
              </w:r>
            </w:ins>
          </w:p>
        </w:tc>
      </w:tr>
      <w:tr w:rsidR="001E2B0A" w:rsidRPr="000C4A8F" w14:paraId="4B64E90C" w14:textId="77777777" w:rsidTr="000C5B83">
        <w:trPr>
          <w:ins w:id="89" w:author="# CALEB CHIA WE KEAT (UC-FT)" w:date="2023-04-04T15:32:00Z"/>
        </w:trPr>
        <w:tc>
          <w:tcPr>
            <w:tcW w:w="7650" w:type="dxa"/>
            <w:vAlign w:val="center"/>
          </w:tcPr>
          <w:p w14:paraId="0C7312AA" w14:textId="304DF6D6" w:rsidR="001E2B0A" w:rsidRPr="00A13D82" w:rsidRDefault="001E2B0A">
            <w:pPr>
              <w:keepNext/>
              <w:spacing w:line="240" w:lineRule="auto"/>
              <w:jc w:val="left"/>
              <w:rPr>
                <w:ins w:id="90" w:author="# CALEB CHIA WE KEAT (UC-FT)" w:date="2023-04-04T15:32:00Z"/>
              </w:rPr>
              <w:pPrChange w:id="91" w:author="Munish Kumar [2]" w:date="2023-04-04T17:30:00Z">
                <w:pPr>
                  <w:spacing w:line="240" w:lineRule="auto"/>
                  <w:jc w:val="left"/>
                </w:pPr>
              </w:pPrChange>
            </w:pPr>
            <w:ins w:id="92" w:author="# CALEB CHIA WE KEAT (UC-FT)" w:date="2023-04-04T15:46:00Z">
              <w:r w:rsidRPr="00A13D82">
                <w:t>I'm so sad that our earth is literally dying</w:t>
              </w:r>
              <w:del w:id="93" w:author="Munish Kumar [2]" w:date="2023-04-04T17:30:00Z">
                <w:r w:rsidRPr="00A13D82" w:rsidDel="000C4A8F">
                  <w:rPr>
                    <w:rFonts w:ascii="Segoe UI Symbol" w:hAnsi="Segoe UI Symbol" w:cs="Segoe UI Symbol"/>
                  </w:rPr>
                  <w:delText>😢</w:delText>
                </w:r>
              </w:del>
            </w:ins>
            <w:ins w:id="94" w:author="# CALEB CHIA WE KEAT (UC-FT)" w:date="2023-04-24T15:13:00Z">
              <w:r w:rsidR="00A13D82" w:rsidRPr="00A13D82">
                <w:rPr>
                  <w:rFonts w:ascii="Cambria" w:hAnsi="Cambria" w:cs="Apple Color Emoji"/>
                  <w:rPrChange w:id="95" w:author="# CALEB CHIA WE KEAT (UC-FT)" w:date="2023-04-24T15:14:00Z">
                    <w:rPr>
                      <w:rFonts w:ascii="Cambria" w:hAnsi="Cambria" w:cs="Apple Color Emoji"/>
                      <w:highlight w:val="yellow"/>
                    </w:rPr>
                  </w:rPrChange>
                </w:rPr>
                <w:t xml:space="preserve">! </w:t>
              </w:r>
            </w:ins>
            <w:ins w:id="96" w:author="Munish Kumar [2]" w:date="2023-04-04T17:30:00Z">
              <w:del w:id="97" w:author="# CALEB CHIA WE KEAT (UC-FT)" w:date="2023-04-24T15:13:00Z">
                <w:r w:rsidR="000C4A8F" w:rsidRPr="00A13D82" w:rsidDel="00A13D82">
                  <w:rPr>
                    <w:rFonts w:ascii="Apple Color Emoji" w:hAnsi="Apple Color Emoji" w:cs="Apple Color Emoji"/>
                  </w:rPr>
                  <w:delText xml:space="preserve"> </w:delText>
                </w:r>
              </w:del>
              <w:r w:rsidR="000C4A8F" w:rsidRPr="00A13D82">
                <w:t>:(</w:t>
              </w:r>
            </w:ins>
          </w:p>
        </w:tc>
        <w:tc>
          <w:tcPr>
            <w:tcW w:w="2835" w:type="dxa"/>
            <w:vAlign w:val="center"/>
          </w:tcPr>
          <w:p w14:paraId="359FB80F" w14:textId="1C676019" w:rsidR="001E2B0A" w:rsidRPr="00A13D82" w:rsidRDefault="001E2B0A">
            <w:pPr>
              <w:keepNext/>
              <w:spacing w:line="240" w:lineRule="auto"/>
              <w:jc w:val="center"/>
              <w:rPr>
                <w:ins w:id="98" w:author="# CALEB CHIA WE KEAT (UC-FT)" w:date="2023-04-04T15:32:00Z"/>
              </w:rPr>
              <w:pPrChange w:id="99" w:author="Munish Kumar [2]" w:date="2023-04-04T17:30:00Z">
                <w:pPr>
                  <w:spacing w:line="240" w:lineRule="auto"/>
                  <w:jc w:val="center"/>
                </w:pPr>
              </w:pPrChange>
            </w:pPr>
            <w:ins w:id="100" w:author="# CALEB CHIA WE KEAT (UC-FT)" w:date="2023-04-04T15:46:00Z">
              <w:r w:rsidRPr="00A13D82">
                <w:t>-</w:t>
              </w:r>
            </w:ins>
            <w:ins w:id="101" w:author="# CALEB CHIA WE KEAT (UC-FT)" w:date="2023-04-24T15:14:00Z">
              <w:r w:rsidR="00A13D82" w:rsidRPr="00A13D82">
                <w:t>0.7639</w:t>
              </w:r>
            </w:ins>
          </w:p>
        </w:tc>
      </w:tr>
      <w:tr w:rsidR="001E2B0A" w14:paraId="67A358B1" w14:textId="77777777" w:rsidTr="000C5B83">
        <w:trPr>
          <w:ins w:id="102" w:author="# CALEB CHIA WE KEAT (UC-FT)" w:date="2023-04-04T15:32:00Z"/>
        </w:trPr>
        <w:tc>
          <w:tcPr>
            <w:tcW w:w="7650" w:type="dxa"/>
            <w:vAlign w:val="center"/>
          </w:tcPr>
          <w:p w14:paraId="18DB4BD2" w14:textId="602187CE" w:rsidR="001E2B0A" w:rsidRPr="00A13D82" w:rsidRDefault="001E2B0A">
            <w:pPr>
              <w:keepNext/>
              <w:spacing w:line="240" w:lineRule="auto"/>
              <w:jc w:val="left"/>
              <w:rPr>
                <w:ins w:id="103" w:author="# CALEB CHIA WE KEAT (UC-FT)" w:date="2023-04-04T15:32:00Z"/>
              </w:rPr>
              <w:pPrChange w:id="104" w:author="Munish Kumar [2]" w:date="2023-04-04T17:30:00Z">
                <w:pPr>
                  <w:spacing w:line="240" w:lineRule="auto"/>
                  <w:jc w:val="left"/>
                </w:pPr>
              </w:pPrChange>
            </w:pPr>
            <w:ins w:id="105" w:author="# CALEB CHIA WE KEAT (UC-FT)" w:date="2023-04-04T15:46:00Z">
              <w:r w:rsidRPr="00A13D82">
                <w:t xml:space="preserve">I'm </w:t>
              </w:r>
            </w:ins>
            <w:ins w:id="106" w:author="# CALEB CHIA WE KEAT (UC-FT)" w:date="2023-04-24T15:13:00Z">
              <w:r w:rsidR="00A13D82" w:rsidRPr="00A13D82">
                <w:rPr>
                  <w:rPrChange w:id="107" w:author="# CALEB CHIA WE KEAT (UC-FT)" w:date="2023-04-24T15:14:00Z">
                    <w:rPr>
                      <w:highlight w:val="yellow"/>
                    </w:rPr>
                  </w:rPrChange>
                </w:rPr>
                <w:t>SO SAD</w:t>
              </w:r>
            </w:ins>
            <w:ins w:id="108" w:author="# CALEB CHIA WE KEAT (UC-FT)" w:date="2023-04-04T15:46:00Z">
              <w:r w:rsidRPr="00A13D82">
                <w:t xml:space="preserve"> that our earth is literally dying!</w:t>
              </w:r>
            </w:ins>
            <w:ins w:id="109" w:author="# CALEB CHIA WE KEAT (UC-FT)" w:date="2023-04-24T15:13:00Z">
              <w:r w:rsidR="00A13D82" w:rsidRPr="00A13D82">
                <w:rPr>
                  <w:rPrChange w:id="110" w:author="# CALEB CHIA WE KEAT (UC-FT)" w:date="2023-04-24T15:14:00Z">
                    <w:rPr>
                      <w:highlight w:val="yellow"/>
                    </w:rPr>
                  </w:rPrChange>
                </w:rPr>
                <w:t xml:space="preserve"> </w:t>
              </w:r>
            </w:ins>
            <w:ins w:id="111" w:author="Munish Kumar [2]" w:date="2023-04-04T17:30:00Z">
              <w:del w:id="112" w:author="# CALEB CHIA WE KEAT (UC-FT)" w:date="2023-04-24T15:13:00Z">
                <w:r w:rsidR="000C4A8F" w:rsidRPr="00A13D82" w:rsidDel="00A13D82">
                  <w:rPr>
                    <w:rFonts w:ascii="Apple Color Emoji" w:hAnsi="Apple Color Emoji" w:cs="Apple Color Emoji"/>
                  </w:rPr>
                  <w:delText xml:space="preserve"> </w:delText>
                </w:r>
              </w:del>
              <w:r w:rsidR="000C4A8F" w:rsidRPr="00A13D82">
                <w:t>:(</w:t>
              </w:r>
            </w:ins>
          </w:p>
        </w:tc>
        <w:tc>
          <w:tcPr>
            <w:tcW w:w="2835" w:type="dxa"/>
            <w:vAlign w:val="center"/>
          </w:tcPr>
          <w:p w14:paraId="2FF86765" w14:textId="5F0CE029" w:rsidR="001E2B0A" w:rsidRPr="00A13D82" w:rsidRDefault="00A13D82">
            <w:pPr>
              <w:keepNext/>
              <w:spacing w:line="240" w:lineRule="auto"/>
              <w:jc w:val="center"/>
              <w:rPr>
                <w:ins w:id="113" w:author="# CALEB CHIA WE KEAT (UC-FT)" w:date="2023-04-04T15:32:00Z"/>
              </w:rPr>
              <w:pPrChange w:id="114" w:author="Munish Kumar [2]" w:date="2023-04-04T17:30:00Z">
                <w:pPr>
                  <w:spacing w:line="240" w:lineRule="auto"/>
                  <w:jc w:val="center"/>
                </w:pPr>
              </w:pPrChange>
            </w:pPr>
            <w:ins w:id="115" w:author="# CALEB CHIA WE KEAT (UC-FT)" w:date="2023-04-24T15:14:00Z">
              <w:r w:rsidRPr="00A13D82">
                <w:t>-0.8422</w:t>
              </w:r>
            </w:ins>
          </w:p>
        </w:tc>
      </w:tr>
    </w:tbl>
    <w:p w14:paraId="44243CA8" w14:textId="77777777" w:rsidR="00023667" w:rsidDel="008D24EF" w:rsidRDefault="00023667">
      <w:pPr>
        <w:keepNext/>
        <w:spacing w:line="240" w:lineRule="auto"/>
        <w:rPr>
          <w:del w:id="116" w:author="# CALEB CHIA WE KEAT (UC-FT)" w:date="2023-04-04T15:47:00Z"/>
        </w:rPr>
        <w:pPrChange w:id="117" w:author="Munish Kumar [2]" w:date="2023-04-04T17:30:00Z">
          <w:pPr>
            <w:spacing w:line="240" w:lineRule="auto"/>
          </w:pPr>
        </w:pPrChange>
      </w:pPr>
    </w:p>
    <w:p w14:paraId="68BD80C2" w14:textId="41FACC18" w:rsidR="0092326E" w:rsidRDefault="0092326E">
      <w:pPr>
        <w:keepNext/>
        <w:spacing w:line="240" w:lineRule="auto"/>
        <w:pPrChange w:id="118" w:author="Munish Kumar [2]" w:date="2023-04-04T17:30:00Z">
          <w:pPr>
            <w:spacing w:line="240" w:lineRule="auto"/>
          </w:pPr>
        </w:pPrChange>
      </w:pPr>
    </w:p>
    <w:p w14:paraId="7ED347C2" w14:textId="286BB78B" w:rsidR="00DC7BAC" w:rsidRDefault="00DC7BAC" w:rsidP="00747427">
      <w:pPr>
        <w:spacing w:line="240" w:lineRule="auto"/>
      </w:pPr>
      <w:r w:rsidRPr="000C4A8F">
        <w:t xml:space="preserve">We illustrate how VADER produces its compounded score with the schematic shown in </w:t>
      </w:r>
      <w:r w:rsidRPr="000C4A8F">
        <w:fldChar w:fldCharType="begin"/>
      </w:r>
      <w:r w:rsidRPr="000C4A8F">
        <w:instrText xml:space="preserve"> REF _Ref123822102 \h  \* MERGEFORMAT </w:instrText>
      </w:r>
      <w:r w:rsidRPr="000C4A8F">
        <w:fldChar w:fldCharType="separate"/>
      </w:r>
      <w:r w:rsidR="00502046" w:rsidRPr="00502046">
        <w:t>Figure 2</w:t>
      </w:r>
      <w:r w:rsidR="00502046" w:rsidRPr="00E74F99">
        <w:rPr>
          <w:b/>
          <w:bCs/>
          <w:sz w:val="22"/>
          <w:szCs w:val="22"/>
        </w:rPr>
        <w:t>:</w:t>
      </w:r>
      <w:r w:rsidRPr="000C4A8F">
        <w:fldChar w:fldCharType="end"/>
      </w:r>
      <w:r w:rsidR="009E2FD5" w:rsidRPr="000C4A8F">
        <w:t xml:space="preserve">. </w:t>
      </w:r>
      <w:r w:rsidR="00DF4A03" w:rsidRPr="000C4A8F">
        <w:t xml:space="preserve">First, </w:t>
      </w:r>
      <w:r w:rsidR="006807E9" w:rsidRPr="000C4A8F">
        <w:t xml:space="preserve">VADER examines the lexical features in a tweet, i.e., the words that are present, to determine a preliminary score, before applying five different rules according to grammatical conventions and general syntactic to modify that score </w:t>
      </w:r>
      <w:customXmlInsRangeStart w:id="119" w:author="# CALEB CHIA WE KEAT (UC-FT)" w:date="2023-04-24T15:47:00Z"/>
      <w:sdt>
        <w:sdtPr>
          <w:id w:val="-1221751397"/>
          <w:citation/>
        </w:sdtPr>
        <w:sdtEndPr/>
        <w:sdtContent>
          <w:customXmlInsRangeEnd w:id="119"/>
          <w:ins w:id="120" w:author="# CALEB CHIA WE KEAT (UC-FT)" w:date="2023-04-24T15:47:00Z">
            <w:r w:rsidR="007A6497">
              <w:fldChar w:fldCharType="begin"/>
            </w:r>
            <w:r w:rsidR="007A6497">
              <w:rPr>
                <w:lang w:val="en-US"/>
              </w:rPr>
              <w:instrText xml:space="preserve"> CITATION Bal20 \l 1033 </w:instrText>
            </w:r>
          </w:ins>
          <w:r w:rsidR="00110F43">
            <w:rPr>
              <w:lang w:val="en-US"/>
            </w:rPr>
            <w:instrText xml:space="preserve"> \m Dah19</w:instrText>
          </w:r>
          <w:r w:rsidR="007A6497">
            <w:fldChar w:fldCharType="separate"/>
          </w:r>
          <w:r w:rsidR="00502046" w:rsidRPr="00502046">
            <w:rPr>
              <w:noProof/>
              <w:lang w:val="en-US"/>
            </w:rPr>
            <w:t>[8, 9]</w:t>
          </w:r>
          <w:ins w:id="121" w:author="# CALEB CHIA WE KEAT (UC-FT)" w:date="2023-04-24T15:47:00Z">
            <w:r w:rsidR="007A6497">
              <w:fldChar w:fldCharType="end"/>
            </w:r>
          </w:ins>
          <w:customXmlInsRangeStart w:id="122" w:author="# CALEB CHIA WE KEAT (UC-FT)" w:date="2023-04-24T15:47:00Z"/>
        </w:sdtContent>
      </w:sdt>
      <w:customXmlInsRangeEnd w:id="122"/>
      <w:r w:rsidR="00110F43" w:rsidRPr="000C4A8F" w:rsidDel="007A6497">
        <w:t xml:space="preserve"> </w:t>
      </w:r>
      <w:del w:id="123" w:author="# CALEB CHIA WE KEAT (UC-FT)" w:date="2023-04-24T15:48:00Z">
        <w:r w:rsidR="006807E9" w:rsidRPr="000C4A8F" w:rsidDel="007A6497">
          <w:delText>(Dahal et al., 2019; Ballestar et al., 2020)</w:delText>
        </w:r>
      </w:del>
      <w:r w:rsidR="006807E9" w:rsidRPr="000C4A8F">
        <w:t xml:space="preserve">. The rules treat </w:t>
      </w:r>
      <w:r w:rsidR="00772E2E" w:rsidRPr="000C4A8F">
        <w:t>capitalisations and exclamation points as sentiment amplifiers, which scale the polarity of positivity/negativity, and are able to handle negations (</w:t>
      </w:r>
      <w:proofErr w:type="gramStart"/>
      <w:r w:rsidR="00772E2E" w:rsidRPr="000C4A8F">
        <w:t>e.g.</w:t>
      </w:r>
      <w:proofErr w:type="gramEnd"/>
      <w:r w:rsidR="00772E2E" w:rsidRPr="000C4A8F">
        <w:t xml:space="preserve"> the word “not”) as well as contrastive conjunctions (e.g. the word “but”) </w:t>
      </w:r>
      <w:customXmlInsRangeStart w:id="124" w:author="# CALEB CHIA WE KEAT (UC-FT)" w:date="2023-04-24T15:48:00Z"/>
      <w:sdt>
        <w:sdtPr>
          <w:id w:val="1951046058"/>
          <w:citation/>
        </w:sdtPr>
        <w:sdtEndPr/>
        <w:sdtContent>
          <w:customXmlInsRangeEnd w:id="124"/>
          <w:ins w:id="125" w:author="# CALEB CHIA WE KEAT (UC-FT)" w:date="2023-04-24T15:48:00Z">
            <w:r w:rsidR="007A6497">
              <w:fldChar w:fldCharType="begin"/>
            </w:r>
            <w:r w:rsidR="007A6497">
              <w:rPr>
                <w:lang w:val="en-US"/>
              </w:rPr>
              <w:instrText xml:space="preserve"> CITATION Dah19 \l 1033 </w:instrText>
            </w:r>
          </w:ins>
          <w:r w:rsidR="007A6497">
            <w:fldChar w:fldCharType="separate"/>
          </w:r>
          <w:r w:rsidR="00502046" w:rsidRPr="00502046">
            <w:rPr>
              <w:noProof/>
              <w:lang w:val="en-US"/>
            </w:rPr>
            <w:t>[9]</w:t>
          </w:r>
          <w:ins w:id="126" w:author="# CALEB CHIA WE KEAT (UC-FT)" w:date="2023-04-24T15:48:00Z">
            <w:r w:rsidR="007A6497">
              <w:fldChar w:fldCharType="end"/>
            </w:r>
          </w:ins>
          <w:customXmlInsRangeStart w:id="127" w:author="# CALEB CHIA WE KEAT (UC-FT)" w:date="2023-04-24T15:48:00Z"/>
        </w:sdtContent>
      </w:sdt>
      <w:customXmlInsRangeEnd w:id="127"/>
      <w:del w:id="128" w:author="# CALEB CHIA WE KEAT (UC-FT)" w:date="2023-04-24T15:48:00Z">
        <w:r w:rsidR="00772E2E" w:rsidRPr="000C4A8F" w:rsidDel="007A6497">
          <w:delText>(Dahal et al., 2019)</w:delText>
        </w:r>
      </w:del>
      <w:r w:rsidR="00772E2E" w:rsidRPr="000C4A8F">
        <w:t xml:space="preserve">. </w:t>
      </w:r>
      <w:r w:rsidR="006807E9" w:rsidRPr="000C4A8F">
        <w:t>Each</w:t>
      </w:r>
      <w:r w:rsidR="00DF4A03" w:rsidRPr="000C4A8F">
        <w:t xml:space="preserve"> tweet is given </w:t>
      </w:r>
      <w:r w:rsidRPr="000C4A8F">
        <w:t xml:space="preserve">3 </w:t>
      </w:r>
      <w:r w:rsidR="00DF4A03" w:rsidRPr="000C4A8F">
        <w:t xml:space="preserve">unique </w:t>
      </w:r>
      <w:r w:rsidRPr="000C4A8F">
        <w:t>probability values</w:t>
      </w:r>
      <w:r w:rsidR="00DF4A03" w:rsidRPr="000C4A8F">
        <w:t xml:space="preserve"> </w:t>
      </w:r>
      <w:proofErr w:type="gramStart"/>
      <w:r w:rsidR="00DF4A03" w:rsidRPr="000C4A8F">
        <w:t>i.e.</w:t>
      </w:r>
      <w:proofErr w:type="gramEnd"/>
      <w:r w:rsidR="00DF4A03" w:rsidRPr="000C4A8F">
        <w:t xml:space="preserve"> P(N</w:t>
      </w:r>
      <w:r w:rsidRPr="000C4A8F">
        <w:t>egative</w:t>
      </w:r>
      <w:r w:rsidR="00DF4A03" w:rsidRPr="000C4A8F">
        <w:t>)</w:t>
      </w:r>
      <w:r w:rsidRPr="000C4A8F">
        <w:t xml:space="preserve">, </w:t>
      </w:r>
      <w:r w:rsidR="00DF4A03" w:rsidRPr="000C4A8F">
        <w:t>P(N</w:t>
      </w:r>
      <w:r w:rsidRPr="000C4A8F">
        <w:t>eutral</w:t>
      </w:r>
      <w:r w:rsidR="00DF4A03" w:rsidRPr="000C4A8F">
        <w:t>)</w:t>
      </w:r>
      <w:r w:rsidRPr="000C4A8F">
        <w:t xml:space="preserve">, and </w:t>
      </w:r>
      <w:r w:rsidR="00DF4A03" w:rsidRPr="000C4A8F">
        <w:t>P(P</w:t>
      </w:r>
      <w:r w:rsidRPr="000C4A8F">
        <w:t>ositive</w:t>
      </w:r>
      <w:r w:rsidR="00DF4A03" w:rsidRPr="000C4A8F">
        <w:t>). Next,</w:t>
      </w:r>
      <w:r w:rsidR="009D429F" w:rsidRPr="000C4A8F">
        <w:t xml:space="preserve"> </w:t>
      </w:r>
      <w:r w:rsidR="00DF4A03" w:rsidRPr="000C4A8F">
        <w:t xml:space="preserve">the </w:t>
      </w:r>
      <w:r w:rsidR="00420BC9" w:rsidRPr="000C4A8F">
        <w:t>model</w:t>
      </w:r>
      <w:r w:rsidR="009D429F" w:rsidRPr="000C4A8F">
        <w:t xml:space="preserve"> </w:t>
      </w:r>
      <w:r w:rsidR="00420BC9" w:rsidRPr="000C4A8F">
        <w:t>then generates</w:t>
      </w:r>
      <w:r w:rsidR="009D429F" w:rsidRPr="000C4A8F">
        <w:t xml:space="preserve"> a </w:t>
      </w:r>
      <w:r w:rsidRPr="000C4A8F">
        <w:t>‘</w:t>
      </w:r>
      <w:r w:rsidR="009D429F" w:rsidRPr="000C4A8F">
        <w:t>compound score</w:t>
      </w:r>
      <w:r w:rsidRPr="000C4A8F">
        <w:t>’</w:t>
      </w:r>
      <w:r w:rsidR="00DF4A03" w:rsidRPr="000C4A8F">
        <w:t xml:space="preserve"> as a</w:t>
      </w:r>
      <w:r w:rsidR="00C27A7A" w:rsidRPr="000C4A8F">
        <w:t xml:space="preserve"> final sentiment score</w:t>
      </w:r>
      <w:r w:rsidR="005D3208" w:rsidRPr="000C4A8F">
        <w:t xml:space="preserve"> </w:t>
      </w:r>
      <w:r w:rsidR="00DF4A03" w:rsidRPr="000C4A8F">
        <w:t xml:space="preserve">for a given </w:t>
      </w:r>
      <w:r w:rsidR="006807E9" w:rsidRPr="000C4A8F">
        <w:t>tweet</w:t>
      </w:r>
      <w:r w:rsidR="00DF4A03" w:rsidRPr="000C4A8F">
        <w:t>,</w:t>
      </w:r>
      <w:r w:rsidRPr="000C4A8F">
        <w:t xml:space="preserve"> calculated by summing the valence scores of each word in the lexicon </w:t>
      </w:r>
      <w:r w:rsidR="00DF4A03" w:rsidRPr="000C4A8F">
        <w:t>(which have been</w:t>
      </w:r>
      <w:r w:rsidRPr="000C4A8F">
        <w:t xml:space="preserve"> adjusted according to rules</w:t>
      </w:r>
      <w:r w:rsidR="00DF4A03" w:rsidRPr="000C4A8F">
        <w:t>). Valence scores are score assigned to the word under consideration by means of observation and experiences rather than pure logic</w:t>
      </w:r>
      <w:r w:rsidR="00F267EF" w:rsidRPr="000C4A8F">
        <w:t>.</w:t>
      </w:r>
      <w:r w:rsidR="00DF4A03" w:rsidRPr="000C4A8F">
        <w:t xml:space="preserve"> Finally, the ‘compound score’</w:t>
      </w:r>
      <w:r w:rsidRPr="000C4A8F">
        <w:t xml:space="preserve"> </w:t>
      </w:r>
      <w:r w:rsidR="00DF4A03" w:rsidRPr="000C4A8F">
        <w:t>is</w:t>
      </w:r>
      <w:r w:rsidRPr="000C4A8F">
        <w:t xml:space="preserve"> normali</w:t>
      </w:r>
      <w:r w:rsidR="00DF4A03" w:rsidRPr="000C4A8F">
        <w:t xml:space="preserve">sed </w:t>
      </w:r>
      <w:r w:rsidRPr="000C4A8F">
        <w:t xml:space="preserve">to between -1 (most extreme negative) </w:t>
      </w:r>
      <w:r w:rsidR="00DF4A03" w:rsidRPr="000C4A8F">
        <w:t>to</w:t>
      </w:r>
      <w:r w:rsidRPr="000C4A8F">
        <w:t xml:space="preserve"> +1 (most extreme positive)</w:t>
      </w:r>
      <w:r w:rsidR="00DF4A03" w:rsidRPr="000C4A8F">
        <w:t>.</w:t>
      </w:r>
    </w:p>
    <w:p w14:paraId="0C03DDA5" w14:textId="77777777" w:rsidR="00DC7BAC" w:rsidRDefault="00DC7BAC" w:rsidP="00747427">
      <w:pPr>
        <w:spacing w:line="240" w:lineRule="auto"/>
      </w:pPr>
    </w:p>
    <w:p w14:paraId="5A56612C" w14:textId="096C9DE3" w:rsidR="004015B6" w:rsidRDefault="00F267EF" w:rsidP="004015B6">
      <w:pPr>
        <w:spacing w:line="240" w:lineRule="auto"/>
      </w:pPr>
      <w:r>
        <w:rPr>
          <w:lang w:val="en-SG"/>
        </w:rPr>
        <w:t xml:space="preserve">The </w:t>
      </w:r>
      <w:r w:rsidR="000E677F">
        <w:rPr>
          <w:lang w:val="en-SG"/>
        </w:rPr>
        <w:t>likelihood of erroneous classifications</w:t>
      </w:r>
      <w:r>
        <w:rPr>
          <w:lang w:val="en-SG"/>
        </w:rPr>
        <w:t xml:space="preserve"> (</w:t>
      </w:r>
      <w:r w:rsidR="000E677F">
        <w:rPr>
          <w:lang w:val="en-SG"/>
        </w:rPr>
        <w:t>false negatives and</w:t>
      </w:r>
      <w:r>
        <w:rPr>
          <w:lang w:val="en-SG"/>
        </w:rPr>
        <w:t>/or</w:t>
      </w:r>
      <w:r w:rsidR="000E677F">
        <w:rPr>
          <w:lang w:val="en-SG"/>
        </w:rPr>
        <w:t xml:space="preserve"> false positives</w:t>
      </w:r>
      <w:r>
        <w:rPr>
          <w:lang w:val="en-SG"/>
        </w:rPr>
        <w:t>) is handled by increasing the threshold for what is identified as neutral</w:t>
      </w:r>
      <w:r w:rsidR="000E677F">
        <w:rPr>
          <w:lang w:val="en-SG"/>
        </w:rPr>
        <w:t xml:space="preserve">. </w:t>
      </w:r>
      <w:r>
        <w:rPr>
          <w:lang w:val="en-SG"/>
        </w:rPr>
        <w:t xml:space="preserve">While the score for a ‘neutral’ tweet is typically between </w:t>
      </w:r>
      <w:r>
        <w:t>–0.05 to 0.05, we expanded this range</w:t>
      </w:r>
      <w:r>
        <w:rPr>
          <w:lang w:val="en-SG"/>
        </w:rPr>
        <w:t xml:space="preserve"> to between</w:t>
      </w:r>
      <w:r w:rsidR="000E677F">
        <w:rPr>
          <w:lang w:val="en-SG"/>
        </w:rPr>
        <w:t xml:space="preserve"> </w:t>
      </w:r>
      <w:r w:rsidR="000E677F">
        <w:t xml:space="preserve">–0.25 to </w:t>
      </w:r>
      <w:proofErr w:type="gramStart"/>
      <w:r w:rsidR="000E677F">
        <w:t xml:space="preserve">0.25 </w:t>
      </w:r>
      <w:r>
        <w:t>,</w:t>
      </w:r>
      <w:proofErr w:type="gramEnd"/>
      <w:r>
        <w:t xml:space="preserve"> with the view that </w:t>
      </w:r>
      <w:r w:rsidR="00331100">
        <w:t xml:space="preserve">the sentiment score of a tweet </w:t>
      </w:r>
      <w:r>
        <w:t xml:space="preserve">being close to a </w:t>
      </w:r>
      <w:r w:rsidR="00331100">
        <w:t>0</w:t>
      </w:r>
      <w:r w:rsidR="00040F1E">
        <w:t xml:space="preserve"> </w:t>
      </w:r>
      <w:r>
        <w:t>threshold is highly unlikely</w:t>
      </w:r>
      <w:r w:rsidR="00040F1E">
        <w:t>.</w:t>
      </w:r>
      <w:r w:rsidR="004015B6">
        <w:t xml:space="preserve"> The only </w:t>
      </w:r>
      <w:r w:rsidR="00ED4F0A">
        <w:t xml:space="preserve">other </w:t>
      </w:r>
      <w:r w:rsidR="004015B6">
        <w:t>instance where</w:t>
      </w:r>
      <w:r w:rsidR="00ED4F0A">
        <w:t xml:space="preserve"> a</w:t>
      </w:r>
      <w:r w:rsidR="004015B6">
        <w:t xml:space="preserve"> </w:t>
      </w:r>
      <w:r w:rsidR="00ED4F0A">
        <w:t>neutral sentiment score of 0</w:t>
      </w:r>
      <w:r w:rsidR="004015B6">
        <w:t xml:space="preserve"> is </w:t>
      </w:r>
      <w:r w:rsidR="00ED4F0A">
        <w:t>applied</w:t>
      </w:r>
      <w:r w:rsidR="004015B6">
        <w:t xml:space="preserve"> is when non-English words are present in the parsed text. As VADER is </w:t>
      </w:r>
      <w:proofErr w:type="spellStart"/>
      <w:r w:rsidR="004015B6">
        <w:t>lexographic</w:t>
      </w:r>
      <w:proofErr w:type="spellEnd"/>
      <w:r w:rsidR="004015B6">
        <w:t xml:space="preserve">, it utilises a dictionary containing only English words, and if it is unable to identify new entities that are not in the existing lexicon, it </w:t>
      </w:r>
      <w:r w:rsidR="00ED4F0A">
        <w:t>defaults to this value.</w:t>
      </w:r>
      <w:r w:rsidR="004015B6">
        <w:t xml:space="preserve"> </w:t>
      </w:r>
    </w:p>
    <w:p w14:paraId="038F7202" w14:textId="323E6479" w:rsidR="00B65ABD" w:rsidRDefault="00B65ABD" w:rsidP="00747427">
      <w:pPr>
        <w:spacing w:line="240" w:lineRule="auto"/>
      </w:pPr>
    </w:p>
    <w:p w14:paraId="7EC8C809" w14:textId="1B5ACD5B" w:rsidR="00B65ABD" w:rsidRDefault="007B431F" w:rsidP="000C4A8F">
      <w:pPr>
        <w:spacing w:line="240" w:lineRule="auto"/>
      </w:pPr>
      <w:r>
        <w:rPr>
          <w:noProof/>
          <w:lang w:val="en-SG" w:eastAsia="en-SG"/>
        </w:rPr>
        <w:drawing>
          <wp:inline distT="0" distB="0" distL="0" distR="0" wp14:anchorId="466124FB" wp14:editId="31784451">
            <wp:extent cx="6642015" cy="1294646"/>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png"/>
                    <pic:cNvPicPr/>
                  </pic:nvPicPr>
                  <pic:blipFill rotWithShape="1">
                    <a:blip r:embed="rId15" cstate="print">
                      <a:extLst>
                        <a:ext uri="{28A0092B-C50C-407E-A947-70E740481C1C}">
                          <a14:useLocalDpi xmlns:a14="http://schemas.microsoft.com/office/drawing/2010/main" val="0"/>
                        </a:ext>
                      </a:extLst>
                    </a:blip>
                    <a:srcRect t="32421" b="31359"/>
                    <a:stretch/>
                  </pic:blipFill>
                  <pic:spPr bwMode="auto">
                    <a:xfrm>
                      <a:off x="0" y="0"/>
                      <a:ext cx="6642100" cy="1294663"/>
                    </a:xfrm>
                    <a:prstGeom prst="rect">
                      <a:avLst/>
                    </a:prstGeom>
                    <a:ln>
                      <a:noFill/>
                    </a:ln>
                    <a:extLst>
                      <a:ext uri="{53640926-AAD7-44D8-BBD7-CCE9431645EC}">
                        <a14:shadowObscured xmlns:a14="http://schemas.microsoft.com/office/drawing/2010/main"/>
                      </a:ext>
                    </a:extLst>
                  </pic:spPr>
                </pic:pic>
              </a:graphicData>
            </a:graphic>
          </wp:inline>
        </w:drawing>
      </w:r>
    </w:p>
    <w:p w14:paraId="64158AED" w14:textId="501F88AF" w:rsidR="00DC7BAC" w:rsidRPr="00E74F99" w:rsidRDefault="00E74F99" w:rsidP="00DC7BAC">
      <w:pPr>
        <w:spacing w:line="240" w:lineRule="auto"/>
        <w:jc w:val="center"/>
        <w:rPr>
          <w:sz w:val="22"/>
          <w:szCs w:val="22"/>
        </w:rPr>
      </w:pPr>
      <w:bookmarkStart w:id="129" w:name="_Ref129793062"/>
      <w:bookmarkStart w:id="130" w:name="_Ref123822102"/>
      <w:bookmarkStart w:id="131" w:name="_Ref129793037"/>
      <w:bookmarkStart w:id="132" w:name="_Hlk123893496"/>
      <w:r w:rsidRPr="00E74F99">
        <w:rPr>
          <w:b/>
          <w:bCs/>
          <w:sz w:val="22"/>
          <w:szCs w:val="22"/>
        </w:rPr>
        <w:t xml:space="preserve">Figure </w:t>
      </w:r>
      <w:ins w:id="133" w:author="# CALEB CHIA WE KEAT (UC-FT)" w:date="2023-05-02T17:50:00Z">
        <w:r w:rsidR="00F61520">
          <w:rPr>
            <w:b/>
            <w:bCs/>
            <w:sz w:val="22"/>
            <w:szCs w:val="22"/>
          </w:rPr>
          <w:fldChar w:fldCharType="begin"/>
        </w:r>
        <w:r w:rsidR="00F61520">
          <w:rPr>
            <w:b/>
            <w:bCs/>
            <w:sz w:val="22"/>
            <w:szCs w:val="22"/>
          </w:rPr>
          <w:instrText xml:space="preserve"> SEQ Figure \* ARABIC </w:instrText>
        </w:r>
      </w:ins>
      <w:r w:rsidR="00F61520">
        <w:rPr>
          <w:b/>
          <w:bCs/>
          <w:sz w:val="22"/>
          <w:szCs w:val="22"/>
        </w:rPr>
        <w:fldChar w:fldCharType="separate"/>
      </w:r>
      <w:r w:rsidR="00502046">
        <w:rPr>
          <w:b/>
          <w:bCs/>
          <w:noProof/>
          <w:sz w:val="22"/>
          <w:szCs w:val="22"/>
        </w:rPr>
        <w:t>2</w:t>
      </w:r>
      <w:ins w:id="134" w:author="# CALEB CHIA WE KEAT (UC-FT)" w:date="2023-05-02T17:50:00Z">
        <w:r w:rsidR="00F61520">
          <w:rPr>
            <w:b/>
            <w:bCs/>
            <w:sz w:val="22"/>
            <w:szCs w:val="22"/>
          </w:rPr>
          <w:fldChar w:fldCharType="end"/>
        </w:r>
      </w:ins>
      <w:del w:id="135" w:author="# CALEB CHIA WE KEAT (UC-FT)" w:date="2023-05-02T17:50:00Z">
        <w:r w:rsidRPr="00E74F99" w:rsidDel="00F61520">
          <w:rPr>
            <w:b/>
            <w:bCs/>
            <w:sz w:val="22"/>
            <w:szCs w:val="22"/>
          </w:rPr>
          <w:fldChar w:fldCharType="begin"/>
        </w:r>
        <w:r w:rsidRPr="00E74F99" w:rsidDel="00F61520">
          <w:rPr>
            <w:b/>
            <w:bCs/>
            <w:sz w:val="22"/>
            <w:szCs w:val="22"/>
          </w:rPr>
          <w:delInstrText xml:space="preserve"> SEQ Figure \* ARABIC </w:delInstrText>
        </w:r>
        <w:r w:rsidRPr="00E74F99" w:rsidDel="00F61520">
          <w:rPr>
            <w:b/>
            <w:bCs/>
            <w:sz w:val="22"/>
            <w:szCs w:val="22"/>
          </w:rPr>
          <w:fldChar w:fldCharType="separate"/>
        </w:r>
        <w:r w:rsidR="00CF4A8F" w:rsidDel="00F61520">
          <w:rPr>
            <w:b/>
            <w:bCs/>
            <w:noProof/>
            <w:sz w:val="22"/>
            <w:szCs w:val="22"/>
          </w:rPr>
          <w:delText>2</w:delText>
        </w:r>
        <w:r w:rsidRPr="00E74F99" w:rsidDel="00F61520">
          <w:rPr>
            <w:b/>
            <w:bCs/>
            <w:sz w:val="22"/>
            <w:szCs w:val="22"/>
          </w:rPr>
          <w:fldChar w:fldCharType="end"/>
        </w:r>
      </w:del>
      <w:bookmarkEnd w:id="129"/>
      <w:r w:rsidRPr="00E74F99">
        <w:rPr>
          <w:b/>
          <w:bCs/>
          <w:sz w:val="22"/>
          <w:szCs w:val="22"/>
        </w:rPr>
        <w:t>:</w:t>
      </w:r>
      <w:bookmarkEnd w:id="130"/>
      <w:bookmarkEnd w:id="131"/>
      <w:r w:rsidR="00DC7BAC" w:rsidRPr="00E74F99">
        <w:rPr>
          <w:sz w:val="22"/>
          <w:szCs w:val="22"/>
        </w:rPr>
        <w:t>VADER process and sentiment classification</w:t>
      </w:r>
    </w:p>
    <w:bookmarkEnd w:id="132"/>
    <w:p w14:paraId="40D670CD" w14:textId="77777777" w:rsidR="00AD501B" w:rsidRDefault="00AD501B" w:rsidP="00747427">
      <w:pPr>
        <w:spacing w:line="240" w:lineRule="auto"/>
      </w:pPr>
    </w:p>
    <w:p w14:paraId="10005773" w14:textId="78002C42" w:rsidR="00F07D09" w:rsidRDefault="00812602" w:rsidP="004015B6">
      <w:pPr>
        <w:spacing w:line="240" w:lineRule="auto"/>
      </w:pPr>
      <w:r>
        <w:t xml:space="preserve">To determine </w:t>
      </w:r>
      <w:r w:rsidR="00020A04">
        <w:t>VADER’s</w:t>
      </w:r>
      <w:r>
        <w:t xml:space="preserve"> effectiveness, we created a small test subset of specifically curated data, </w:t>
      </w:r>
      <w:r w:rsidR="00020A04">
        <w:t xml:space="preserve">where there </w:t>
      </w:r>
      <w:r w:rsidR="004015B6">
        <w:t>were</w:t>
      </w:r>
      <w:r>
        <w:t xml:space="preserve"> clear negative, neutral and positive sentiments associated with each statement. We </w:t>
      </w:r>
      <w:r w:rsidR="00020A04">
        <w:t xml:space="preserve">than </w:t>
      </w:r>
      <w:r>
        <w:t xml:space="preserve">determined </w:t>
      </w:r>
      <w:r w:rsidR="00020A04">
        <w:t>the</w:t>
      </w:r>
      <w:r w:rsidRPr="00812602">
        <w:t xml:space="preserve"> scores for </w:t>
      </w:r>
      <w:r w:rsidR="004015B6">
        <w:t>each</w:t>
      </w:r>
      <w:r w:rsidRPr="00812602">
        <w:t xml:space="preserve"> </w:t>
      </w:r>
      <w:r>
        <w:t>sentiment</w:t>
      </w:r>
      <w:r w:rsidRPr="00812602">
        <w:t xml:space="preserve">, the final compound score, and </w:t>
      </w:r>
      <w:r>
        <w:t xml:space="preserve">finally the overall </w:t>
      </w:r>
      <w:r w:rsidRPr="00812602">
        <w:t>sentiment classification</w:t>
      </w:r>
      <w:r>
        <w:t xml:space="preserve">. The results of this </w:t>
      </w:r>
      <w:proofErr w:type="gramStart"/>
      <w:r>
        <w:t>is</w:t>
      </w:r>
      <w:proofErr w:type="gramEnd"/>
      <w:r>
        <w:t xml:space="preserve"> given in </w:t>
      </w:r>
      <w:r w:rsidR="008774AA">
        <w:fldChar w:fldCharType="begin"/>
      </w:r>
      <w:r w:rsidR="008774AA">
        <w:instrText xml:space="preserve"> REF _Ref123826014 \h  \* MERGEFORMAT </w:instrText>
      </w:r>
      <w:r w:rsidR="008774AA">
        <w:fldChar w:fldCharType="separate"/>
      </w:r>
      <w:r w:rsidR="00502046" w:rsidRPr="00502046">
        <w:t>Table 10</w:t>
      </w:r>
      <w:r w:rsidR="008774AA">
        <w:fldChar w:fldCharType="end"/>
      </w:r>
      <w:r w:rsidR="00F267EF">
        <w:t>.</w:t>
      </w:r>
      <w:r w:rsidR="00C26B85">
        <w:t xml:space="preserve"> </w:t>
      </w:r>
      <w:r>
        <w:t xml:space="preserve">It can be seen from the results that </w:t>
      </w:r>
      <w:r w:rsidR="004015B6">
        <w:t xml:space="preserve">while </w:t>
      </w:r>
      <w:r w:rsidR="00F267EF">
        <w:t xml:space="preserve">Tweet #1 </w:t>
      </w:r>
      <w:r w:rsidR="008774AA">
        <w:t>had the highe</w:t>
      </w:r>
      <w:r>
        <w:t>st</w:t>
      </w:r>
      <w:r w:rsidR="008774AA">
        <w:t xml:space="preserve"> neutral score, </w:t>
      </w:r>
      <w:r w:rsidR="004015B6">
        <w:t>it</w:t>
      </w:r>
      <w:r w:rsidR="008774AA">
        <w:t xml:space="preserve"> was </w:t>
      </w:r>
      <w:r w:rsidR="00020A04">
        <w:t xml:space="preserve">still </w:t>
      </w:r>
      <w:r w:rsidR="008774AA">
        <w:t xml:space="preserve">correctly </w:t>
      </w:r>
      <w:r>
        <w:t xml:space="preserve">classified </w:t>
      </w:r>
      <w:r w:rsidR="008774AA">
        <w:t>as</w:t>
      </w:r>
      <w:r w:rsidR="00C26B85">
        <w:t xml:space="preserve"> negative</w:t>
      </w:r>
      <w:r w:rsidR="00020A04">
        <w:t>,</w:t>
      </w:r>
      <w:r w:rsidR="00C26B85">
        <w:t xml:space="preserve"> </w:t>
      </w:r>
      <w:r w:rsidR="008774AA">
        <w:t xml:space="preserve">because VADER was able to correctly identify the </w:t>
      </w:r>
      <w:r w:rsidRPr="00812602">
        <w:t xml:space="preserve">impact </w:t>
      </w:r>
      <w:r w:rsidR="004463E1">
        <w:t xml:space="preserve">and </w:t>
      </w:r>
      <w:r w:rsidR="004463E1" w:rsidRPr="00812602">
        <w:t>perceived intensity of sentiment</w:t>
      </w:r>
      <w:r w:rsidR="004463E1">
        <w:t xml:space="preserve"> </w:t>
      </w:r>
      <w:r w:rsidR="00020A04">
        <w:t>present in the statement</w:t>
      </w:r>
      <w:r w:rsidRPr="00812602">
        <w:t xml:space="preserve"> </w:t>
      </w:r>
      <w:r>
        <w:t xml:space="preserve">via </w:t>
      </w:r>
      <w:proofErr w:type="gramStart"/>
      <w:r>
        <w:t>h</w:t>
      </w:r>
      <w:r w:rsidRPr="00812602">
        <w:t>euristic</w:t>
      </w:r>
      <w:r>
        <w:t xml:space="preserve"> based</w:t>
      </w:r>
      <w:proofErr w:type="gramEnd"/>
      <w:r>
        <w:t xml:space="preserve"> rules. In this case, the insinuation </w:t>
      </w:r>
      <w:r w:rsidR="004015B6">
        <w:t xml:space="preserve">being </w:t>
      </w:r>
      <w:r w:rsidR="004463E1">
        <w:t>that the</w:t>
      </w:r>
      <w:r>
        <w:t xml:space="preserve"> user was ignorant and </w:t>
      </w:r>
      <w:r w:rsidR="00C26B85">
        <w:t xml:space="preserve">not well read on the facts of the discussion. </w:t>
      </w:r>
      <w:r w:rsidR="004015B6">
        <w:t xml:space="preserve">For Tweet #2, once again, the neutral sentiment was scored the highest, </w:t>
      </w:r>
      <w:r w:rsidR="00772E2E">
        <w:t>and the</w:t>
      </w:r>
      <w:r w:rsidR="00AD501B">
        <w:t xml:space="preserve"> compound score </w:t>
      </w:r>
      <w:r w:rsidR="004015B6">
        <w:t xml:space="preserve">despite being </w:t>
      </w:r>
      <w:r w:rsidR="00AD501B">
        <w:t xml:space="preserve">negative, is </w:t>
      </w:r>
      <w:r w:rsidR="004015B6">
        <w:lastRenderedPageBreak/>
        <w:t xml:space="preserve">correctly </w:t>
      </w:r>
      <w:r w:rsidR="00AD501B">
        <w:t xml:space="preserve">as neutral because it falls within </w:t>
      </w:r>
      <w:r w:rsidR="004015B6">
        <w:t xml:space="preserve">our defined </w:t>
      </w:r>
      <w:r w:rsidR="00AD501B">
        <w:t>neutral threshold of –0.25 to 0.25.</w:t>
      </w:r>
      <w:r w:rsidR="00C26B85">
        <w:t xml:space="preserve"> </w:t>
      </w:r>
      <w:r w:rsidR="004015B6">
        <w:t>Tweet #3 again had the highest</w:t>
      </w:r>
      <w:r w:rsidR="00C26B85">
        <w:t xml:space="preserve"> </w:t>
      </w:r>
      <w:r w:rsidR="004015B6">
        <w:t xml:space="preserve">neutral score but via </w:t>
      </w:r>
      <w:proofErr w:type="gramStart"/>
      <w:r w:rsidR="004015B6">
        <w:t>h</w:t>
      </w:r>
      <w:r w:rsidR="004015B6" w:rsidRPr="00812602">
        <w:t>euristic</w:t>
      </w:r>
      <w:r w:rsidR="004015B6">
        <w:t xml:space="preserve"> based</w:t>
      </w:r>
      <w:proofErr w:type="gramEnd"/>
      <w:r w:rsidR="004015B6">
        <w:t xml:space="preserve"> rules, the capitalisation</w:t>
      </w:r>
      <w:r w:rsidR="00331100">
        <w:t xml:space="preserve"> </w:t>
      </w:r>
      <w:r w:rsidR="004015B6">
        <w:t xml:space="preserve">present in the statement </w:t>
      </w:r>
      <w:r w:rsidR="00C26B85">
        <w:t>likely influenced the polarity of the compound score.</w:t>
      </w:r>
    </w:p>
    <w:p w14:paraId="5DEB1E4F" w14:textId="77777777" w:rsidR="008774AA" w:rsidRPr="008774AA" w:rsidRDefault="008774AA" w:rsidP="00747427">
      <w:pPr>
        <w:spacing w:line="240" w:lineRule="auto"/>
      </w:pPr>
    </w:p>
    <w:p w14:paraId="33306B56" w14:textId="28D113FC" w:rsidR="000C5B83" w:rsidRPr="008774AA" w:rsidRDefault="008774AA" w:rsidP="008774AA">
      <w:pPr>
        <w:spacing w:line="240" w:lineRule="auto"/>
        <w:jc w:val="center"/>
      </w:pPr>
      <w:bookmarkStart w:id="136" w:name="_Ref123826014"/>
      <w:r w:rsidRPr="008774AA">
        <w:rPr>
          <w:b/>
          <w:bCs/>
          <w:sz w:val="22"/>
          <w:szCs w:val="22"/>
        </w:rPr>
        <w:t xml:space="preserve">Table </w:t>
      </w:r>
      <w:r w:rsidRPr="008774AA">
        <w:rPr>
          <w:b/>
          <w:bCs/>
          <w:sz w:val="22"/>
          <w:szCs w:val="22"/>
        </w:rPr>
        <w:fldChar w:fldCharType="begin"/>
      </w:r>
      <w:r w:rsidRPr="008774AA">
        <w:rPr>
          <w:b/>
          <w:bCs/>
          <w:sz w:val="22"/>
          <w:szCs w:val="22"/>
        </w:rPr>
        <w:instrText xml:space="preserve"> SEQ Table \* ARABIC </w:instrText>
      </w:r>
      <w:r w:rsidRPr="008774AA">
        <w:rPr>
          <w:b/>
          <w:bCs/>
          <w:sz w:val="22"/>
          <w:szCs w:val="22"/>
        </w:rPr>
        <w:fldChar w:fldCharType="separate"/>
      </w:r>
      <w:r w:rsidR="00502046">
        <w:rPr>
          <w:b/>
          <w:bCs/>
          <w:noProof/>
          <w:sz w:val="22"/>
          <w:szCs w:val="22"/>
        </w:rPr>
        <w:t>10</w:t>
      </w:r>
      <w:r w:rsidRPr="008774AA">
        <w:rPr>
          <w:b/>
          <w:bCs/>
          <w:sz w:val="22"/>
          <w:szCs w:val="22"/>
        </w:rPr>
        <w:fldChar w:fldCharType="end"/>
      </w:r>
      <w:bookmarkEnd w:id="136"/>
      <w:r w:rsidRPr="008774AA">
        <w:rPr>
          <w:b/>
          <w:bCs/>
          <w:sz w:val="22"/>
          <w:szCs w:val="22"/>
        </w:rPr>
        <w:t>:</w:t>
      </w:r>
      <w:r w:rsidRPr="008774AA">
        <w:rPr>
          <w:sz w:val="22"/>
          <w:szCs w:val="22"/>
        </w:rPr>
        <w:t xml:space="preserve"> Example of </w:t>
      </w:r>
      <w:r w:rsidRPr="00E74F99">
        <w:t>VADER output and sentiment classification</w:t>
      </w:r>
      <w:r w:rsidRPr="008774AA" w:rsidDel="008774AA">
        <w:t xml:space="preserve"> </w:t>
      </w:r>
    </w:p>
    <w:tbl>
      <w:tblPr>
        <w:tblStyle w:val="TableGrid"/>
        <w:tblW w:w="5000" w:type="pct"/>
        <w:tblLook w:val="04A0" w:firstRow="1" w:lastRow="0" w:firstColumn="1" w:lastColumn="0" w:noHBand="0" w:noVBand="1"/>
      </w:tblPr>
      <w:tblGrid>
        <w:gridCol w:w="570"/>
        <w:gridCol w:w="4131"/>
        <w:gridCol w:w="1109"/>
        <w:gridCol w:w="1003"/>
        <w:gridCol w:w="1016"/>
        <w:gridCol w:w="1365"/>
        <w:gridCol w:w="1256"/>
      </w:tblGrid>
      <w:tr w:rsidR="008774AA" w14:paraId="46AA42A0" w14:textId="5549B001" w:rsidTr="00E74F99">
        <w:tc>
          <w:tcPr>
            <w:tcW w:w="273" w:type="pct"/>
            <w:shd w:val="clear" w:color="auto" w:fill="D9D9D9" w:themeFill="background1" w:themeFillShade="D9"/>
          </w:tcPr>
          <w:p w14:paraId="6D83A90D" w14:textId="6C258919" w:rsidR="00F267EF" w:rsidRPr="00A44563" w:rsidRDefault="00F267EF" w:rsidP="004463E1">
            <w:pPr>
              <w:spacing w:line="240" w:lineRule="auto"/>
              <w:jc w:val="center"/>
              <w:rPr>
                <w:b/>
                <w:bCs/>
              </w:rPr>
            </w:pPr>
            <w:r>
              <w:rPr>
                <w:b/>
                <w:bCs/>
              </w:rPr>
              <w:t>No.</w:t>
            </w:r>
          </w:p>
        </w:tc>
        <w:tc>
          <w:tcPr>
            <w:tcW w:w="1977" w:type="pct"/>
            <w:shd w:val="clear" w:color="auto" w:fill="D9D9D9" w:themeFill="background1" w:themeFillShade="D9"/>
          </w:tcPr>
          <w:p w14:paraId="047B6958" w14:textId="3E94CCDA" w:rsidR="00F267EF" w:rsidRPr="00A44563" w:rsidRDefault="00F267EF" w:rsidP="00747427">
            <w:pPr>
              <w:spacing w:line="240" w:lineRule="auto"/>
              <w:jc w:val="center"/>
              <w:rPr>
                <w:b/>
                <w:bCs/>
              </w:rPr>
            </w:pPr>
            <w:r w:rsidRPr="00A44563">
              <w:rPr>
                <w:b/>
                <w:bCs/>
              </w:rPr>
              <w:t>Tweet</w:t>
            </w:r>
            <w:r>
              <w:rPr>
                <w:b/>
                <w:bCs/>
              </w:rPr>
              <w:t>s from Dataset</w:t>
            </w:r>
          </w:p>
        </w:tc>
        <w:tc>
          <w:tcPr>
            <w:tcW w:w="531" w:type="pct"/>
            <w:shd w:val="clear" w:color="auto" w:fill="D9D9D9" w:themeFill="background1" w:themeFillShade="D9"/>
          </w:tcPr>
          <w:p w14:paraId="0D850A3F" w14:textId="2C569C6D" w:rsidR="00F267EF" w:rsidRPr="00A44563" w:rsidRDefault="00F267EF" w:rsidP="00747427">
            <w:pPr>
              <w:spacing w:line="240" w:lineRule="auto"/>
              <w:jc w:val="center"/>
              <w:rPr>
                <w:b/>
                <w:bCs/>
              </w:rPr>
            </w:pPr>
            <w:r w:rsidRPr="00A44563">
              <w:rPr>
                <w:b/>
                <w:bCs/>
              </w:rPr>
              <w:t>Negative</w:t>
            </w:r>
          </w:p>
        </w:tc>
        <w:tc>
          <w:tcPr>
            <w:tcW w:w="480" w:type="pct"/>
            <w:shd w:val="clear" w:color="auto" w:fill="D9D9D9" w:themeFill="background1" w:themeFillShade="D9"/>
          </w:tcPr>
          <w:p w14:paraId="43E6CBFB" w14:textId="7F07C0D2" w:rsidR="00F267EF" w:rsidRPr="00A44563" w:rsidRDefault="00F267EF" w:rsidP="00747427">
            <w:pPr>
              <w:spacing w:line="240" w:lineRule="auto"/>
              <w:jc w:val="center"/>
              <w:rPr>
                <w:b/>
                <w:bCs/>
              </w:rPr>
            </w:pPr>
            <w:r w:rsidRPr="00A44563">
              <w:rPr>
                <w:b/>
                <w:bCs/>
              </w:rPr>
              <w:t>Neutral</w:t>
            </w:r>
          </w:p>
        </w:tc>
        <w:tc>
          <w:tcPr>
            <w:tcW w:w="486" w:type="pct"/>
            <w:shd w:val="clear" w:color="auto" w:fill="D9D9D9" w:themeFill="background1" w:themeFillShade="D9"/>
          </w:tcPr>
          <w:p w14:paraId="082C45C3" w14:textId="5EE8C45C" w:rsidR="00F267EF" w:rsidRPr="00A44563" w:rsidRDefault="00F267EF" w:rsidP="00747427">
            <w:pPr>
              <w:spacing w:line="240" w:lineRule="auto"/>
              <w:jc w:val="center"/>
              <w:rPr>
                <w:b/>
                <w:bCs/>
              </w:rPr>
            </w:pPr>
            <w:r w:rsidRPr="00A44563">
              <w:rPr>
                <w:b/>
                <w:bCs/>
              </w:rPr>
              <w:t>Positive</w:t>
            </w:r>
          </w:p>
        </w:tc>
        <w:tc>
          <w:tcPr>
            <w:tcW w:w="653" w:type="pct"/>
            <w:shd w:val="clear" w:color="auto" w:fill="D9D9D9" w:themeFill="background1" w:themeFillShade="D9"/>
          </w:tcPr>
          <w:p w14:paraId="257CFAB2" w14:textId="421DB614" w:rsidR="00F267EF" w:rsidRPr="00A44563" w:rsidRDefault="00F267EF" w:rsidP="00747427">
            <w:pPr>
              <w:spacing w:line="240" w:lineRule="auto"/>
              <w:jc w:val="center"/>
              <w:rPr>
                <w:b/>
                <w:bCs/>
              </w:rPr>
            </w:pPr>
            <w:r w:rsidRPr="00A44563">
              <w:rPr>
                <w:b/>
                <w:bCs/>
              </w:rPr>
              <w:t>Compound</w:t>
            </w:r>
          </w:p>
        </w:tc>
        <w:tc>
          <w:tcPr>
            <w:tcW w:w="601" w:type="pct"/>
            <w:shd w:val="clear" w:color="auto" w:fill="D9D9D9" w:themeFill="background1" w:themeFillShade="D9"/>
          </w:tcPr>
          <w:p w14:paraId="06F201F7" w14:textId="684E9043" w:rsidR="00F267EF" w:rsidRPr="00A44563" w:rsidRDefault="00F267EF" w:rsidP="00747427">
            <w:pPr>
              <w:spacing w:line="240" w:lineRule="auto"/>
              <w:jc w:val="center"/>
              <w:rPr>
                <w:b/>
                <w:bCs/>
              </w:rPr>
            </w:pPr>
            <w:r>
              <w:rPr>
                <w:b/>
                <w:bCs/>
              </w:rPr>
              <w:t>Sentiment</w:t>
            </w:r>
          </w:p>
        </w:tc>
      </w:tr>
      <w:tr w:rsidR="008774AA" w14:paraId="5DB84FBE" w14:textId="7511CCAB" w:rsidTr="00E74F99">
        <w:tc>
          <w:tcPr>
            <w:tcW w:w="273" w:type="pct"/>
          </w:tcPr>
          <w:p w14:paraId="6A36E450" w14:textId="14BB013E" w:rsidR="00F267EF" w:rsidRPr="00B6092E" w:rsidRDefault="00F267EF" w:rsidP="00E74F99">
            <w:pPr>
              <w:spacing w:line="240" w:lineRule="auto"/>
              <w:jc w:val="center"/>
            </w:pPr>
            <w:r>
              <w:t>1</w:t>
            </w:r>
          </w:p>
        </w:tc>
        <w:tc>
          <w:tcPr>
            <w:tcW w:w="1977" w:type="pct"/>
          </w:tcPr>
          <w:p w14:paraId="0CCAC44D" w14:textId="6EF93A1A" w:rsidR="00F267EF" w:rsidRDefault="00F267EF" w:rsidP="00747427">
            <w:pPr>
              <w:spacing w:line="240" w:lineRule="auto"/>
              <w:jc w:val="left"/>
            </w:pPr>
            <w:r w:rsidRPr="00B6092E">
              <w:t>Do a little reading. Abbot is opposed to green energy and doing his best to kill it. And loss of power was mostly a failure of gas and nuclear plants.</w:t>
            </w:r>
          </w:p>
        </w:tc>
        <w:tc>
          <w:tcPr>
            <w:tcW w:w="531" w:type="pct"/>
            <w:vAlign w:val="center"/>
          </w:tcPr>
          <w:p w14:paraId="59D97F16" w14:textId="50C91962" w:rsidR="00F267EF" w:rsidRDefault="00F267EF" w:rsidP="00747427">
            <w:pPr>
              <w:spacing w:line="240" w:lineRule="auto"/>
              <w:jc w:val="center"/>
            </w:pPr>
            <w:r w:rsidRPr="003F2248">
              <w:t>0.248</w:t>
            </w:r>
          </w:p>
        </w:tc>
        <w:tc>
          <w:tcPr>
            <w:tcW w:w="480" w:type="pct"/>
            <w:vAlign w:val="center"/>
          </w:tcPr>
          <w:p w14:paraId="07ED42EA" w14:textId="26D14F7D" w:rsidR="00F267EF" w:rsidRDefault="00F267EF" w:rsidP="00747427">
            <w:pPr>
              <w:spacing w:line="240" w:lineRule="auto"/>
              <w:jc w:val="center"/>
            </w:pPr>
            <w:r w:rsidRPr="003F2248">
              <w:t>0.601</w:t>
            </w:r>
          </w:p>
        </w:tc>
        <w:tc>
          <w:tcPr>
            <w:tcW w:w="486" w:type="pct"/>
            <w:vAlign w:val="center"/>
          </w:tcPr>
          <w:p w14:paraId="342CCF45" w14:textId="5B186140" w:rsidR="00F267EF" w:rsidRDefault="00F267EF" w:rsidP="00747427">
            <w:pPr>
              <w:spacing w:line="240" w:lineRule="auto"/>
              <w:jc w:val="center"/>
            </w:pPr>
            <w:r w:rsidRPr="003F2248">
              <w:t>0.151</w:t>
            </w:r>
          </w:p>
        </w:tc>
        <w:tc>
          <w:tcPr>
            <w:tcW w:w="653" w:type="pct"/>
            <w:vAlign w:val="center"/>
          </w:tcPr>
          <w:p w14:paraId="36184FC0" w14:textId="6E0EA050" w:rsidR="00F267EF" w:rsidRDefault="00F267EF" w:rsidP="00747427">
            <w:pPr>
              <w:spacing w:line="240" w:lineRule="auto"/>
              <w:jc w:val="center"/>
            </w:pPr>
            <w:r w:rsidRPr="003F2248">
              <w:t>-0.6124</w:t>
            </w:r>
          </w:p>
        </w:tc>
        <w:tc>
          <w:tcPr>
            <w:tcW w:w="601" w:type="pct"/>
            <w:vAlign w:val="center"/>
          </w:tcPr>
          <w:p w14:paraId="46E5B79A" w14:textId="1CA9338F" w:rsidR="00F267EF" w:rsidRPr="003F2248" w:rsidRDefault="00F267EF" w:rsidP="00747427">
            <w:pPr>
              <w:spacing w:line="240" w:lineRule="auto"/>
              <w:jc w:val="center"/>
            </w:pPr>
            <w:r>
              <w:t>Negative</w:t>
            </w:r>
          </w:p>
        </w:tc>
      </w:tr>
      <w:tr w:rsidR="008774AA" w14:paraId="4BBD3F8E" w14:textId="006C049A" w:rsidTr="00E74F99">
        <w:tc>
          <w:tcPr>
            <w:tcW w:w="273" w:type="pct"/>
          </w:tcPr>
          <w:p w14:paraId="2FB8B44A" w14:textId="1689FA98" w:rsidR="00F267EF" w:rsidRPr="00186867" w:rsidRDefault="00F267EF" w:rsidP="00E74F99">
            <w:pPr>
              <w:spacing w:line="240" w:lineRule="auto"/>
              <w:jc w:val="center"/>
            </w:pPr>
            <w:r>
              <w:t>2</w:t>
            </w:r>
          </w:p>
        </w:tc>
        <w:tc>
          <w:tcPr>
            <w:tcW w:w="1977" w:type="pct"/>
          </w:tcPr>
          <w:p w14:paraId="02D80172" w14:textId="56E1CE6B" w:rsidR="00F267EF" w:rsidRDefault="00F267EF" w:rsidP="00747427">
            <w:pPr>
              <w:spacing w:line="240" w:lineRule="auto"/>
              <w:jc w:val="left"/>
            </w:pPr>
            <w:r w:rsidRPr="00186867">
              <w:t>Water is infinite. Energy to access it can be renewable. Land is abundant. Every single argument against golf makes zero sense.</w:t>
            </w:r>
          </w:p>
        </w:tc>
        <w:tc>
          <w:tcPr>
            <w:tcW w:w="531" w:type="pct"/>
            <w:vAlign w:val="center"/>
          </w:tcPr>
          <w:p w14:paraId="33BC2897" w14:textId="62894CBA" w:rsidR="00F267EF" w:rsidRDefault="00F267EF" w:rsidP="00747427">
            <w:pPr>
              <w:spacing w:line="240" w:lineRule="auto"/>
              <w:jc w:val="center"/>
            </w:pPr>
            <w:r>
              <w:t>0.106</w:t>
            </w:r>
          </w:p>
        </w:tc>
        <w:tc>
          <w:tcPr>
            <w:tcW w:w="480" w:type="pct"/>
            <w:vAlign w:val="center"/>
          </w:tcPr>
          <w:p w14:paraId="546DE8D8" w14:textId="56483E75" w:rsidR="00F267EF" w:rsidRDefault="00F267EF" w:rsidP="00747427">
            <w:pPr>
              <w:spacing w:line="240" w:lineRule="auto"/>
              <w:jc w:val="center"/>
            </w:pPr>
            <w:r>
              <w:t>0.805</w:t>
            </w:r>
          </w:p>
        </w:tc>
        <w:tc>
          <w:tcPr>
            <w:tcW w:w="486" w:type="pct"/>
            <w:vAlign w:val="center"/>
          </w:tcPr>
          <w:p w14:paraId="178A9BF6" w14:textId="7C24217D" w:rsidR="00F267EF" w:rsidRDefault="00F267EF" w:rsidP="00747427">
            <w:pPr>
              <w:spacing w:line="240" w:lineRule="auto"/>
              <w:jc w:val="center"/>
            </w:pPr>
            <w:r>
              <w:t>0.089</w:t>
            </w:r>
          </w:p>
        </w:tc>
        <w:tc>
          <w:tcPr>
            <w:tcW w:w="653" w:type="pct"/>
            <w:vAlign w:val="center"/>
          </w:tcPr>
          <w:p w14:paraId="3B8DD8A7" w14:textId="3000005B" w:rsidR="00F267EF" w:rsidRDefault="00F267EF" w:rsidP="00747427">
            <w:pPr>
              <w:spacing w:line="240" w:lineRule="auto"/>
              <w:jc w:val="center"/>
            </w:pPr>
            <w:r>
              <w:t>-0.1027</w:t>
            </w:r>
          </w:p>
        </w:tc>
        <w:tc>
          <w:tcPr>
            <w:tcW w:w="601" w:type="pct"/>
            <w:vAlign w:val="center"/>
          </w:tcPr>
          <w:p w14:paraId="4AF932F4" w14:textId="5D96E34C" w:rsidR="00F267EF" w:rsidRDefault="00F267EF" w:rsidP="00747427">
            <w:pPr>
              <w:spacing w:line="240" w:lineRule="auto"/>
              <w:jc w:val="center"/>
            </w:pPr>
            <w:r>
              <w:t>Neutral</w:t>
            </w:r>
          </w:p>
        </w:tc>
      </w:tr>
      <w:tr w:rsidR="008774AA" w14:paraId="62CC193F" w14:textId="1A842A03" w:rsidTr="00E74F99">
        <w:tc>
          <w:tcPr>
            <w:tcW w:w="273" w:type="pct"/>
          </w:tcPr>
          <w:p w14:paraId="21CB8A3A" w14:textId="52F4DBDF" w:rsidR="00F267EF" w:rsidRPr="002D32D2" w:rsidRDefault="00F267EF" w:rsidP="00E74F99">
            <w:pPr>
              <w:spacing w:line="240" w:lineRule="auto"/>
              <w:jc w:val="center"/>
            </w:pPr>
            <w:r>
              <w:t>3</w:t>
            </w:r>
          </w:p>
        </w:tc>
        <w:tc>
          <w:tcPr>
            <w:tcW w:w="1977" w:type="pct"/>
          </w:tcPr>
          <w:p w14:paraId="363C0FF7" w14:textId="5BE9576B" w:rsidR="00F267EF" w:rsidRDefault="00F267EF" w:rsidP="00747427">
            <w:pPr>
              <w:spacing w:line="240" w:lineRule="auto"/>
              <w:jc w:val="left"/>
            </w:pPr>
            <w:r w:rsidRPr="002D32D2">
              <w:t xml:space="preserve">WE NEED A MANHATTEN PROJECT TO CLEAN UP PLASTICS. TO ME IT REPRESENTS OUR GREATEST GREEN ENERGY PROBLEM. PLASTICS ARE FOUND IN OUR SEA LIFE, SOME PLACES IT HAS </w:t>
            </w:r>
            <w:proofErr w:type="gramStart"/>
            <w:r w:rsidRPr="002D32D2">
              <w:t>EFFECTED</w:t>
            </w:r>
            <w:proofErr w:type="gramEnd"/>
            <w:r w:rsidRPr="002D32D2">
              <w:t xml:space="preserve"> CURRENTS, AND TEMPERATURES.</w:t>
            </w:r>
          </w:p>
        </w:tc>
        <w:tc>
          <w:tcPr>
            <w:tcW w:w="531" w:type="pct"/>
            <w:vAlign w:val="center"/>
          </w:tcPr>
          <w:p w14:paraId="393D475B" w14:textId="33E9D210" w:rsidR="00F267EF" w:rsidRDefault="00F267EF" w:rsidP="00747427">
            <w:pPr>
              <w:spacing w:line="240" w:lineRule="auto"/>
              <w:jc w:val="center"/>
            </w:pPr>
            <w:r>
              <w:t>0.066</w:t>
            </w:r>
          </w:p>
        </w:tc>
        <w:tc>
          <w:tcPr>
            <w:tcW w:w="480" w:type="pct"/>
            <w:vAlign w:val="center"/>
          </w:tcPr>
          <w:p w14:paraId="7EE7329D" w14:textId="264D0D6A" w:rsidR="00F267EF" w:rsidRDefault="00F267EF" w:rsidP="00747427">
            <w:pPr>
              <w:spacing w:line="240" w:lineRule="auto"/>
              <w:jc w:val="center"/>
            </w:pPr>
            <w:r>
              <w:t>0.713</w:t>
            </w:r>
          </w:p>
        </w:tc>
        <w:tc>
          <w:tcPr>
            <w:tcW w:w="486" w:type="pct"/>
            <w:vAlign w:val="center"/>
          </w:tcPr>
          <w:p w14:paraId="068DB8F5" w14:textId="444F3BB1" w:rsidR="00F267EF" w:rsidRDefault="00F267EF" w:rsidP="00747427">
            <w:pPr>
              <w:spacing w:line="240" w:lineRule="auto"/>
              <w:jc w:val="center"/>
            </w:pPr>
            <w:r>
              <w:t>0.221</w:t>
            </w:r>
          </w:p>
        </w:tc>
        <w:tc>
          <w:tcPr>
            <w:tcW w:w="653" w:type="pct"/>
            <w:vAlign w:val="center"/>
          </w:tcPr>
          <w:p w14:paraId="05FD55AA" w14:textId="4DABCD96" w:rsidR="00F267EF" w:rsidRDefault="00F267EF" w:rsidP="00747427">
            <w:pPr>
              <w:spacing w:line="240" w:lineRule="auto"/>
              <w:jc w:val="center"/>
            </w:pPr>
            <w:r>
              <w:t>0.7430</w:t>
            </w:r>
          </w:p>
        </w:tc>
        <w:tc>
          <w:tcPr>
            <w:tcW w:w="601" w:type="pct"/>
            <w:vAlign w:val="center"/>
          </w:tcPr>
          <w:p w14:paraId="5B4C7E71" w14:textId="0AB2E089" w:rsidR="00F267EF" w:rsidRDefault="00F267EF" w:rsidP="00747427">
            <w:pPr>
              <w:spacing w:line="240" w:lineRule="auto"/>
              <w:jc w:val="center"/>
            </w:pPr>
            <w:r>
              <w:t>Positive</w:t>
            </w:r>
          </w:p>
        </w:tc>
      </w:tr>
    </w:tbl>
    <w:p w14:paraId="0C4AB109" w14:textId="77777777" w:rsidR="00FC1E80" w:rsidRDefault="00FC1E80" w:rsidP="00747427">
      <w:pPr>
        <w:spacing w:line="240" w:lineRule="auto"/>
      </w:pPr>
    </w:p>
    <w:p w14:paraId="686F64A5" w14:textId="14750F6C" w:rsidR="009201B6" w:rsidRDefault="009201B6" w:rsidP="00747427">
      <w:pPr>
        <w:spacing w:line="240" w:lineRule="auto"/>
      </w:pPr>
    </w:p>
    <w:p w14:paraId="0297C058" w14:textId="2CBEB8A2" w:rsidR="005D6E5F" w:rsidRDefault="00C32B02" w:rsidP="005D6E5F">
      <w:pPr>
        <w:pStyle w:val="Heading1"/>
      </w:pPr>
      <w:bookmarkStart w:id="137" w:name="_Toc118671836"/>
      <w:bookmarkStart w:id="138" w:name="_Toc118686441"/>
      <w:r>
        <w:t>Results and Discussion</w:t>
      </w:r>
    </w:p>
    <w:p w14:paraId="41BC12F8" w14:textId="0F66FA15" w:rsidR="00707020" w:rsidRPr="00707020" w:rsidRDefault="00707020" w:rsidP="00B13B72">
      <w:pPr>
        <w:pStyle w:val="Heading2"/>
      </w:pPr>
      <w:r>
        <w:t>Tweet Distribution in the US</w:t>
      </w:r>
    </w:p>
    <w:bookmarkEnd w:id="137"/>
    <w:bookmarkEnd w:id="138"/>
    <w:p w14:paraId="2FDEB068" w14:textId="1AB11655" w:rsidR="00901F53" w:rsidRDefault="00EC1115" w:rsidP="00747427">
      <w:pPr>
        <w:spacing w:line="240" w:lineRule="auto"/>
        <w:rPr>
          <w:noProof/>
        </w:rPr>
      </w:pPr>
      <w:r>
        <w:rPr>
          <w:lang w:val="en-SG"/>
        </w:rPr>
        <w:t xml:space="preserve">Before performing a deep dive into the </w:t>
      </w:r>
      <w:r w:rsidR="000476E4">
        <w:rPr>
          <w:lang w:val="en-SG"/>
        </w:rPr>
        <w:t>SA demonstrated by the data</w:t>
      </w:r>
      <w:r>
        <w:rPr>
          <w:lang w:val="en-SG"/>
        </w:rPr>
        <w:t xml:space="preserve">, we firstly need </w:t>
      </w:r>
      <w:r w:rsidR="000476E4">
        <w:rPr>
          <w:lang w:val="en-SG"/>
        </w:rPr>
        <w:t>to</w:t>
      </w:r>
      <w:r>
        <w:rPr>
          <w:lang w:val="en-SG"/>
        </w:rPr>
        <w:t xml:space="preserve"> </w:t>
      </w:r>
      <w:r w:rsidR="000476E4">
        <w:rPr>
          <w:lang w:val="en-SG"/>
        </w:rPr>
        <w:t>holistically</w:t>
      </w:r>
      <w:r>
        <w:rPr>
          <w:lang w:val="en-SG"/>
        </w:rPr>
        <w:t xml:space="preserve"> view the data and </w:t>
      </w:r>
      <w:r w:rsidR="000476E4">
        <w:rPr>
          <w:lang w:val="en-SG"/>
        </w:rPr>
        <w:t>identify k</w:t>
      </w:r>
      <w:r>
        <w:rPr>
          <w:lang w:val="en-SG"/>
        </w:rPr>
        <w:t>ey features</w:t>
      </w:r>
      <w:r w:rsidR="000476E4">
        <w:rPr>
          <w:lang w:val="en-SG"/>
        </w:rPr>
        <w:t>/ events of significance that may potentially result in us misinterpreting the results later</w:t>
      </w:r>
      <w:r>
        <w:rPr>
          <w:lang w:val="en-SG"/>
        </w:rPr>
        <w:t xml:space="preserve">. </w:t>
      </w:r>
      <w:r w:rsidR="000476E4">
        <w:rPr>
          <w:lang w:val="en-SG"/>
        </w:rPr>
        <w:t xml:space="preserve">Shown in </w:t>
      </w:r>
      <w:r w:rsidR="00110F43">
        <w:rPr>
          <w:lang w:val="en-SG"/>
        </w:rPr>
        <w:fldChar w:fldCharType="begin"/>
      </w:r>
      <w:r w:rsidR="00110F43">
        <w:rPr>
          <w:lang w:val="en-SG"/>
        </w:rPr>
        <w:instrText xml:space="preserve"> REF _Ref133958765 \h </w:instrText>
      </w:r>
      <w:r w:rsidR="00110F43">
        <w:rPr>
          <w:lang w:val="en-SG"/>
        </w:rPr>
      </w:r>
      <w:r w:rsidR="00110F43">
        <w:rPr>
          <w:lang w:val="en-SG"/>
        </w:rPr>
        <w:instrText xml:space="preserve"> \* MERGEFORMAT </w:instrText>
      </w:r>
      <w:r w:rsidR="00110F43">
        <w:rPr>
          <w:lang w:val="en-SG"/>
        </w:rPr>
        <w:fldChar w:fldCharType="separate"/>
      </w:r>
      <w:r w:rsidR="00502046" w:rsidRPr="00502046">
        <w:rPr>
          <w:lang w:val="en-SG"/>
        </w:rPr>
        <w:t xml:space="preserve">Table </w:t>
      </w:r>
      <w:r w:rsidR="00502046" w:rsidRPr="00502046">
        <w:rPr>
          <w:lang w:val="en-SG"/>
        </w:rPr>
        <w:t>11</w:t>
      </w:r>
      <w:r w:rsidR="00110F43">
        <w:rPr>
          <w:lang w:val="en-SG"/>
        </w:rPr>
        <w:fldChar w:fldCharType="end"/>
      </w:r>
      <w:r w:rsidR="00110F43">
        <w:rPr>
          <w:lang w:val="en-SG"/>
        </w:rPr>
        <w:t xml:space="preserve"> and </w:t>
      </w:r>
      <w:r w:rsidR="000476E4">
        <w:rPr>
          <w:lang w:val="en-SG"/>
        </w:rPr>
        <w:fldChar w:fldCharType="begin"/>
      </w:r>
      <w:r w:rsidR="000476E4">
        <w:rPr>
          <w:lang w:val="en-SG"/>
        </w:rPr>
        <w:instrText xml:space="preserve"> REF _Ref123893591 \h  \* MERGEFORMAT </w:instrText>
      </w:r>
      <w:r w:rsidR="000476E4">
        <w:rPr>
          <w:lang w:val="en-SG"/>
        </w:rPr>
      </w:r>
      <w:r w:rsidR="000476E4">
        <w:rPr>
          <w:lang w:val="en-SG"/>
        </w:rPr>
        <w:fldChar w:fldCharType="separate"/>
      </w:r>
      <w:r w:rsidR="00502046" w:rsidRPr="00502046">
        <w:rPr>
          <w:lang w:val="en-SG"/>
        </w:rPr>
        <w:t>Figure 3</w:t>
      </w:r>
      <w:r w:rsidR="000476E4">
        <w:rPr>
          <w:lang w:val="en-SG"/>
        </w:rPr>
        <w:fldChar w:fldCharType="end"/>
      </w:r>
      <w:r w:rsidR="002403C7">
        <w:rPr>
          <w:lang w:val="en-SG"/>
        </w:rPr>
        <w:t xml:space="preserve"> </w:t>
      </w:r>
      <w:r w:rsidR="000476E4">
        <w:rPr>
          <w:lang w:val="en-SG"/>
        </w:rPr>
        <w:t>is the tweet volume distribution for topics which discuss</w:t>
      </w:r>
      <w:r w:rsidR="00901F53">
        <w:rPr>
          <w:lang w:val="en-SG"/>
        </w:rPr>
        <w:t xml:space="preserve"> clean, green, and renewable energy </w:t>
      </w:r>
      <w:r w:rsidR="000476E4">
        <w:rPr>
          <w:lang w:val="en-SG"/>
        </w:rPr>
        <w:t>within</w:t>
      </w:r>
      <w:r w:rsidR="00901F53">
        <w:rPr>
          <w:lang w:val="en-SG"/>
        </w:rPr>
        <w:t xml:space="preserve"> the US </w:t>
      </w:r>
      <w:r w:rsidR="000476E4">
        <w:rPr>
          <w:lang w:val="en-SG"/>
        </w:rPr>
        <w:t xml:space="preserve">for </w:t>
      </w:r>
      <w:r w:rsidR="00901F53">
        <w:rPr>
          <w:lang w:val="en-SG"/>
        </w:rPr>
        <w:t xml:space="preserve">the </w:t>
      </w:r>
      <w:r w:rsidR="00110F43">
        <w:rPr>
          <w:lang w:val="en-SG"/>
        </w:rPr>
        <w:t>one-year</w:t>
      </w:r>
      <w:r w:rsidR="00901F53">
        <w:rPr>
          <w:lang w:val="en-SG"/>
        </w:rPr>
        <w:t xml:space="preserve"> period</w:t>
      </w:r>
      <w:r w:rsidR="000476E4">
        <w:rPr>
          <w:lang w:val="en-SG"/>
        </w:rPr>
        <w:t xml:space="preserve"> from </w:t>
      </w:r>
      <w:r w:rsidR="005A5D69">
        <w:rPr>
          <w:lang w:val="en-SG"/>
        </w:rPr>
        <w:t>June 1, 2021, to June 1, 2022</w:t>
      </w:r>
      <w:r w:rsidR="000476E4">
        <w:rPr>
          <w:lang w:val="en-SG"/>
        </w:rPr>
        <w:t xml:space="preserve">, split monthly. </w:t>
      </w:r>
      <w:r w:rsidR="000476E4">
        <w:rPr>
          <w:noProof/>
        </w:rPr>
        <w:t>We note</w:t>
      </w:r>
      <w:r w:rsidR="00901F53" w:rsidRPr="009157DC">
        <w:rPr>
          <w:noProof/>
        </w:rPr>
        <w:t xml:space="preserve"> a significant spike in </w:t>
      </w:r>
      <w:r w:rsidR="000476E4">
        <w:rPr>
          <w:noProof/>
        </w:rPr>
        <w:t xml:space="preserve">tweet </w:t>
      </w:r>
      <w:r w:rsidR="00901F53" w:rsidRPr="009157DC">
        <w:rPr>
          <w:noProof/>
        </w:rPr>
        <w:t xml:space="preserve">volume around </w:t>
      </w:r>
      <w:r w:rsidR="00FE23AD">
        <w:rPr>
          <w:noProof/>
        </w:rPr>
        <w:t xml:space="preserve">in </w:t>
      </w:r>
      <w:r w:rsidR="00901F53" w:rsidRPr="009157DC">
        <w:rPr>
          <w:noProof/>
        </w:rPr>
        <w:t>March 2022</w:t>
      </w:r>
      <w:r w:rsidR="000476E4">
        <w:rPr>
          <w:noProof/>
        </w:rPr>
        <w:t xml:space="preserve">, </w:t>
      </w:r>
      <w:r w:rsidR="00707020">
        <w:rPr>
          <w:noProof/>
        </w:rPr>
        <w:t xml:space="preserve">lasting till the end of the analysis period, </w:t>
      </w:r>
      <w:r w:rsidR="000476E4">
        <w:rPr>
          <w:noProof/>
        </w:rPr>
        <w:t>primarily related to the</w:t>
      </w:r>
      <w:r w:rsidR="00901F53" w:rsidRPr="009157DC">
        <w:rPr>
          <w:noProof/>
        </w:rPr>
        <w:t xml:space="preserve"> </w:t>
      </w:r>
      <w:r w:rsidR="000476E4">
        <w:rPr>
          <w:noProof/>
        </w:rPr>
        <w:t xml:space="preserve">intensification of the </w:t>
      </w:r>
      <w:r w:rsidR="00901F53" w:rsidRPr="009157DC">
        <w:rPr>
          <w:noProof/>
        </w:rPr>
        <w:t>Russia-Ukraine war</w:t>
      </w:r>
      <w:r w:rsidR="000476E4">
        <w:rPr>
          <w:noProof/>
        </w:rPr>
        <w:t xml:space="preserve">. </w:t>
      </w:r>
      <w:r w:rsidR="00793F58" w:rsidRPr="009157DC">
        <w:rPr>
          <w:noProof/>
        </w:rPr>
        <w:t>Russia is a major player in global energy markets as the world’s largest gas</w:t>
      </w:r>
      <w:r w:rsidR="002F765D">
        <w:rPr>
          <w:noProof/>
        </w:rPr>
        <w:t xml:space="preserve"> </w:t>
      </w:r>
      <w:r w:rsidR="00793F58" w:rsidRPr="009157DC">
        <w:rPr>
          <w:noProof/>
        </w:rPr>
        <w:t>exporter</w:t>
      </w:r>
      <w:r w:rsidR="002F765D">
        <w:rPr>
          <w:noProof/>
        </w:rPr>
        <w:t xml:space="preserve"> </w:t>
      </w:r>
      <w:r w:rsidR="00793F58" w:rsidRPr="009157DC">
        <w:rPr>
          <w:noProof/>
        </w:rPr>
        <w:t>and one of the largest oil exporters as a member of OPEC+.</w:t>
      </w:r>
      <w:r w:rsidR="00793F58">
        <w:rPr>
          <w:noProof/>
        </w:rPr>
        <w:t xml:space="preserve"> </w:t>
      </w:r>
      <w:r w:rsidR="000476E4">
        <w:rPr>
          <w:noProof/>
        </w:rPr>
        <w:t xml:space="preserve">The war </w:t>
      </w:r>
      <w:r w:rsidR="00901F53" w:rsidRPr="009157DC">
        <w:rPr>
          <w:noProof/>
        </w:rPr>
        <w:t xml:space="preserve">likely </w:t>
      </w:r>
      <w:r w:rsidR="000476E4" w:rsidRPr="009157DC">
        <w:rPr>
          <w:noProof/>
        </w:rPr>
        <w:t>spark</w:t>
      </w:r>
      <w:r w:rsidR="000476E4">
        <w:rPr>
          <w:noProof/>
        </w:rPr>
        <w:t>ed</w:t>
      </w:r>
      <w:r w:rsidR="00793F58">
        <w:rPr>
          <w:noProof/>
        </w:rPr>
        <w:t xml:space="preserve"> lively</w:t>
      </w:r>
      <w:r w:rsidR="000476E4" w:rsidRPr="009157DC">
        <w:rPr>
          <w:noProof/>
        </w:rPr>
        <w:t xml:space="preserve"> </w:t>
      </w:r>
      <w:r w:rsidR="00901F53" w:rsidRPr="009157DC">
        <w:rPr>
          <w:noProof/>
        </w:rPr>
        <w:t xml:space="preserve">discussions around </w:t>
      </w:r>
      <w:r w:rsidR="000476E4">
        <w:rPr>
          <w:noProof/>
        </w:rPr>
        <w:t>possible</w:t>
      </w:r>
      <w:r w:rsidR="000476E4" w:rsidRPr="009157DC">
        <w:rPr>
          <w:noProof/>
        </w:rPr>
        <w:t xml:space="preserve"> </w:t>
      </w:r>
      <w:r w:rsidR="00901F53" w:rsidRPr="009157DC">
        <w:rPr>
          <w:noProof/>
        </w:rPr>
        <w:t>spikes in energy prices</w:t>
      </w:r>
      <w:r w:rsidR="00793F58">
        <w:rPr>
          <w:noProof/>
        </w:rPr>
        <w:t xml:space="preserve">, </w:t>
      </w:r>
      <w:r w:rsidR="000476E4">
        <w:rPr>
          <w:noProof/>
        </w:rPr>
        <w:t xml:space="preserve">potential shortfalls of </w:t>
      </w:r>
      <w:r w:rsidR="00793F58">
        <w:rPr>
          <w:noProof/>
        </w:rPr>
        <w:t xml:space="preserve">fossil fuel </w:t>
      </w:r>
      <w:r w:rsidR="000476E4">
        <w:rPr>
          <w:noProof/>
        </w:rPr>
        <w:t>exports from Russia</w:t>
      </w:r>
      <w:r w:rsidR="00793F58">
        <w:rPr>
          <w:noProof/>
        </w:rPr>
        <w:t xml:space="preserve"> and its implications</w:t>
      </w:r>
      <w:r w:rsidR="000476E4">
        <w:rPr>
          <w:noProof/>
        </w:rPr>
        <w:t>,</w:t>
      </w:r>
      <w:r w:rsidR="00901F53" w:rsidRPr="009157DC">
        <w:rPr>
          <w:noProof/>
        </w:rPr>
        <w:t xml:space="preserve"> </w:t>
      </w:r>
      <w:r w:rsidR="000476E4">
        <w:rPr>
          <w:noProof/>
        </w:rPr>
        <w:t>and by extension, discussions into</w:t>
      </w:r>
      <w:r w:rsidR="00793F58">
        <w:rPr>
          <w:noProof/>
        </w:rPr>
        <w:t xml:space="preserve"> the need to </w:t>
      </w:r>
      <w:r w:rsidR="00901F53" w:rsidRPr="009157DC">
        <w:rPr>
          <w:noProof/>
        </w:rPr>
        <w:t xml:space="preserve">diversify energy sources </w:t>
      </w:r>
      <w:r w:rsidR="00793F58">
        <w:rPr>
          <w:noProof/>
        </w:rPr>
        <w:t>and/</w:t>
      </w:r>
      <w:r w:rsidR="00901F53" w:rsidRPr="009157DC">
        <w:rPr>
          <w:noProof/>
        </w:rPr>
        <w:t xml:space="preserve">or </w:t>
      </w:r>
      <w:r w:rsidR="00793F58">
        <w:rPr>
          <w:noProof/>
        </w:rPr>
        <w:t xml:space="preserve">types of </w:t>
      </w:r>
      <w:r w:rsidR="00901F53" w:rsidRPr="009157DC">
        <w:rPr>
          <w:noProof/>
        </w:rPr>
        <w:t xml:space="preserve">alternative energy sources </w:t>
      </w:r>
      <w:r w:rsidR="00793F58">
        <w:rPr>
          <w:noProof/>
        </w:rPr>
        <w:t xml:space="preserve">like </w:t>
      </w:r>
      <w:r w:rsidR="00793F58" w:rsidRPr="009157DC">
        <w:rPr>
          <w:noProof/>
        </w:rPr>
        <w:t>renewable, clean, and green energy</w:t>
      </w:r>
      <w:r w:rsidR="00793F58">
        <w:rPr>
          <w:noProof/>
        </w:rPr>
        <w:t xml:space="preserve"> likely picked up</w:t>
      </w:r>
      <w:r w:rsidR="00901F53" w:rsidRPr="009157DC">
        <w:rPr>
          <w:noProof/>
        </w:rPr>
        <w:t>.</w:t>
      </w:r>
    </w:p>
    <w:p w14:paraId="7F76E556" w14:textId="77777777" w:rsidR="00110F43" w:rsidRDefault="00110F43" w:rsidP="00110F43">
      <w:pPr>
        <w:spacing w:line="240" w:lineRule="auto"/>
        <w:jc w:val="center"/>
        <w:rPr>
          <w:b/>
          <w:bCs/>
          <w:sz w:val="22"/>
          <w:szCs w:val="22"/>
        </w:rPr>
      </w:pPr>
    </w:p>
    <w:p w14:paraId="6E4AC658" w14:textId="1FE15927" w:rsidR="004D04EB" w:rsidRDefault="00110F43" w:rsidP="00110F43">
      <w:pPr>
        <w:keepNext/>
        <w:spacing w:line="240" w:lineRule="auto"/>
        <w:jc w:val="center"/>
        <w:rPr>
          <w:noProof/>
        </w:rPr>
      </w:pPr>
      <w:bookmarkStart w:id="139" w:name="_Ref133958765"/>
      <w:r w:rsidRPr="008774AA">
        <w:rPr>
          <w:b/>
          <w:bCs/>
          <w:sz w:val="22"/>
          <w:szCs w:val="22"/>
        </w:rPr>
        <w:t xml:space="preserve">Table </w:t>
      </w:r>
      <w:r w:rsidRPr="008774AA">
        <w:rPr>
          <w:b/>
          <w:bCs/>
          <w:sz w:val="22"/>
          <w:szCs w:val="22"/>
        </w:rPr>
        <w:fldChar w:fldCharType="begin"/>
      </w:r>
      <w:r w:rsidRPr="008774AA">
        <w:rPr>
          <w:b/>
          <w:bCs/>
          <w:sz w:val="22"/>
          <w:szCs w:val="22"/>
        </w:rPr>
        <w:instrText xml:space="preserve"> SEQ Table \* ARABIC </w:instrText>
      </w:r>
      <w:r w:rsidRPr="008774AA">
        <w:rPr>
          <w:b/>
          <w:bCs/>
          <w:sz w:val="22"/>
          <w:szCs w:val="22"/>
        </w:rPr>
        <w:fldChar w:fldCharType="separate"/>
      </w:r>
      <w:r w:rsidR="00502046">
        <w:rPr>
          <w:b/>
          <w:bCs/>
          <w:noProof/>
          <w:sz w:val="22"/>
          <w:szCs w:val="22"/>
        </w:rPr>
        <w:t>11</w:t>
      </w:r>
      <w:r w:rsidRPr="008774AA">
        <w:rPr>
          <w:b/>
          <w:bCs/>
          <w:sz w:val="22"/>
          <w:szCs w:val="22"/>
        </w:rPr>
        <w:fldChar w:fldCharType="end"/>
      </w:r>
      <w:bookmarkEnd w:id="139"/>
      <w:r w:rsidRPr="008774AA">
        <w:rPr>
          <w:b/>
          <w:bCs/>
          <w:sz w:val="22"/>
          <w:szCs w:val="22"/>
        </w:rPr>
        <w:t>:</w:t>
      </w:r>
      <w:r w:rsidRPr="008774AA">
        <w:rPr>
          <w:sz w:val="22"/>
          <w:szCs w:val="22"/>
        </w:rPr>
        <w:t xml:space="preserve"> </w:t>
      </w:r>
      <w:r>
        <w:rPr>
          <w:sz w:val="22"/>
          <w:szCs w:val="22"/>
        </w:rPr>
        <w:t>Tweet Volume Distribution</w:t>
      </w:r>
      <w:r w:rsidRPr="008774AA" w:rsidDel="008774AA">
        <w:t xml:space="preserve"> </w:t>
      </w:r>
    </w:p>
    <w:tbl>
      <w:tblPr>
        <w:tblStyle w:val="TableGrid"/>
        <w:tblW w:w="10485" w:type="dxa"/>
        <w:tblLayout w:type="fixed"/>
        <w:tblLook w:val="04A0" w:firstRow="1" w:lastRow="0" w:firstColumn="1" w:lastColumn="0" w:noHBand="0" w:noVBand="1"/>
      </w:tblPr>
      <w:tblGrid>
        <w:gridCol w:w="1134"/>
        <w:gridCol w:w="992"/>
        <w:gridCol w:w="1701"/>
        <w:gridCol w:w="992"/>
        <w:gridCol w:w="1701"/>
        <w:gridCol w:w="1247"/>
        <w:gridCol w:w="1701"/>
        <w:gridCol w:w="1017"/>
      </w:tblGrid>
      <w:tr w:rsidR="00AA4AE6" w:rsidRPr="004D04EB" w14:paraId="167AF285" w14:textId="53AF82DD" w:rsidTr="00110F43">
        <w:trPr>
          <w:trHeight w:val="320"/>
          <w:tblHeader/>
        </w:trPr>
        <w:tc>
          <w:tcPr>
            <w:tcW w:w="1134" w:type="dxa"/>
            <w:shd w:val="clear" w:color="auto" w:fill="D9D9D9" w:themeFill="background1" w:themeFillShade="D9"/>
            <w:noWrap/>
            <w:vAlign w:val="center"/>
          </w:tcPr>
          <w:p w14:paraId="7FBC88FF" w14:textId="23465519" w:rsidR="00AA4AE6" w:rsidRPr="00AA4AE6" w:rsidRDefault="00AA4AE6" w:rsidP="00110F43">
            <w:pPr>
              <w:keepNext/>
              <w:spacing w:line="240" w:lineRule="auto"/>
              <w:jc w:val="center"/>
              <w:rPr>
                <w:rFonts w:eastAsia="Times New Roman"/>
                <w:b/>
                <w:bCs/>
                <w:color w:val="000000"/>
                <w:sz w:val="21"/>
                <w:szCs w:val="21"/>
                <w:lang w:val="en-SG" w:eastAsia="en-GB"/>
              </w:rPr>
            </w:pPr>
            <w:r w:rsidRPr="00AA4AE6">
              <w:rPr>
                <w:rFonts w:eastAsia="Times New Roman"/>
                <w:b/>
                <w:bCs/>
                <w:color w:val="000000"/>
                <w:sz w:val="21"/>
                <w:szCs w:val="21"/>
                <w:lang w:val="en-SG" w:eastAsia="en-GB"/>
              </w:rPr>
              <w:t>Month</w:t>
            </w:r>
          </w:p>
        </w:tc>
        <w:tc>
          <w:tcPr>
            <w:tcW w:w="992" w:type="dxa"/>
            <w:shd w:val="clear" w:color="auto" w:fill="D9D9D9" w:themeFill="background1" w:themeFillShade="D9"/>
            <w:noWrap/>
            <w:vAlign w:val="center"/>
          </w:tcPr>
          <w:p w14:paraId="7EE09AB7" w14:textId="0BF3CFE4" w:rsidR="00AA4AE6" w:rsidRPr="00AA4AE6" w:rsidRDefault="00AA4AE6" w:rsidP="00110F43">
            <w:pPr>
              <w:keepNext/>
              <w:spacing w:line="240" w:lineRule="auto"/>
              <w:jc w:val="center"/>
              <w:rPr>
                <w:rFonts w:eastAsia="Times New Roman"/>
                <w:b/>
                <w:bCs/>
                <w:color w:val="000000"/>
                <w:sz w:val="21"/>
                <w:szCs w:val="21"/>
                <w:lang w:val="en-SG" w:eastAsia="en-GB"/>
              </w:rPr>
            </w:pPr>
            <w:r w:rsidRPr="00AA4AE6">
              <w:rPr>
                <w:rFonts w:eastAsia="Times New Roman"/>
                <w:b/>
                <w:bCs/>
                <w:color w:val="000000"/>
                <w:sz w:val="21"/>
                <w:szCs w:val="21"/>
                <w:lang w:val="en-SG" w:eastAsia="en-GB"/>
              </w:rPr>
              <w:t>Clean Energy</w:t>
            </w:r>
          </w:p>
        </w:tc>
        <w:tc>
          <w:tcPr>
            <w:tcW w:w="1701" w:type="dxa"/>
            <w:shd w:val="clear" w:color="auto" w:fill="D9D9D9" w:themeFill="background1" w:themeFillShade="D9"/>
            <w:vAlign w:val="center"/>
          </w:tcPr>
          <w:p w14:paraId="50E1E230" w14:textId="37EA056D" w:rsidR="00AA4AE6" w:rsidRPr="00AA4AE6" w:rsidRDefault="00AA4AE6" w:rsidP="00110F43">
            <w:pPr>
              <w:keepNext/>
              <w:spacing w:line="240" w:lineRule="auto"/>
              <w:jc w:val="center"/>
              <w:rPr>
                <w:rFonts w:eastAsia="Times New Roman"/>
                <w:b/>
                <w:bCs/>
                <w:color w:val="000000"/>
                <w:sz w:val="21"/>
                <w:szCs w:val="21"/>
                <w:lang w:val="en-SG" w:eastAsia="en-GB"/>
              </w:rPr>
            </w:pPr>
            <w:r>
              <w:rPr>
                <w:rFonts w:eastAsia="Times New Roman"/>
                <w:b/>
                <w:bCs/>
                <w:color w:val="000000"/>
                <w:sz w:val="21"/>
                <w:szCs w:val="21"/>
                <w:lang w:val="en-SG" w:eastAsia="en-GB"/>
              </w:rPr>
              <w:t>Proportion of Month</w:t>
            </w:r>
            <w:r w:rsidR="003324EC">
              <w:rPr>
                <w:rFonts w:eastAsia="Times New Roman"/>
                <w:b/>
                <w:bCs/>
                <w:color w:val="000000"/>
                <w:sz w:val="21"/>
                <w:szCs w:val="21"/>
                <w:lang w:val="en-SG" w:eastAsia="en-GB"/>
              </w:rPr>
              <w:t>ly Tweets</w:t>
            </w:r>
          </w:p>
        </w:tc>
        <w:tc>
          <w:tcPr>
            <w:tcW w:w="992" w:type="dxa"/>
            <w:shd w:val="clear" w:color="auto" w:fill="D9D9D9" w:themeFill="background1" w:themeFillShade="D9"/>
            <w:vAlign w:val="center"/>
          </w:tcPr>
          <w:p w14:paraId="6ABCCAE1" w14:textId="127FEB13" w:rsidR="00AA4AE6" w:rsidRPr="00AA4AE6" w:rsidRDefault="00AA4AE6" w:rsidP="00110F43">
            <w:pPr>
              <w:keepNext/>
              <w:spacing w:line="240" w:lineRule="auto"/>
              <w:jc w:val="center"/>
              <w:rPr>
                <w:rFonts w:eastAsia="Times New Roman"/>
                <w:b/>
                <w:bCs/>
                <w:color w:val="000000"/>
                <w:sz w:val="21"/>
                <w:szCs w:val="21"/>
                <w:lang w:val="en-SG" w:eastAsia="en-GB"/>
              </w:rPr>
            </w:pPr>
            <w:r w:rsidRPr="00AA4AE6">
              <w:rPr>
                <w:rFonts w:eastAsia="Times New Roman"/>
                <w:b/>
                <w:bCs/>
                <w:color w:val="000000"/>
                <w:sz w:val="21"/>
                <w:szCs w:val="21"/>
                <w:lang w:val="en-SG" w:eastAsia="en-GB"/>
              </w:rPr>
              <w:t>Green Energy</w:t>
            </w:r>
          </w:p>
        </w:tc>
        <w:tc>
          <w:tcPr>
            <w:tcW w:w="1701" w:type="dxa"/>
            <w:shd w:val="clear" w:color="auto" w:fill="D9D9D9" w:themeFill="background1" w:themeFillShade="D9"/>
            <w:vAlign w:val="center"/>
          </w:tcPr>
          <w:p w14:paraId="0101114F" w14:textId="03719754" w:rsidR="00AA4AE6" w:rsidRPr="00AA4AE6" w:rsidRDefault="00AA4AE6" w:rsidP="00110F43">
            <w:pPr>
              <w:keepNext/>
              <w:spacing w:line="240" w:lineRule="auto"/>
              <w:jc w:val="center"/>
              <w:rPr>
                <w:rFonts w:eastAsia="Times New Roman"/>
                <w:b/>
                <w:bCs/>
                <w:color w:val="000000"/>
                <w:sz w:val="21"/>
                <w:szCs w:val="21"/>
                <w:lang w:val="en-SG" w:eastAsia="en-GB"/>
              </w:rPr>
            </w:pPr>
            <w:r>
              <w:rPr>
                <w:rFonts w:eastAsia="Times New Roman"/>
                <w:b/>
                <w:bCs/>
                <w:color w:val="000000"/>
                <w:sz w:val="21"/>
                <w:szCs w:val="21"/>
                <w:lang w:val="en-SG" w:eastAsia="en-GB"/>
              </w:rPr>
              <w:t>Proportion of Month</w:t>
            </w:r>
            <w:r w:rsidR="003324EC">
              <w:rPr>
                <w:rFonts w:eastAsia="Times New Roman"/>
                <w:b/>
                <w:bCs/>
                <w:color w:val="000000"/>
                <w:sz w:val="21"/>
                <w:szCs w:val="21"/>
                <w:lang w:val="en-SG" w:eastAsia="en-GB"/>
              </w:rPr>
              <w:t>ly Tweets</w:t>
            </w:r>
          </w:p>
        </w:tc>
        <w:tc>
          <w:tcPr>
            <w:tcW w:w="1247" w:type="dxa"/>
            <w:shd w:val="clear" w:color="auto" w:fill="D9D9D9" w:themeFill="background1" w:themeFillShade="D9"/>
            <w:noWrap/>
            <w:vAlign w:val="center"/>
          </w:tcPr>
          <w:p w14:paraId="099C56E5" w14:textId="74A93207" w:rsidR="00AA4AE6" w:rsidRPr="00AA4AE6" w:rsidRDefault="00AA4AE6" w:rsidP="00110F43">
            <w:pPr>
              <w:keepNext/>
              <w:spacing w:line="240" w:lineRule="auto"/>
              <w:jc w:val="center"/>
              <w:rPr>
                <w:rFonts w:eastAsia="Times New Roman"/>
                <w:b/>
                <w:bCs/>
                <w:color w:val="000000"/>
                <w:sz w:val="21"/>
                <w:szCs w:val="21"/>
                <w:lang w:val="en-SG" w:eastAsia="en-GB"/>
              </w:rPr>
            </w:pPr>
            <w:r w:rsidRPr="00AA4AE6">
              <w:rPr>
                <w:rFonts w:eastAsia="Times New Roman"/>
                <w:b/>
                <w:bCs/>
                <w:color w:val="000000"/>
                <w:sz w:val="21"/>
                <w:szCs w:val="21"/>
                <w:lang w:val="en-SG" w:eastAsia="en-GB"/>
              </w:rPr>
              <w:t>Renewable Energy</w:t>
            </w:r>
          </w:p>
        </w:tc>
        <w:tc>
          <w:tcPr>
            <w:tcW w:w="1701" w:type="dxa"/>
            <w:shd w:val="clear" w:color="auto" w:fill="D9D9D9" w:themeFill="background1" w:themeFillShade="D9"/>
            <w:noWrap/>
            <w:vAlign w:val="center"/>
          </w:tcPr>
          <w:p w14:paraId="4DBE3EC5" w14:textId="37C722E5" w:rsidR="00AA4AE6" w:rsidRPr="00AA4AE6" w:rsidRDefault="00AA4AE6" w:rsidP="00110F43">
            <w:pPr>
              <w:keepNext/>
              <w:spacing w:line="240" w:lineRule="auto"/>
              <w:jc w:val="center"/>
              <w:rPr>
                <w:rFonts w:eastAsia="Times New Roman"/>
                <w:b/>
                <w:bCs/>
                <w:color w:val="000000"/>
                <w:sz w:val="21"/>
                <w:szCs w:val="21"/>
                <w:lang w:val="en-SG" w:eastAsia="en-GB"/>
              </w:rPr>
            </w:pPr>
            <w:r>
              <w:rPr>
                <w:rFonts w:eastAsia="Times New Roman"/>
                <w:b/>
                <w:bCs/>
                <w:color w:val="000000"/>
                <w:sz w:val="21"/>
                <w:szCs w:val="21"/>
                <w:lang w:val="en-SG" w:eastAsia="en-GB"/>
              </w:rPr>
              <w:t>Proportion of Month</w:t>
            </w:r>
            <w:r w:rsidR="003324EC">
              <w:rPr>
                <w:rFonts w:eastAsia="Times New Roman"/>
                <w:b/>
                <w:bCs/>
                <w:color w:val="000000"/>
                <w:sz w:val="21"/>
                <w:szCs w:val="21"/>
                <w:lang w:val="en-SG" w:eastAsia="en-GB"/>
              </w:rPr>
              <w:t>ly Tweets</w:t>
            </w:r>
          </w:p>
        </w:tc>
        <w:tc>
          <w:tcPr>
            <w:tcW w:w="1017" w:type="dxa"/>
            <w:shd w:val="clear" w:color="auto" w:fill="D9D9D9" w:themeFill="background1" w:themeFillShade="D9"/>
            <w:vAlign w:val="center"/>
          </w:tcPr>
          <w:p w14:paraId="376A0377" w14:textId="3CFBAA74" w:rsidR="00AA4AE6" w:rsidRPr="00AA4AE6" w:rsidRDefault="00AA4AE6" w:rsidP="00110F43">
            <w:pPr>
              <w:keepNext/>
              <w:spacing w:line="240" w:lineRule="auto"/>
              <w:jc w:val="center"/>
              <w:rPr>
                <w:rFonts w:eastAsia="Times New Roman"/>
                <w:b/>
                <w:bCs/>
                <w:color w:val="000000"/>
                <w:sz w:val="21"/>
                <w:szCs w:val="21"/>
                <w:lang w:val="en-SG" w:eastAsia="en-GB"/>
              </w:rPr>
            </w:pPr>
            <w:r w:rsidRPr="00AA4AE6">
              <w:rPr>
                <w:rFonts w:eastAsia="Times New Roman"/>
                <w:b/>
                <w:bCs/>
                <w:color w:val="000000"/>
                <w:sz w:val="21"/>
                <w:szCs w:val="21"/>
                <w:lang w:val="en-SG" w:eastAsia="en-GB"/>
              </w:rPr>
              <w:t>Monthly Total</w:t>
            </w:r>
          </w:p>
        </w:tc>
      </w:tr>
      <w:tr w:rsidR="00A13D82" w:rsidRPr="004D04EB" w14:paraId="40327310" w14:textId="175B1942" w:rsidTr="00110F43">
        <w:trPr>
          <w:trHeight w:val="320"/>
          <w:tblHeader/>
        </w:trPr>
        <w:tc>
          <w:tcPr>
            <w:tcW w:w="1134" w:type="dxa"/>
            <w:noWrap/>
            <w:vAlign w:val="center"/>
          </w:tcPr>
          <w:p w14:paraId="05B6A1D3" w14:textId="61FACA35" w:rsidR="00A13D82" w:rsidRPr="00AA4AE6" w:rsidRDefault="00A13D82" w:rsidP="00A13D82">
            <w:pPr>
              <w:spacing w:line="240" w:lineRule="auto"/>
              <w:jc w:val="center"/>
              <w:rPr>
                <w:rFonts w:eastAsia="Times New Roman"/>
                <w:color w:val="000000"/>
                <w:sz w:val="22"/>
                <w:szCs w:val="22"/>
                <w:lang w:val="en-SG" w:eastAsia="en-GB"/>
              </w:rPr>
            </w:pPr>
            <w:r w:rsidRPr="00AA4AE6">
              <w:rPr>
                <w:rFonts w:eastAsia="Times New Roman"/>
                <w:color w:val="000000"/>
                <w:sz w:val="22"/>
                <w:szCs w:val="22"/>
                <w:lang w:val="en-SG" w:eastAsia="en-GB"/>
              </w:rPr>
              <w:t>Jun 2021</w:t>
            </w:r>
          </w:p>
        </w:tc>
        <w:tc>
          <w:tcPr>
            <w:tcW w:w="992" w:type="dxa"/>
            <w:noWrap/>
            <w:vAlign w:val="center"/>
          </w:tcPr>
          <w:p w14:paraId="4A6AD665" w14:textId="25A1424F" w:rsidR="00A13D82" w:rsidRPr="00AA4AE6" w:rsidRDefault="00A13D82" w:rsidP="00A13D82">
            <w:pPr>
              <w:spacing w:line="240" w:lineRule="auto"/>
              <w:jc w:val="center"/>
              <w:rPr>
                <w:rFonts w:eastAsia="Times New Roman"/>
                <w:color w:val="000000"/>
                <w:sz w:val="22"/>
                <w:szCs w:val="22"/>
                <w:lang w:val="en-SG" w:eastAsia="en-GB"/>
              </w:rPr>
            </w:pPr>
            <w:r w:rsidRPr="00AA4AE6">
              <w:rPr>
                <w:color w:val="000000"/>
                <w:sz w:val="22"/>
                <w:szCs w:val="22"/>
              </w:rPr>
              <w:t>354</w:t>
            </w:r>
          </w:p>
        </w:tc>
        <w:tc>
          <w:tcPr>
            <w:tcW w:w="1701" w:type="dxa"/>
            <w:vAlign w:val="center"/>
          </w:tcPr>
          <w:p w14:paraId="4EF39DEE" w14:textId="74EFE31F" w:rsidR="00A13D82" w:rsidRPr="00A13D82" w:rsidRDefault="00A13D82" w:rsidP="00A13D82">
            <w:pPr>
              <w:spacing w:line="240" w:lineRule="auto"/>
              <w:jc w:val="center"/>
              <w:rPr>
                <w:color w:val="000000"/>
                <w:sz w:val="22"/>
                <w:szCs w:val="22"/>
              </w:rPr>
            </w:pPr>
            <w:r w:rsidRPr="00A13D82">
              <w:rPr>
                <w:color w:val="000000"/>
                <w:sz w:val="22"/>
                <w:szCs w:val="22"/>
              </w:rPr>
              <w:t>45.38%</w:t>
            </w:r>
          </w:p>
        </w:tc>
        <w:tc>
          <w:tcPr>
            <w:tcW w:w="992" w:type="dxa"/>
            <w:vAlign w:val="center"/>
          </w:tcPr>
          <w:p w14:paraId="4A8E5F53" w14:textId="04AF2A3A" w:rsidR="00A13D82" w:rsidRPr="00A13D82" w:rsidRDefault="00A13D82" w:rsidP="00A13D82">
            <w:pPr>
              <w:spacing w:line="240" w:lineRule="auto"/>
              <w:jc w:val="center"/>
              <w:rPr>
                <w:rFonts w:eastAsia="Times New Roman"/>
                <w:color w:val="000000"/>
                <w:sz w:val="22"/>
                <w:szCs w:val="22"/>
                <w:lang w:val="en-SG" w:eastAsia="en-GB"/>
              </w:rPr>
            </w:pPr>
            <w:r w:rsidRPr="00A13D82">
              <w:rPr>
                <w:color w:val="000000"/>
                <w:sz w:val="22"/>
                <w:szCs w:val="22"/>
              </w:rPr>
              <w:t>162</w:t>
            </w:r>
          </w:p>
        </w:tc>
        <w:tc>
          <w:tcPr>
            <w:tcW w:w="1701" w:type="dxa"/>
            <w:vAlign w:val="center"/>
          </w:tcPr>
          <w:p w14:paraId="5C556E91" w14:textId="4332BE98" w:rsidR="00A13D82" w:rsidRPr="00A13D82" w:rsidRDefault="00A13D82" w:rsidP="00A13D82">
            <w:pPr>
              <w:spacing w:line="240" w:lineRule="auto"/>
              <w:jc w:val="center"/>
              <w:rPr>
                <w:color w:val="000000"/>
                <w:sz w:val="22"/>
                <w:szCs w:val="22"/>
              </w:rPr>
            </w:pPr>
            <w:r w:rsidRPr="00A13D82">
              <w:rPr>
                <w:color w:val="000000"/>
                <w:sz w:val="22"/>
                <w:szCs w:val="22"/>
              </w:rPr>
              <w:t>20.77%</w:t>
            </w:r>
          </w:p>
        </w:tc>
        <w:tc>
          <w:tcPr>
            <w:tcW w:w="1247" w:type="dxa"/>
            <w:noWrap/>
            <w:vAlign w:val="center"/>
          </w:tcPr>
          <w:p w14:paraId="7FAFCA1D" w14:textId="2101C7A9" w:rsidR="00A13D82" w:rsidRPr="00AA4AE6" w:rsidRDefault="00A13D82" w:rsidP="00A13D82">
            <w:pPr>
              <w:spacing w:line="240" w:lineRule="auto"/>
              <w:jc w:val="center"/>
              <w:rPr>
                <w:rFonts w:eastAsia="Times New Roman"/>
                <w:color w:val="000000"/>
                <w:sz w:val="22"/>
                <w:szCs w:val="22"/>
                <w:lang w:val="en-SG" w:eastAsia="en-GB"/>
              </w:rPr>
            </w:pPr>
            <w:r w:rsidRPr="00AA4AE6">
              <w:rPr>
                <w:color w:val="000000"/>
                <w:sz w:val="22"/>
                <w:szCs w:val="22"/>
              </w:rPr>
              <w:t>264</w:t>
            </w:r>
          </w:p>
        </w:tc>
        <w:tc>
          <w:tcPr>
            <w:tcW w:w="1701" w:type="dxa"/>
            <w:noWrap/>
            <w:vAlign w:val="center"/>
          </w:tcPr>
          <w:p w14:paraId="15E9AA2E" w14:textId="6EEFCF69" w:rsidR="00A13D82" w:rsidRPr="00A13D82" w:rsidRDefault="00A13D82" w:rsidP="00A13D82">
            <w:pPr>
              <w:spacing w:line="240" w:lineRule="auto"/>
              <w:jc w:val="center"/>
              <w:rPr>
                <w:rFonts w:eastAsia="Times New Roman"/>
                <w:color w:val="000000"/>
                <w:sz w:val="22"/>
                <w:szCs w:val="22"/>
                <w:lang w:val="en-SG" w:eastAsia="en-GB"/>
              </w:rPr>
            </w:pPr>
            <w:r w:rsidRPr="00A13D82">
              <w:rPr>
                <w:color w:val="000000"/>
                <w:sz w:val="22"/>
                <w:szCs w:val="22"/>
              </w:rPr>
              <w:t>33.85%</w:t>
            </w:r>
          </w:p>
        </w:tc>
        <w:tc>
          <w:tcPr>
            <w:tcW w:w="1017" w:type="dxa"/>
            <w:vAlign w:val="center"/>
          </w:tcPr>
          <w:p w14:paraId="077A0884" w14:textId="1DC6FD62" w:rsidR="00A13D82" w:rsidRPr="00AA4AE6" w:rsidRDefault="00A13D82" w:rsidP="00A13D82">
            <w:pPr>
              <w:spacing w:line="240" w:lineRule="auto"/>
              <w:jc w:val="center"/>
              <w:rPr>
                <w:color w:val="000000"/>
                <w:sz w:val="22"/>
                <w:szCs w:val="22"/>
              </w:rPr>
            </w:pPr>
            <w:r w:rsidRPr="00AA4AE6">
              <w:rPr>
                <w:color w:val="000000"/>
                <w:sz w:val="22"/>
                <w:szCs w:val="22"/>
              </w:rPr>
              <w:t>780</w:t>
            </w:r>
          </w:p>
        </w:tc>
      </w:tr>
      <w:tr w:rsidR="00A13D82" w:rsidRPr="004D04EB" w14:paraId="27737862" w14:textId="1002BE6A" w:rsidTr="00A13D82">
        <w:trPr>
          <w:trHeight w:val="320"/>
        </w:trPr>
        <w:tc>
          <w:tcPr>
            <w:tcW w:w="1134" w:type="dxa"/>
            <w:noWrap/>
            <w:vAlign w:val="center"/>
          </w:tcPr>
          <w:p w14:paraId="6A750A2C" w14:textId="357F5EFD" w:rsidR="00A13D82" w:rsidRPr="00AA4AE6" w:rsidRDefault="00A13D82" w:rsidP="00A13D82">
            <w:pPr>
              <w:spacing w:line="240" w:lineRule="auto"/>
              <w:jc w:val="center"/>
              <w:rPr>
                <w:rFonts w:eastAsia="Times New Roman"/>
                <w:color w:val="000000"/>
                <w:sz w:val="22"/>
                <w:szCs w:val="22"/>
                <w:lang w:val="en-SG" w:eastAsia="en-GB"/>
              </w:rPr>
            </w:pPr>
            <w:r w:rsidRPr="00AA4AE6">
              <w:rPr>
                <w:rFonts w:eastAsia="Times New Roman"/>
                <w:color w:val="000000"/>
                <w:sz w:val="22"/>
                <w:szCs w:val="22"/>
                <w:lang w:val="en-SG" w:eastAsia="en-GB"/>
              </w:rPr>
              <w:t>Jul 2021</w:t>
            </w:r>
          </w:p>
        </w:tc>
        <w:tc>
          <w:tcPr>
            <w:tcW w:w="992" w:type="dxa"/>
            <w:noWrap/>
            <w:vAlign w:val="center"/>
          </w:tcPr>
          <w:p w14:paraId="27142043" w14:textId="4666A475" w:rsidR="00A13D82" w:rsidRPr="00AA4AE6" w:rsidRDefault="00A13D82" w:rsidP="00A13D82">
            <w:pPr>
              <w:spacing w:line="240" w:lineRule="auto"/>
              <w:jc w:val="center"/>
              <w:rPr>
                <w:rFonts w:eastAsia="Times New Roman"/>
                <w:color w:val="000000"/>
                <w:sz w:val="22"/>
                <w:szCs w:val="22"/>
                <w:lang w:val="en-SG" w:eastAsia="en-GB"/>
              </w:rPr>
            </w:pPr>
            <w:r w:rsidRPr="00AA4AE6">
              <w:rPr>
                <w:color w:val="000000"/>
                <w:sz w:val="22"/>
                <w:szCs w:val="22"/>
              </w:rPr>
              <w:t>338</w:t>
            </w:r>
          </w:p>
        </w:tc>
        <w:tc>
          <w:tcPr>
            <w:tcW w:w="1701" w:type="dxa"/>
            <w:vAlign w:val="center"/>
          </w:tcPr>
          <w:p w14:paraId="29EA1B5F" w14:textId="31E91E43" w:rsidR="00A13D82" w:rsidRPr="00A13D82" w:rsidRDefault="00A13D82" w:rsidP="00A13D82">
            <w:pPr>
              <w:spacing w:line="240" w:lineRule="auto"/>
              <w:jc w:val="center"/>
              <w:rPr>
                <w:color w:val="000000"/>
                <w:sz w:val="22"/>
                <w:szCs w:val="22"/>
              </w:rPr>
            </w:pPr>
            <w:r w:rsidRPr="00A13D82">
              <w:rPr>
                <w:color w:val="000000"/>
                <w:sz w:val="22"/>
                <w:szCs w:val="22"/>
              </w:rPr>
              <w:t>47.47%</w:t>
            </w:r>
          </w:p>
        </w:tc>
        <w:tc>
          <w:tcPr>
            <w:tcW w:w="992" w:type="dxa"/>
            <w:vAlign w:val="center"/>
          </w:tcPr>
          <w:p w14:paraId="3B99D8A5" w14:textId="72FE8967" w:rsidR="00A13D82" w:rsidRPr="00A13D82" w:rsidRDefault="00A13D82" w:rsidP="00A13D82">
            <w:pPr>
              <w:spacing w:line="240" w:lineRule="auto"/>
              <w:jc w:val="center"/>
              <w:rPr>
                <w:rFonts w:eastAsia="Times New Roman"/>
                <w:color w:val="000000"/>
                <w:sz w:val="22"/>
                <w:szCs w:val="22"/>
                <w:lang w:val="en-SG" w:eastAsia="en-GB"/>
              </w:rPr>
            </w:pPr>
            <w:r w:rsidRPr="00A13D82">
              <w:rPr>
                <w:color w:val="000000"/>
                <w:sz w:val="22"/>
                <w:szCs w:val="22"/>
              </w:rPr>
              <w:t>138</w:t>
            </w:r>
          </w:p>
        </w:tc>
        <w:tc>
          <w:tcPr>
            <w:tcW w:w="1701" w:type="dxa"/>
            <w:vAlign w:val="center"/>
          </w:tcPr>
          <w:p w14:paraId="3FB62046" w14:textId="0CC6A556" w:rsidR="00A13D82" w:rsidRPr="00A13D82" w:rsidRDefault="00A13D82" w:rsidP="00A13D82">
            <w:pPr>
              <w:spacing w:line="240" w:lineRule="auto"/>
              <w:jc w:val="center"/>
              <w:rPr>
                <w:color w:val="000000"/>
                <w:sz w:val="22"/>
                <w:szCs w:val="22"/>
              </w:rPr>
            </w:pPr>
            <w:r w:rsidRPr="00A13D82">
              <w:rPr>
                <w:color w:val="000000"/>
                <w:sz w:val="22"/>
                <w:szCs w:val="22"/>
              </w:rPr>
              <w:t>19.38%</w:t>
            </w:r>
          </w:p>
        </w:tc>
        <w:tc>
          <w:tcPr>
            <w:tcW w:w="1247" w:type="dxa"/>
            <w:noWrap/>
            <w:vAlign w:val="center"/>
          </w:tcPr>
          <w:p w14:paraId="4A2681DB" w14:textId="547FA3A7" w:rsidR="00A13D82" w:rsidRPr="00AA4AE6" w:rsidRDefault="00A13D82" w:rsidP="00A13D82">
            <w:pPr>
              <w:spacing w:line="240" w:lineRule="auto"/>
              <w:jc w:val="center"/>
              <w:rPr>
                <w:rFonts w:eastAsia="Times New Roman"/>
                <w:color w:val="000000"/>
                <w:sz w:val="22"/>
                <w:szCs w:val="22"/>
                <w:lang w:val="en-SG" w:eastAsia="en-GB"/>
              </w:rPr>
            </w:pPr>
            <w:r w:rsidRPr="00AA4AE6">
              <w:rPr>
                <w:color w:val="000000"/>
                <w:sz w:val="22"/>
                <w:szCs w:val="22"/>
              </w:rPr>
              <w:t>236</w:t>
            </w:r>
          </w:p>
        </w:tc>
        <w:tc>
          <w:tcPr>
            <w:tcW w:w="1701" w:type="dxa"/>
            <w:noWrap/>
            <w:vAlign w:val="center"/>
          </w:tcPr>
          <w:p w14:paraId="42508E64" w14:textId="00F4D9FF" w:rsidR="00A13D82" w:rsidRPr="00A13D82" w:rsidRDefault="00A13D82" w:rsidP="00A13D82">
            <w:pPr>
              <w:spacing w:line="240" w:lineRule="auto"/>
              <w:jc w:val="center"/>
              <w:rPr>
                <w:rFonts w:eastAsia="Times New Roman"/>
                <w:color w:val="000000"/>
                <w:sz w:val="22"/>
                <w:szCs w:val="22"/>
                <w:lang w:val="en-SG" w:eastAsia="en-GB"/>
              </w:rPr>
            </w:pPr>
            <w:r w:rsidRPr="00A13D82">
              <w:rPr>
                <w:color w:val="000000"/>
                <w:sz w:val="22"/>
                <w:szCs w:val="22"/>
              </w:rPr>
              <w:t>33.15%</w:t>
            </w:r>
          </w:p>
        </w:tc>
        <w:tc>
          <w:tcPr>
            <w:tcW w:w="1017" w:type="dxa"/>
            <w:vAlign w:val="center"/>
          </w:tcPr>
          <w:p w14:paraId="36828908" w14:textId="75F358E3" w:rsidR="00A13D82" w:rsidRPr="00AA4AE6" w:rsidRDefault="00A13D82" w:rsidP="00A13D82">
            <w:pPr>
              <w:spacing w:line="240" w:lineRule="auto"/>
              <w:jc w:val="center"/>
              <w:rPr>
                <w:color w:val="000000"/>
                <w:sz w:val="22"/>
                <w:szCs w:val="22"/>
              </w:rPr>
            </w:pPr>
            <w:r w:rsidRPr="00AA4AE6">
              <w:rPr>
                <w:color w:val="000000"/>
                <w:sz w:val="22"/>
                <w:szCs w:val="22"/>
              </w:rPr>
              <w:t>712</w:t>
            </w:r>
          </w:p>
        </w:tc>
      </w:tr>
      <w:tr w:rsidR="00A13D82" w:rsidRPr="004D04EB" w14:paraId="2FFD4690" w14:textId="0CDAE753" w:rsidTr="00A13D82">
        <w:trPr>
          <w:trHeight w:val="320"/>
        </w:trPr>
        <w:tc>
          <w:tcPr>
            <w:tcW w:w="1134" w:type="dxa"/>
            <w:noWrap/>
            <w:vAlign w:val="center"/>
          </w:tcPr>
          <w:p w14:paraId="13DE0A37" w14:textId="594A3749" w:rsidR="00A13D82" w:rsidRPr="00AA4AE6" w:rsidRDefault="00A13D82" w:rsidP="00A13D82">
            <w:pPr>
              <w:spacing w:line="240" w:lineRule="auto"/>
              <w:jc w:val="center"/>
              <w:rPr>
                <w:rFonts w:eastAsia="Times New Roman"/>
                <w:color w:val="000000"/>
                <w:sz w:val="22"/>
                <w:szCs w:val="22"/>
                <w:lang w:val="en-SG" w:eastAsia="en-GB"/>
              </w:rPr>
            </w:pPr>
            <w:r w:rsidRPr="00AA4AE6">
              <w:rPr>
                <w:rFonts w:eastAsia="Times New Roman"/>
                <w:color w:val="000000"/>
                <w:sz w:val="22"/>
                <w:szCs w:val="22"/>
                <w:lang w:val="en-SG" w:eastAsia="en-GB"/>
              </w:rPr>
              <w:t>Aug 2021</w:t>
            </w:r>
          </w:p>
        </w:tc>
        <w:tc>
          <w:tcPr>
            <w:tcW w:w="992" w:type="dxa"/>
            <w:noWrap/>
            <w:vAlign w:val="center"/>
          </w:tcPr>
          <w:p w14:paraId="483AA5D0" w14:textId="5ABDB112" w:rsidR="00A13D82" w:rsidRPr="00AA4AE6" w:rsidRDefault="00A13D82" w:rsidP="00A13D82">
            <w:pPr>
              <w:spacing w:line="240" w:lineRule="auto"/>
              <w:jc w:val="center"/>
              <w:rPr>
                <w:rFonts w:eastAsia="Times New Roman"/>
                <w:color w:val="000000"/>
                <w:sz w:val="22"/>
                <w:szCs w:val="22"/>
                <w:lang w:val="en-SG" w:eastAsia="en-GB"/>
              </w:rPr>
            </w:pPr>
            <w:r w:rsidRPr="00AA4AE6">
              <w:rPr>
                <w:color w:val="000000"/>
                <w:sz w:val="22"/>
                <w:szCs w:val="22"/>
              </w:rPr>
              <w:t>359</w:t>
            </w:r>
          </w:p>
        </w:tc>
        <w:tc>
          <w:tcPr>
            <w:tcW w:w="1701" w:type="dxa"/>
            <w:vAlign w:val="center"/>
          </w:tcPr>
          <w:p w14:paraId="5A869B4D" w14:textId="573ACFDF" w:rsidR="00A13D82" w:rsidRPr="00A13D82" w:rsidRDefault="00A13D82" w:rsidP="00A13D82">
            <w:pPr>
              <w:spacing w:line="240" w:lineRule="auto"/>
              <w:jc w:val="center"/>
              <w:rPr>
                <w:color w:val="000000"/>
                <w:sz w:val="22"/>
                <w:szCs w:val="22"/>
              </w:rPr>
            </w:pPr>
            <w:r w:rsidRPr="00A13D82">
              <w:rPr>
                <w:color w:val="000000"/>
                <w:sz w:val="22"/>
                <w:szCs w:val="22"/>
              </w:rPr>
              <w:t>51.58%</w:t>
            </w:r>
          </w:p>
        </w:tc>
        <w:tc>
          <w:tcPr>
            <w:tcW w:w="992" w:type="dxa"/>
            <w:vAlign w:val="center"/>
          </w:tcPr>
          <w:p w14:paraId="118184E1" w14:textId="1528D52B" w:rsidR="00A13D82" w:rsidRPr="00A13D82" w:rsidRDefault="00A13D82" w:rsidP="00A13D82">
            <w:pPr>
              <w:spacing w:line="240" w:lineRule="auto"/>
              <w:jc w:val="center"/>
              <w:rPr>
                <w:rFonts w:eastAsia="Times New Roman"/>
                <w:color w:val="000000"/>
                <w:sz w:val="22"/>
                <w:szCs w:val="22"/>
                <w:lang w:val="en-SG" w:eastAsia="en-GB"/>
              </w:rPr>
            </w:pPr>
            <w:r w:rsidRPr="00A13D82">
              <w:rPr>
                <w:color w:val="000000"/>
                <w:sz w:val="22"/>
                <w:szCs w:val="22"/>
              </w:rPr>
              <w:t>113</w:t>
            </w:r>
          </w:p>
        </w:tc>
        <w:tc>
          <w:tcPr>
            <w:tcW w:w="1701" w:type="dxa"/>
            <w:vAlign w:val="center"/>
          </w:tcPr>
          <w:p w14:paraId="45546127" w14:textId="3BC19F19" w:rsidR="00A13D82" w:rsidRPr="00A13D82" w:rsidRDefault="00A13D82" w:rsidP="00A13D82">
            <w:pPr>
              <w:spacing w:line="240" w:lineRule="auto"/>
              <w:jc w:val="center"/>
              <w:rPr>
                <w:color w:val="000000"/>
                <w:sz w:val="22"/>
                <w:szCs w:val="22"/>
              </w:rPr>
            </w:pPr>
            <w:r w:rsidRPr="00A13D82">
              <w:rPr>
                <w:color w:val="000000"/>
                <w:sz w:val="22"/>
                <w:szCs w:val="22"/>
              </w:rPr>
              <w:t>16.24%</w:t>
            </w:r>
          </w:p>
        </w:tc>
        <w:tc>
          <w:tcPr>
            <w:tcW w:w="1247" w:type="dxa"/>
            <w:noWrap/>
            <w:vAlign w:val="center"/>
          </w:tcPr>
          <w:p w14:paraId="0CF8017F" w14:textId="4900F8C4" w:rsidR="00A13D82" w:rsidRPr="00AA4AE6" w:rsidRDefault="00A13D82" w:rsidP="00A13D82">
            <w:pPr>
              <w:spacing w:line="240" w:lineRule="auto"/>
              <w:jc w:val="center"/>
              <w:rPr>
                <w:rFonts w:eastAsia="Times New Roman"/>
                <w:color w:val="000000"/>
                <w:sz w:val="22"/>
                <w:szCs w:val="22"/>
                <w:lang w:val="en-SG" w:eastAsia="en-GB"/>
              </w:rPr>
            </w:pPr>
            <w:r w:rsidRPr="00AA4AE6">
              <w:rPr>
                <w:color w:val="000000"/>
                <w:sz w:val="22"/>
                <w:szCs w:val="22"/>
              </w:rPr>
              <w:t>224</w:t>
            </w:r>
          </w:p>
        </w:tc>
        <w:tc>
          <w:tcPr>
            <w:tcW w:w="1701" w:type="dxa"/>
            <w:noWrap/>
            <w:vAlign w:val="center"/>
          </w:tcPr>
          <w:p w14:paraId="215E0BF4" w14:textId="4C5BC003" w:rsidR="00A13D82" w:rsidRPr="00A13D82" w:rsidRDefault="00A13D82" w:rsidP="00A13D82">
            <w:pPr>
              <w:spacing w:line="240" w:lineRule="auto"/>
              <w:jc w:val="center"/>
              <w:rPr>
                <w:rFonts w:eastAsia="Times New Roman"/>
                <w:color w:val="000000"/>
                <w:sz w:val="22"/>
                <w:szCs w:val="22"/>
                <w:lang w:val="en-SG" w:eastAsia="en-GB"/>
              </w:rPr>
            </w:pPr>
            <w:r w:rsidRPr="00A13D82">
              <w:rPr>
                <w:color w:val="000000"/>
                <w:sz w:val="22"/>
                <w:szCs w:val="22"/>
              </w:rPr>
              <w:t>32.18%</w:t>
            </w:r>
          </w:p>
        </w:tc>
        <w:tc>
          <w:tcPr>
            <w:tcW w:w="1017" w:type="dxa"/>
            <w:vAlign w:val="center"/>
          </w:tcPr>
          <w:p w14:paraId="659D75DA" w14:textId="13A5F6D3" w:rsidR="00A13D82" w:rsidRPr="00AA4AE6" w:rsidRDefault="00A13D82" w:rsidP="00A13D82">
            <w:pPr>
              <w:spacing w:line="240" w:lineRule="auto"/>
              <w:jc w:val="center"/>
              <w:rPr>
                <w:color w:val="000000"/>
                <w:sz w:val="22"/>
                <w:szCs w:val="22"/>
              </w:rPr>
            </w:pPr>
            <w:r w:rsidRPr="00AA4AE6">
              <w:rPr>
                <w:color w:val="000000"/>
                <w:sz w:val="22"/>
                <w:szCs w:val="22"/>
              </w:rPr>
              <w:t>696</w:t>
            </w:r>
          </w:p>
        </w:tc>
      </w:tr>
      <w:tr w:rsidR="00A13D82" w:rsidRPr="004D04EB" w14:paraId="06E6E54B" w14:textId="3F24A2A8" w:rsidTr="00A13D82">
        <w:trPr>
          <w:trHeight w:val="320"/>
        </w:trPr>
        <w:tc>
          <w:tcPr>
            <w:tcW w:w="1134" w:type="dxa"/>
            <w:noWrap/>
            <w:vAlign w:val="center"/>
          </w:tcPr>
          <w:p w14:paraId="2288E1A0" w14:textId="75A05A12" w:rsidR="00A13D82" w:rsidRPr="00AA4AE6" w:rsidRDefault="00A13D82" w:rsidP="00A13D82">
            <w:pPr>
              <w:spacing w:line="240" w:lineRule="auto"/>
              <w:jc w:val="center"/>
              <w:rPr>
                <w:rFonts w:eastAsia="Times New Roman"/>
                <w:color w:val="000000"/>
                <w:sz w:val="22"/>
                <w:szCs w:val="22"/>
                <w:lang w:val="en-SG" w:eastAsia="en-GB"/>
              </w:rPr>
            </w:pPr>
            <w:r w:rsidRPr="00AA4AE6">
              <w:rPr>
                <w:rFonts w:eastAsia="Times New Roman"/>
                <w:color w:val="000000"/>
                <w:sz w:val="22"/>
                <w:szCs w:val="22"/>
                <w:lang w:val="en-SG" w:eastAsia="en-GB"/>
              </w:rPr>
              <w:t>Sep 2021</w:t>
            </w:r>
          </w:p>
        </w:tc>
        <w:tc>
          <w:tcPr>
            <w:tcW w:w="992" w:type="dxa"/>
            <w:noWrap/>
            <w:vAlign w:val="center"/>
          </w:tcPr>
          <w:p w14:paraId="78446C65" w14:textId="040FEF76" w:rsidR="00A13D82" w:rsidRPr="00AA4AE6" w:rsidRDefault="00A13D82" w:rsidP="00A13D82">
            <w:pPr>
              <w:spacing w:line="240" w:lineRule="auto"/>
              <w:jc w:val="center"/>
              <w:rPr>
                <w:rFonts w:eastAsia="Times New Roman"/>
                <w:color w:val="000000"/>
                <w:sz w:val="22"/>
                <w:szCs w:val="22"/>
                <w:lang w:val="en-SG" w:eastAsia="en-GB"/>
              </w:rPr>
            </w:pPr>
            <w:r w:rsidRPr="00AA4AE6">
              <w:rPr>
                <w:color w:val="000000"/>
                <w:sz w:val="22"/>
                <w:szCs w:val="22"/>
              </w:rPr>
              <w:t>431</w:t>
            </w:r>
          </w:p>
        </w:tc>
        <w:tc>
          <w:tcPr>
            <w:tcW w:w="1701" w:type="dxa"/>
            <w:vAlign w:val="center"/>
          </w:tcPr>
          <w:p w14:paraId="2BF25A90" w14:textId="06458E8F" w:rsidR="00A13D82" w:rsidRPr="00A13D82" w:rsidRDefault="00A13D82" w:rsidP="00A13D82">
            <w:pPr>
              <w:spacing w:line="240" w:lineRule="auto"/>
              <w:jc w:val="center"/>
              <w:rPr>
                <w:color w:val="000000"/>
                <w:sz w:val="22"/>
                <w:szCs w:val="22"/>
              </w:rPr>
            </w:pPr>
            <w:r w:rsidRPr="00A13D82">
              <w:rPr>
                <w:color w:val="000000"/>
                <w:sz w:val="22"/>
                <w:szCs w:val="22"/>
              </w:rPr>
              <w:t>53.74%</w:t>
            </w:r>
          </w:p>
        </w:tc>
        <w:tc>
          <w:tcPr>
            <w:tcW w:w="992" w:type="dxa"/>
            <w:vAlign w:val="center"/>
          </w:tcPr>
          <w:p w14:paraId="3737FB51" w14:textId="7900BA27" w:rsidR="00A13D82" w:rsidRPr="00A13D82" w:rsidRDefault="00A13D82" w:rsidP="00A13D82">
            <w:pPr>
              <w:spacing w:line="240" w:lineRule="auto"/>
              <w:jc w:val="center"/>
              <w:rPr>
                <w:rFonts w:eastAsia="Times New Roman"/>
                <w:color w:val="000000"/>
                <w:sz w:val="22"/>
                <w:szCs w:val="22"/>
                <w:lang w:val="en-SG" w:eastAsia="en-GB"/>
              </w:rPr>
            </w:pPr>
            <w:r w:rsidRPr="00A13D82">
              <w:rPr>
                <w:color w:val="000000"/>
                <w:sz w:val="22"/>
                <w:szCs w:val="22"/>
              </w:rPr>
              <w:t>138</w:t>
            </w:r>
          </w:p>
        </w:tc>
        <w:tc>
          <w:tcPr>
            <w:tcW w:w="1701" w:type="dxa"/>
            <w:vAlign w:val="center"/>
          </w:tcPr>
          <w:p w14:paraId="50353C01" w14:textId="0E01472B" w:rsidR="00A13D82" w:rsidRPr="00A13D82" w:rsidRDefault="00A13D82" w:rsidP="00A13D82">
            <w:pPr>
              <w:spacing w:line="240" w:lineRule="auto"/>
              <w:jc w:val="center"/>
              <w:rPr>
                <w:color w:val="000000"/>
                <w:sz w:val="22"/>
                <w:szCs w:val="22"/>
              </w:rPr>
            </w:pPr>
            <w:r w:rsidRPr="00A13D82">
              <w:rPr>
                <w:color w:val="000000"/>
                <w:sz w:val="22"/>
                <w:szCs w:val="22"/>
              </w:rPr>
              <w:t>17.21%</w:t>
            </w:r>
          </w:p>
        </w:tc>
        <w:tc>
          <w:tcPr>
            <w:tcW w:w="1247" w:type="dxa"/>
            <w:noWrap/>
            <w:vAlign w:val="center"/>
          </w:tcPr>
          <w:p w14:paraId="73FF6483" w14:textId="511FE8DD" w:rsidR="00A13D82" w:rsidRPr="00AA4AE6" w:rsidRDefault="00A13D82" w:rsidP="00A13D82">
            <w:pPr>
              <w:spacing w:line="240" w:lineRule="auto"/>
              <w:jc w:val="center"/>
              <w:rPr>
                <w:rFonts w:eastAsia="Times New Roman"/>
                <w:color w:val="000000"/>
                <w:sz w:val="22"/>
                <w:szCs w:val="22"/>
                <w:lang w:val="en-SG" w:eastAsia="en-GB"/>
              </w:rPr>
            </w:pPr>
            <w:r w:rsidRPr="00AA4AE6">
              <w:rPr>
                <w:color w:val="000000"/>
                <w:sz w:val="22"/>
                <w:szCs w:val="22"/>
              </w:rPr>
              <w:t>233</w:t>
            </w:r>
          </w:p>
        </w:tc>
        <w:tc>
          <w:tcPr>
            <w:tcW w:w="1701" w:type="dxa"/>
            <w:noWrap/>
            <w:vAlign w:val="center"/>
          </w:tcPr>
          <w:p w14:paraId="27BFDF51" w14:textId="76E20BA7" w:rsidR="00A13D82" w:rsidRPr="00A13D82" w:rsidRDefault="00A13D82" w:rsidP="00A13D82">
            <w:pPr>
              <w:spacing w:line="240" w:lineRule="auto"/>
              <w:jc w:val="center"/>
              <w:rPr>
                <w:rFonts w:eastAsia="Times New Roman"/>
                <w:color w:val="000000"/>
                <w:sz w:val="22"/>
                <w:szCs w:val="22"/>
                <w:lang w:val="en-SG" w:eastAsia="en-GB"/>
              </w:rPr>
            </w:pPr>
            <w:r w:rsidRPr="00A13D82">
              <w:rPr>
                <w:color w:val="000000"/>
                <w:sz w:val="22"/>
                <w:szCs w:val="22"/>
              </w:rPr>
              <w:t>29.05%</w:t>
            </w:r>
          </w:p>
        </w:tc>
        <w:tc>
          <w:tcPr>
            <w:tcW w:w="1017" w:type="dxa"/>
            <w:vAlign w:val="center"/>
          </w:tcPr>
          <w:p w14:paraId="13ACE706" w14:textId="60FAC7F4" w:rsidR="00A13D82" w:rsidRPr="00AA4AE6" w:rsidRDefault="00A13D82" w:rsidP="00A13D82">
            <w:pPr>
              <w:spacing w:line="240" w:lineRule="auto"/>
              <w:jc w:val="center"/>
              <w:rPr>
                <w:color w:val="000000"/>
                <w:sz w:val="22"/>
                <w:szCs w:val="22"/>
              </w:rPr>
            </w:pPr>
            <w:r w:rsidRPr="00AA4AE6">
              <w:rPr>
                <w:color w:val="000000"/>
                <w:sz w:val="22"/>
                <w:szCs w:val="22"/>
              </w:rPr>
              <w:t>802</w:t>
            </w:r>
          </w:p>
        </w:tc>
      </w:tr>
      <w:tr w:rsidR="00A13D82" w:rsidRPr="004D04EB" w14:paraId="07D30DA5" w14:textId="194E278D" w:rsidTr="00A13D82">
        <w:trPr>
          <w:trHeight w:val="320"/>
        </w:trPr>
        <w:tc>
          <w:tcPr>
            <w:tcW w:w="1134" w:type="dxa"/>
            <w:noWrap/>
            <w:vAlign w:val="center"/>
          </w:tcPr>
          <w:p w14:paraId="62F730EE" w14:textId="589A208B" w:rsidR="00A13D82" w:rsidRPr="00AA4AE6" w:rsidRDefault="00A13D82" w:rsidP="00A13D82">
            <w:pPr>
              <w:spacing w:line="240" w:lineRule="auto"/>
              <w:jc w:val="center"/>
              <w:rPr>
                <w:rFonts w:eastAsia="Times New Roman"/>
                <w:color w:val="000000"/>
                <w:sz w:val="22"/>
                <w:szCs w:val="22"/>
                <w:lang w:val="en-SG" w:eastAsia="en-GB"/>
              </w:rPr>
            </w:pPr>
            <w:r w:rsidRPr="00AA4AE6">
              <w:rPr>
                <w:rFonts w:eastAsia="Times New Roman"/>
                <w:color w:val="000000"/>
                <w:sz w:val="22"/>
                <w:szCs w:val="22"/>
                <w:lang w:val="en-SG" w:eastAsia="en-GB"/>
              </w:rPr>
              <w:t>Oct 2021</w:t>
            </w:r>
          </w:p>
        </w:tc>
        <w:tc>
          <w:tcPr>
            <w:tcW w:w="992" w:type="dxa"/>
            <w:noWrap/>
            <w:vAlign w:val="center"/>
          </w:tcPr>
          <w:p w14:paraId="401D0DA0" w14:textId="3E7BC42F" w:rsidR="00A13D82" w:rsidRPr="00AA4AE6" w:rsidRDefault="00A13D82" w:rsidP="00A13D82">
            <w:pPr>
              <w:spacing w:line="240" w:lineRule="auto"/>
              <w:jc w:val="center"/>
              <w:rPr>
                <w:rFonts w:eastAsia="Times New Roman"/>
                <w:color w:val="000000"/>
                <w:sz w:val="22"/>
                <w:szCs w:val="22"/>
                <w:lang w:val="en-SG" w:eastAsia="en-GB"/>
              </w:rPr>
            </w:pPr>
            <w:r w:rsidRPr="00AA4AE6">
              <w:rPr>
                <w:color w:val="000000"/>
                <w:sz w:val="22"/>
                <w:szCs w:val="22"/>
              </w:rPr>
              <w:t>587</w:t>
            </w:r>
          </w:p>
        </w:tc>
        <w:tc>
          <w:tcPr>
            <w:tcW w:w="1701" w:type="dxa"/>
            <w:vAlign w:val="center"/>
          </w:tcPr>
          <w:p w14:paraId="2389ED89" w14:textId="357AB0AF" w:rsidR="00A13D82" w:rsidRPr="00A13D82" w:rsidRDefault="00A13D82" w:rsidP="00A13D82">
            <w:pPr>
              <w:spacing w:line="240" w:lineRule="auto"/>
              <w:jc w:val="center"/>
              <w:rPr>
                <w:color w:val="000000"/>
                <w:sz w:val="22"/>
                <w:szCs w:val="22"/>
              </w:rPr>
            </w:pPr>
            <w:r w:rsidRPr="00A13D82">
              <w:rPr>
                <w:color w:val="000000"/>
                <w:sz w:val="22"/>
                <w:szCs w:val="22"/>
              </w:rPr>
              <w:t>56.44%</w:t>
            </w:r>
          </w:p>
        </w:tc>
        <w:tc>
          <w:tcPr>
            <w:tcW w:w="992" w:type="dxa"/>
            <w:vAlign w:val="center"/>
          </w:tcPr>
          <w:p w14:paraId="1E0D1217" w14:textId="0B890B7A" w:rsidR="00A13D82" w:rsidRPr="00A13D82" w:rsidRDefault="00A13D82" w:rsidP="00A13D82">
            <w:pPr>
              <w:spacing w:line="240" w:lineRule="auto"/>
              <w:jc w:val="center"/>
              <w:rPr>
                <w:rFonts w:eastAsia="Times New Roman"/>
                <w:color w:val="000000"/>
                <w:sz w:val="22"/>
                <w:szCs w:val="22"/>
                <w:lang w:val="en-SG" w:eastAsia="en-GB"/>
              </w:rPr>
            </w:pPr>
            <w:r w:rsidRPr="00A13D82">
              <w:rPr>
                <w:color w:val="000000"/>
                <w:sz w:val="22"/>
                <w:szCs w:val="22"/>
              </w:rPr>
              <w:t>148</w:t>
            </w:r>
          </w:p>
        </w:tc>
        <w:tc>
          <w:tcPr>
            <w:tcW w:w="1701" w:type="dxa"/>
            <w:vAlign w:val="center"/>
          </w:tcPr>
          <w:p w14:paraId="66BAC603" w14:textId="6214023A" w:rsidR="00A13D82" w:rsidRPr="00A13D82" w:rsidRDefault="00A13D82" w:rsidP="00A13D82">
            <w:pPr>
              <w:spacing w:line="240" w:lineRule="auto"/>
              <w:jc w:val="center"/>
              <w:rPr>
                <w:color w:val="000000"/>
                <w:sz w:val="22"/>
                <w:szCs w:val="22"/>
              </w:rPr>
            </w:pPr>
            <w:r w:rsidRPr="00A13D82">
              <w:rPr>
                <w:color w:val="000000"/>
                <w:sz w:val="22"/>
                <w:szCs w:val="22"/>
              </w:rPr>
              <w:t>14.23%</w:t>
            </w:r>
          </w:p>
        </w:tc>
        <w:tc>
          <w:tcPr>
            <w:tcW w:w="1247" w:type="dxa"/>
            <w:noWrap/>
            <w:vAlign w:val="center"/>
          </w:tcPr>
          <w:p w14:paraId="35A093EF" w14:textId="254BC469" w:rsidR="00A13D82" w:rsidRPr="00AA4AE6" w:rsidRDefault="00A13D82" w:rsidP="00A13D82">
            <w:pPr>
              <w:spacing w:line="240" w:lineRule="auto"/>
              <w:jc w:val="center"/>
              <w:rPr>
                <w:rFonts w:eastAsia="Times New Roman"/>
                <w:color w:val="000000"/>
                <w:sz w:val="22"/>
                <w:szCs w:val="22"/>
                <w:lang w:val="en-SG" w:eastAsia="en-GB"/>
              </w:rPr>
            </w:pPr>
            <w:r w:rsidRPr="00AA4AE6">
              <w:rPr>
                <w:color w:val="000000"/>
                <w:sz w:val="22"/>
                <w:szCs w:val="22"/>
              </w:rPr>
              <w:t>305</w:t>
            </w:r>
          </w:p>
        </w:tc>
        <w:tc>
          <w:tcPr>
            <w:tcW w:w="1701" w:type="dxa"/>
            <w:noWrap/>
            <w:vAlign w:val="center"/>
          </w:tcPr>
          <w:p w14:paraId="6C58055F" w14:textId="58E605CB" w:rsidR="00A13D82" w:rsidRPr="00A13D82" w:rsidRDefault="00A13D82" w:rsidP="00A13D82">
            <w:pPr>
              <w:spacing w:line="240" w:lineRule="auto"/>
              <w:jc w:val="center"/>
              <w:rPr>
                <w:rFonts w:eastAsia="Times New Roman"/>
                <w:color w:val="000000"/>
                <w:sz w:val="22"/>
                <w:szCs w:val="22"/>
                <w:lang w:val="en-SG" w:eastAsia="en-GB"/>
              </w:rPr>
            </w:pPr>
            <w:r w:rsidRPr="00A13D82">
              <w:rPr>
                <w:color w:val="000000"/>
                <w:sz w:val="22"/>
                <w:szCs w:val="22"/>
              </w:rPr>
              <w:t>29.33%</w:t>
            </w:r>
          </w:p>
        </w:tc>
        <w:tc>
          <w:tcPr>
            <w:tcW w:w="1017" w:type="dxa"/>
            <w:vAlign w:val="center"/>
          </w:tcPr>
          <w:p w14:paraId="691B500B" w14:textId="0FD5CA8A" w:rsidR="00A13D82" w:rsidRPr="00AA4AE6" w:rsidRDefault="00A13D82" w:rsidP="00A13D82">
            <w:pPr>
              <w:spacing w:line="240" w:lineRule="auto"/>
              <w:jc w:val="center"/>
              <w:rPr>
                <w:color w:val="000000"/>
                <w:sz w:val="22"/>
                <w:szCs w:val="22"/>
              </w:rPr>
            </w:pPr>
            <w:r w:rsidRPr="00AA4AE6">
              <w:rPr>
                <w:color w:val="000000"/>
                <w:sz w:val="22"/>
                <w:szCs w:val="22"/>
              </w:rPr>
              <w:t>1,040</w:t>
            </w:r>
          </w:p>
        </w:tc>
      </w:tr>
      <w:tr w:rsidR="00A13D82" w:rsidRPr="004D04EB" w14:paraId="280F7742" w14:textId="262846AB" w:rsidTr="00A13D82">
        <w:trPr>
          <w:trHeight w:val="320"/>
        </w:trPr>
        <w:tc>
          <w:tcPr>
            <w:tcW w:w="1134" w:type="dxa"/>
            <w:noWrap/>
            <w:vAlign w:val="center"/>
          </w:tcPr>
          <w:p w14:paraId="46BF176E" w14:textId="1CF125F3" w:rsidR="00A13D82" w:rsidRPr="00AA4AE6" w:rsidRDefault="00A13D82" w:rsidP="00A13D82">
            <w:pPr>
              <w:spacing w:line="240" w:lineRule="auto"/>
              <w:jc w:val="center"/>
              <w:rPr>
                <w:rFonts w:eastAsia="Times New Roman"/>
                <w:color w:val="000000"/>
                <w:sz w:val="22"/>
                <w:szCs w:val="22"/>
                <w:lang w:val="en-SG" w:eastAsia="en-GB"/>
              </w:rPr>
            </w:pPr>
            <w:r w:rsidRPr="00AA4AE6">
              <w:rPr>
                <w:rFonts w:eastAsia="Times New Roman"/>
                <w:color w:val="000000"/>
                <w:sz w:val="22"/>
                <w:szCs w:val="22"/>
                <w:lang w:val="en-SG" w:eastAsia="en-GB"/>
              </w:rPr>
              <w:t>Nov 2021</w:t>
            </w:r>
          </w:p>
        </w:tc>
        <w:tc>
          <w:tcPr>
            <w:tcW w:w="992" w:type="dxa"/>
            <w:noWrap/>
            <w:vAlign w:val="center"/>
          </w:tcPr>
          <w:p w14:paraId="2BF2C269" w14:textId="49CEBA86" w:rsidR="00A13D82" w:rsidRPr="00AA4AE6" w:rsidRDefault="00A13D82" w:rsidP="00A13D82">
            <w:pPr>
              <w:spacing w:line="240" w:lineRule="auto"/>
              <w:jc w:val="center"/>
              <w:rPr>
                <w:rFonts w:eastAsia="Times New Roman"/>
                <w:color w:val="000000"/>
                <w:sz w:val="22"/>
                <w:szCs w:val="22"/>
                <w:lang w:val="en-SG" w:eastAsia="en-GB"/>
              </w:rPr>
            </w:pPr>
            <w:r w:rsidRPr="00AA4AE6">
              <w:rPr>
                <w:color w:val="000000"/>
                <w:sz w:val="22"/>
                <w:szCs w:val="22"/>
              </w:rPr>
              <w:t>468</w:t>
            </w:r>
          </w:p>
        </w:tc>
        <w:tc>
          <w:tcPr>
            <w:tcW w:w="1701" w:type="dxa"/>
            <w:vAlign w:val="center"/>
          </w:tcPr>
          <w:p w14:paraId="76D7DC65" w14:textId="3ED8EDE9" w:rsidR="00A13D82" w:rsidRPr="00A13D82" w:rsidRDefault="00A13D82" w:rsidP="00A13D82">
            <w:pPr>
              <w:spacing w:line="240" w:lineRule="auto"/>
              <w:jc w:val="center"/>
              <w:rPr>
                <w:color w:val="000000"/>
                <w:sz w:val="22"/>
                <w:szCs w:val="22"/>
              </w:rPr>
            </w:pPr>
            <w:r w:rsidRPr="00A13D82">
              <w:rPr>
                <w:color w:val="000000"/>
                <w:sz w:val="22"/>
                <w:szCs w:val="22"/>
              </w:rPr>
              <w:t>48.95%</w:t>
            </w:r>
          </w:p>
        </w:tc>
        <w:tc>
          <w:tcPr>
            <w:tcW w:w="992" w:type="dxa"/>
            <w:vAlign w:val="center"/>
          </w:tcPr>
          <w:p w14:paraId="0698DC11" w14:textId="7D6A6CAB" w:rsidR="00A13D82" w:rsidRPr="00A13D82" w:rsidRDefault="00A13D82" w:rsidP="00A13D82">
            <w:pPr>
              <w:spacing w:line="240" w:lineRule="auto"/>
              <w:jc w:val="center"/>
              <w:rPr>
                <w:rFonts w:eastAsia="Times New Roman"/>
                <w:color w:val="000000"/>
                <w:sz w:val="22"/>
                <w:szCs w:val="22"/>
                <w:lang w:val="en-SG" w:eastAsia="en-GB"/>
              </w:rPr>
            </w:pPr>
            <w:r w:rsidRPr="00A13D82">
              <w:rPr>
                <w:color w:val="000000"/>
                <w:sz w:val="22"/>
                <w:szCs w:val="22"/>
              </w:rPr>
              <w:t>198</w:t>
            </w:r>
          </w:p>
        </w:tc>
        <w:tc>
          <w:tcPr>
            <w:tcW w:w="1701" w:type="dxa"/>
            <w:vAlign w:val="center"/>
          </w:tcPr>
          <w:p w14:paraId="300C4388" w14:textId="34A66175" w:rsidR="00A13D82" w:rsidRPr="00A13D82" w:rsidRDefault="00A13D82" w:rsidP="00A13D82">
            <w:pPr>
              <w:spacing w:line="240" w:lineRule="auto"/>
              <w:jc w:val="center"/>
              <w:rPr>
                <w:color w:val="000000"/>
                <w:sz w:val="22"/>
                <w:szCs w:val="22"/>
              </w:rPr>
            </w:pPr>
            <w:r w:rsidRPr="00A13D82">
              <w:rPr>
                <w:color w:val="000000"/>
                <w:sz w:val="22"/>
                <w:szCs w:val="22"/>
              </w:rPr>
              <w:t>20.71%</w:t>
            </w:r>
          </w:p>
        </w:tc>
        <w:tc>
          <w:tcPr>
            <w:tcW w:w="1247" w:type="dxa"/>
            <w:noWrap/>
            <w:vAlign w:val="center"/>
          </w:tcPr>
          <w:p w14:paraId="1B18FBC1" w14:textId="264B4113" w:rsidR="00A13D82" w:rsidRPr="00AA4AE6" w:rsidRDefault="00A13D82" w:rsidP="00A13D82">
            <w:pPr>
              <w:spacing w:line="240" w:lineRule="auto"/>
              <w:jc w:val="center"/>
              <w:rPr>
                <w:rFonts w:eastAsia="Times New Roman"/>
                <w:color w:val="000000"/>
                <w:sz w:val="22"/>
                <w:szCs w:val="22"/>
                <w:lang w:val="en-SG" w:eastAsia="en-GB"/>
              </w:rPr>
            </w:pPr>
            <w:r w:rsidRPr="00AA4AE6">
              <w:rPr>
                <w:color w:val="000000"/>
                <w:sz w:val="22"/>
                <w:szCs w:val="22"/>
              </w:rPr>
              <w:t>290</w:t>
            </w:r>
          </w:p>
        </w:tc>
        <w:tc>
          <w:tcPr>
            <w:tcW w:w="1701" w:type="dxa"/>
            <w:noWrap/>
            <w:vAlign w:val="center"/>
          </w:tcPr>
          <w:p w14:paraId="287EEB23" w14:textId="0B792DF7" w:rsidR="00A13D82" w:rsidRPr="00A13D82" w:rsidRDefault="00A13D82" w:rsidP="00A13D82">
            <w:pPr>
              <w:spacing w:line="240" w:lineRule="auto"/>
              <w:jc w:val="center"/>
              <w:rPr>
                <w:rFonts w:eastAsia="Times New Roman"/>
                <w:color w:val="000000"/>
                <w:sz w:val="22"/>
                <w:szCs w:val="22"/>
                <w:lang w:val="en-SG" w:eastAsia="en-GB"/>
              </w:rPr>
            </w:pPr>
            <w:r w:rsidRPr="00A13D82">
              <w:rPr>
                <w:color w:val="000000"/>
                <w:sz w:val="22"/>
                <w:szCs w:val="22"/>
              </w:rPr>
              <w:t>30.33%</w:t>
            </w:r>
          </w:p>
        </w:tc>
        <w:tc>
          <w:tcPr>
            <w:tcW w:w="1017" w:type="dxa"/>
            <w:vAlign w:val="center"/>
          </w:tcPr>
          <w:p w14:paraId="77F7C8F6" w14:textId="17C7BD05" w:rsidR="00A13D82" w:rsidRPr="00AA4AE6" w:rsidRDefault="00A13D82" w:rsidP="00A13D82">
            <w:pPr>
              <w:spacing w:line="240" w:lineRule="auto"/>
              <w:jc w:val="center"/>
              <w:rPr>
                <w:color w:val="000000"/>
                <w:sz w:val="22"/>
                <w:szCs w:val="22"/>
              </w:rPr>
            </w:pPr>
            <w:r w:rsidRPr="00AA4AE6">
              <w:rPr>
                <w:color w:val="000000"/>
                <w:sz w:val="22"/>
                <w:szCs w:val="22"/>
              </w:rPr>
              <w:t>956</w:t>
            </w:r>
          </w:p>
        </w:tc>
      </w:tr>
      <w:tr w:rsidR="00A13D82" w:rsidRPr="004D04EB" w14:paraId="6CAE2999" w14:textId="146C93B9" w:rsidTr="00A13D82">
        <w:trPr>
          <w:trHeight w:val="320"/>
        </w:trPr>
        <w:tc>
          <w:tcPr>
            <w:tcW w:w="1134" w:type="dxa"/>
            <w:noWrap/>
            <w:vAlign w:val="center"/>
          </w:tcPr>
          <w:p w14:paraId="745ED4C6" w14:textId="2CAE13D5" w:rsidR="00A13D82" w:rsidRPr="00AA4AE6" w:rsidRDefault="00A13D82" w:rsidP="00A13D82">
            <w:pPr>
              <w:spacing w:line="240" w:lineRule="auto"/>
              <w:jc w:val="center"/>
              <w:rPr>
                <w:rFonts w:eastAsia="Times New Roman"/>
                <w:color w:val="000000"/>
                <w:sz w:val="22"/>
                <w:szCs w:val="22"/>
                <w:lang w:val="en-SG" w:eastAsia="en-GB"/>
              </w:rPr>
            </w:pPr>
            <w:r w:rsidRPr="00AA4AE6">
              <w:rPr>
                <w:rFonts w:eastAsia="Times New Roman"/>
                <w:color w:val="000000"/>
                <w:sz w:val="22"/>
                <w:szCs w:val="22"/>
                <w:lang w:val="en-SG" w:eastAsia="en-GB"/>
              </w:rPr>
              <w:t>Dec 2021</w:t>
            </w:r>
          </w:p>
        </w:tc>
        <w:tc>
          <w:tcPr>
            <w:tcW w:w="992" w:type="dxa"/>
            <w:noWrap/>
            <w:vAlign w:val="center"/>
          </w:tcPr>
          <w:p w14:paraId="751599CD" w14:textId="68DBD4DC" w:rsidR="00A13D82" w:rsidRPr="00AA4AE6" w:rsidRDefault="00A13D82" w:rsidP="00A13D82">
            <w:pPr>
              <w:spacing w:line="240" w:lineRule="auto"/>
              <w:jc w:val="center"/>
              <w:rPr>
                <w:rFonts w:eastAsia="Times New Roman"/>
                <w:color w:val="000000"/>
                <w:sz w:val="22"/>
                <w:szCs w:val="22"/>
                <w:lang w:val="en-SG" w:eastAsia="en-GB"/>
              </w:rPr>
            </w:pPr>
            <w:r w:rsidRPr="00AA4AE6">
              <w:rPr>
                <w:color w:val="000000"/>
                <w:sz w:val="22"/>
                <w:szCs w:val="22"/>
              </w:rPr>
              <w:t>358</w:t>
            </w:r>
          </w:p>
        </w:tc>
        <w:tc>
          <w:tcPr>
            <w:tcW w:w="1701" w:type="dxa"/>
            <w:vAlign w:val="center"/>
          </w:tcPr>
          <w:p w14:paraId="722D3B01" w14:textId="232BD04C" w:rsidR="00A13D82" w:rsidRPr="00A13D82" w:rsidRDefault="00A13D82" w:rsidP="00A13D82">
            <w:pPr>
              <w:spacing w:line="240" w:lineRule="auto"/>
              <w:jc w:val="center"/>
              <w:rPr>
                <w:color w:val="000000"/>
                <w:sz w:val="22"/>
                <w:szCs w:val="22"/>
              </w:rPr>
            </w:pPr>
            <w:r w:rsidRPr="00A13D82">
              <w:rPr>
                <w:color w:val="000000"/>
                <w:sz w:val="22"/>
                <w:szCs w:val="22"/>
              </w:rPr>
              <w:t>51.14%</w:t>
            </w:r>
          </w:p>
        </w:tc>
        <w:tc>
          <w:tcPr>
            <w:tcW w:w="992" w:type="dxa"/>
            <w:vAlign w:val="center"/>
          </w:tcPr>
          <w:p w14:paraId="5E5B0445" w14:textId="522F0DB2" w:rsidR="00A13D82" w:rsidRPr="00A13D82" w:rsidRDefault="00A13D82" w:rsidP="00A13D82">
            <w:pPr>
              <w:spacing w:line="240" w:lineRule="auto"/>
              <w:jc w:val="center"/>
              <w:rPr>
                <w:rFonts w:eastAsia="Times New Roman"/>
                <w:color w:val="000000"/>
                <w:sz w:val="22"/>
                <w:szCs w:val="22"/>
                <w:lang w:val="en-SG" w:eastAsia="en-GB"/>
              </w:rPr>
            </w:pPr>
            <w:r w:rsidRPr="00A13D82">
              <w:rPr>
                <w:color w:val="000000"/>
                <w:sz w:val="22"/>
                <w:szCs w:val="22"/>
              </w:rPr>
              <w:t>117</w:t>
            </w:r>
          </w:p>
        </w:tc>
        <w:tc>
          <w:tcPr>
            <w:tcW w:w="1701" w:type="dxa"/>
            <w:vAlign w:val="center"/>
          </w:tcPr>
          <w:p w14:paraId="244B02E1" w14:textId="6DF59F0A" w:rsidR="00A13D82" w:rsidRPr="00A13D82" w:rsidRDefault="00A13D82" w:rsidP="00A13D82">
            <w:pPr>
              <w:spacing w:line="240" w:lineRule="auto"/>
              <w:jc w:val="center"/>
              <w:rPr>
                <w:color w:val="000000"/>
                <w:sz w:val="22"/>
                <w:szCs w:val="22"/>
              </w:rPr>
            </w:pPr>
            <w:r w:rsidRPr="00A13D82">
              <w:rPr>
                <w:color w:val="000000"/>
                <w:sz w:val="22"/>
                <w:szCs w:val="22"/>
              </w:rPr>
              <w:t>16.71%</w:t>
            </w:r>
          </w:p>
        </w:tc>
        <w:tc>
          <w:tcPr>
            <w:tcW w:w="1247" w:type="dxa"/>
            <w:noWrap/>
            <w:vAlign w:val="center"/>
          </w:tcPr>
          <w:p w14:paraId="58BA40A3" w14:textId="618772C6" w:rsidR="00A13D82" w:rsidRPr="00AA4AE6" w:rsidRDefault="00A13D82" w:rsidP="00A13D82">
            <w:pPr>
              <w:spacing w:line="240" w:lineRule="auto"/>
              <w:jc w:val="center"/>
              <w:rPr>
                <w:rFonts w:eastAsia="Times New Roman"/>
                <w:color w:val="000000"/>
                <w:sz w:val="22"/>
                <w:szCs w:val="22"/>
                <w:lang w:val="en-SG" w:eastAsia="en-GB"/>
              </w:rPr>
            </w:pPr>
            <w:r w:rsidRPr="00AA4AE6">
              <w:rPr>
                <w:color w:val="000000"/>
                <w:sz w:val="22"/>
                <w:szCs w:val="22"/>
              </w:rPr>
              <w:t>225</w:t>
            </w:r>
          </w:p>
        </w:tc>
        <w:tc>
          <w:tcPr>
            <w:tcW w:w="1701" w:type="dxa"/>
            <w:noWrap/>
            <w:vAlign w:val="center"/>
          </w:tcPr>
          <w:p w14:paraId="7C4E8E18" w14:textId="42E521D1" w:rsidR="00A13D82" w:rsidRPr="00A13D82" w:rsidRDefault="00A13D82" w:rsidP="00A13D82">
            <w:pPr>
              <w:spacing w:line="240" w:lineRule="auto"/>
              <w:jc w:val="center"/>
              <w:rPr>
                <w:rFonts w:eastAsia="Times New Roman"/>
                <w:color w:val="000000"/>
                <w:sz w:val="22"/>
                <w:szCs w:val="22"/>
                <w:lang w:val="en-SG" w:eastAsia="en-GB"/>
              </w:rPr>
            </w:pPr>
            <w:r w:rsidRPr="00A13D82">
              <w:rPr>
                <w:color w:val="000000"/>
                <w:sz w:val="22"/>
                <w:szCs w:val="22"/>
              </w:rPr>
              <w:t>32.14%</w:t>
            </w:r>
          </w:p>
        </w:tc>
        <w:tc>
          <w:tcPr>
            <w:tcW w:w="1017" w:type="dxa"/>
            <w:vAlign w:val="center"/>
          </w:tcPr>
          <w:p w14:paraId="3A33CFF1" w14:textId="64AB14B9" w:rsidR="00A13D82" w:rsidRPr="00AA4AE6" w:rsidRDefault="00A13D82" w:rsidP="00A13D82">
            <w:pPr>
              <w:spacing w:line="240" w:lineRule="auto"/>
              <w:jc w:val="center"/>
              <w:rPr>
                <w:color w:val="000000"/>
                <w:sz w:val="22"/>
                <w:szCs w:val="22"/>
              </w:rPr>
            </w:pPr>
            <w:r w:rsidRPr="00AA4AE6">
              <w:rPr>
                <w:color w:val="000000"/>
                <w:sz w:val="22"/>
                <w:szCs w:val="22"/>
              </w:rPr>
              <w:t>700</w:t>
            </w:r>
          </w:p>
        </w:tc>
      </w:tr>
      <w:tr w:rsidR="00A13D82" w:rsidRPr="004D04EB" w14:paraId="12B0E13A" w14:textId="570F38F8" w:rsidTr="00A13D82">
        <w:trPr>
          <w:trHeight w:val="320"/>
        </w:trPr>
        <w:tc>
          <w:tcPr>
            <w:tcW w:w="1134" w:type="dxa"/>
            <w:noWrap/>
            <w:vAlign w:val="center"/>
          </w:tcPr>
          <w:p w14:paraId="707ECE96" w14:textId="11F0314E" w:rsidR="00A13D82" w:rsidRPr="00AA4AE6" w:rsidRDefault="00A13D82" w:rsidP="00A13D82">
            <w:pPr>
              <w:spacing w:line="240" w:lineRule="auto"/>
              <w:jc w:val="center"/>
              <w:rPr>
                <w:rFonts w:eastAsia="Times New Roman"/>
                <w:color w:val="000000"/>
                <w:sz w:val="22"/>
                <w:szCs w:val="22"/>
                <w:lang w:val="en-SG" w:eastAsia="en-GB"/>
              </w:rPr>
            </w:pPr>
            <w:r w:rsidRPr="00AA4AE6">
              <w:rPr>
                <w:rFonts w:eastAsia="Times New Roman"/>
                <w:color w:val="000000"/>
                <w:sz w:val="22"/>
                <w:szCs w:val="22"/>
                <w:lang w:val="en-SG" w:eastAsia="en-GB"/>
              </w:rPr>
              <w:t>Jan 2022</w:t>
            </w:r>
          </w:p>
        </w:tc>
        <w:tc>
          <w:tcPr>
            <w:tcW w:w="992" w:type="dxa"/>
            <w:noWrap/>
            <w:vAlign w:val="center"/>
          </w:tcPr>
          <w:p w14:paraId="4BC84202" w14:textId="63C0EDBF" w:rsidR="00A13D82" w:rsidRPr="00AA4AE6" w:rsidRDefault="00A13D82" w:rsidP="00A13D82">
            <w:pPr>
              <w:spacing w:line="240" w:lineRule="auto"/>
              <w:jc w:val="center"/>
              <w:rPr>
                <w:rFonts w:eastAsia="Times New Roman"/>
                <w:color w:val="000000"/>
                <w:sz w:val="22"/>
                <w:szCs w:val="22"/>
                <w:lang w:val="en-SG" w:eastAsia="en-GB"/>
              </w:rPr>
            </w:pPr>
            <w:r w:rsidRPr="00AA4AE6">
              <w:rPr>
                <w:color w:val="000000"/>
                <w:sz w:val="22"/>
                <w:szCs w:val="22"/>
              </w:rPr>
              <w:t>263</w:t>
            </w:r>
          </w:p>
        </w:tc>
        <w:tc>
          <w:tcPr>
            <w:tcW w:w="1701" w:type="dxa"/>
            <w:vAlign w:val="center"/>
          </w:tcPr>
          <w:p w14:paraId="70FBD4DE" w14:textId="62E2C67A" w:rsidR="00A13D82" w:rsidRPr="00A13D82" w:rsidRDefault="00A13D82" w:rsidP="00A13D82">
            <w:pPr>
              <w:spacing w:line="240" w:lineRule="auto"/>
              <w:jc w:val="center"/>
              <w:rPr>
                <w:color w:val="000000"/>
                <w:sz w:val="22"/>
                <w:szCs w:val="22"/>
              </w:rPr>
            </w:pPr>
            <w:r w:rsidRPr="00A13D82">
              <w:rPr>
                <w:color w:val="000000"/>
                <w:sz w:val="22"/>
                <w:szCs w:val="22"/>
              </w:rPr>
              <w:t>51.87%</w:t>
            </w:r>
          </w:p>
        </w:tc>
        <w:tc>
          <w:tcPr>
            <w:tcW w:w="992" w:type="dxa"/>
            <w:vAlign w:val="center"/>
          </w:tcPr>
          <w:p w14:paraId="2B593996" w14:textId="4C3D914B" w:rsidR="00A13D82" w:rsidRPr="00A13D82" w:rsidRDefault="00A13D82" w:rsidP="00A13D82">
            <w:pPr>
              <w:spacing w:line="240" w:lineRule="auto"/>
              <w:jc w:val="center"/>
              <w:rPr>
                <w:rFonts w:eastAsia="Times New Roman"/>
                <w:color w:val="000000"/>
                <w:sz w:val="22"/>
                <w:szCs w:val="22"/>
                <w:lang w:val="en-SG" w:eastAsia="en-GB"/>
              </w:rPr>
            </w:pPr>
            <w:r w:rsidRPr="00A13D82">
              <w:rPr>
                <w:color w:val="000000"/>
                <w:sz w:val="22"/>
                <w:szCs w:val="22"/>
              </w:rPr>
              <w:t>76</w:t>
            </w:r>
          </w:p>
        </w:tc>
        <w:tc>
          <w:tcPr>
            <w:tcW w:w="1701" w:type="dxa"/>
            <w:vAlign w:val="center"/>
          </w:tcPr>
          <w:p w14:paraId="3CCDB9AB" w14:textId="02E34529" w:rsidR="00A13D82" w:rsidRPr="00A13D82" w:rsidRDefault="00A13D82" w:rsidP="00A13D82">
            <w:pPr>
              <w:spacing w:line="240" w:lineRule="auto"/>
              <w:jc w:val="center"/>
              <w:rPr>
                <w:color w:val="000000"/>
                <w:sz w:val="22"/>
                <w:szCs w:val="22"/>
              </w:rPr>
            </w:pPr>
            <w:r w:rsidRPr="00A13D82">
              <w:rPr>
                <w:color w:val="000000"/>
                <w:sz w:val="22"/>
                <w:szCs w:val="22"/>
              </w:rPr>
              <w:t>14.99%</w:t>
            </w:r>
          </w:p>
        </w:tc>
        <w:tc>
          <w:tcPr>
            <w:tcW w:w="1247" w:type="dxa"/>
            <w:noWrap/>
            <w:vAlign w:val="center"/>
          </w:tcPr>
          <w:p w14:paraId="5C9927C2" w14:textId="6CBA2942" w:rsidR="00A13D82" w:rsidRPr="00AA4AE6" w:rsidRDefault="00A13D82" w:rsidP="00A13D82">
            <w:pPr>
              <w:spacing w:line="240" w:lineRule="auto"/>
              <w:jc w:val="center"/>
              <w:rPr>
                <w:rFonts w:eastAsia="Times New Roman"/>
                <w:color w:val="000000"/>
                <w:sz w:val="22"/>
                <w:szCs w:val="22"/>
                <w:lang w:val="en-SG" w:eastAsia="en-GB"/>
              </w:rPr>
            </w:pPr>
            <w:r w:rsidRPr="00AA4AE6">
              <w:rPr>
                <w:color w:val="000000"/>
                <w:sz w:val="22"/>
                <w:szCs w:val="22"/>
              </w:rPr>
              <w:t>168</w:t>
            </w:r>
          </w:p>
        </w:tc>
        <w:tc>
          <w:tcPr>
            <w:tcW w:w="1701" w:type="dxa"/>
            <w:noWrap/>
            <w:vAlign w:val="center"/>
          </w:tcPr>
          <w:p w14:paraId="7A971FEE" w14:textId="6B4F1488" w:rsidR="00A13D82" w:rsidRPr="00A13D82" w:rsidRDefault="00A13D82" w:rsidP="00A13D82">
            <w:pPr>
              <w:spacing w:line="240" w:lineRule="auto"/>
              <w:jc w:val="center"/>
              <w:rPr>
                <w:rFonts w:eastAsia="Times New Roman"/>
                <w:color w:val="000000"/>
                <w:sz w:val="22"/>
                <w:szCs w:val="22"/>
                <w:lang w:val="en-SG" w:eastAsia="en-GB"/>
              </w:rPr>
            </w:pPr>
            <w:r w:rsidRPr="00A13D82">
              <w:rPr>
                <w:color w:val="000000"/>
                <w:sz w:val="22"/>
                <w:szCs w:val="22"/>
              </w:rPr>
              <w:t>33.14%</w:t>
            </w:r>
          </w:p>
        </w:tc>
        <w:tc>
          <w:tcPr>
            <w:tcW w:w="1017" w:type="dxa"/>
            <w:vAlign w:val="center"/>
          </w:tcPr>
          <w:p w14:paraId="259CBE28" w14:textId="1246E7FC" w:rsidR="00A13D82" w:rsidRPr="00AA4AE6" w:rsidRDefault="00A13D82" w:rsidP="00A13D82">
            <w:pPr>
              <w:spacing w:line="240" w:lineRule="auto"/>
              <w:jc w:val="center"/>
              <w:rPr>
                <w:color w:val="000000"/>
                <w:sz w:val="22"/>
                <w:szCs w:val="22"/>
              </w:rPr>
            </w:pPr>
            <w:r w:rsidRPr="00AA4AE6">
              <w:rPr>
                <w:color w:val="000000"/>
                <w:sz w:val="22"/>
                <w:szCs w:val="22"/>
              </w:rPr>
              <w:t>507</w:t>
            </w:r>
          </w:p>
        </w:tc>
      </w:tr>
      <w:tr w:rsidR="00A13D82" w:rsidRPr="004D04EB" w14:paraId="618E4849" w14:textId="4B65CB79" w:rsidTr="00A13D82">
        <w:trPr>
          <w:trHeight w:val="320"/>
        </w:trPr>
        <w:tc>
          <w:tcPr>
            <w:tcW w:w="1134" w:type="dxa"/>
            <w:noWrap/>
            <w:vAlign w:val="center"/>
          </w:tcPr>
          <w:p w14:paraId="26BD39F9" w14:textId="2D9FC5C3" w:rsidR="00A13D82" w:rsidRPr="00AA4AE6" w:rsidRDefault="00A13D82" w:rsidP="00A13D82">
            <w:pPr>
              <w:spacing w:line="240" w:lineRule="auto"/>
              <w:jc w:val="center"/>
              <w:rPr>
                <w:rFonts w:eastAsia="Times New Roman"/>
                <w:color w:val="000000"/>
                <w:sz w:val="22"/>
                <w:szCs w:val="22"/>
                <w:lang w:val="en-SG" w:eastAsia="en-GB"/>
              </w:rPr>
            </w:pPr>
            <w:r w:rsidRPr="00AA4AE6">
              <w:rPr>
                <w:rFonts w:eastAsia="Times New Roman"/>
                <w:color w:val="000000"/>
                <w:sz w:val="22"/>
                <w:szCs w:val="22"/>
                <w:lang w:val="en-SG" w:eastAsia="en-GB"/>
              </w:rPr>
              <w:t>Feb 2022</w:t>
            </w:r>
          </w:p>
        </w:tc>
        <w:tc>
          <w:tcPr>
            <w:tcW w:w="992" w:type="dxa"/>
            <w:noWrap/>
            <w:vAlign w:val="center"/>
          </w:tcPr>
          <w:p w14:paraId="4465DF5F" w14:textId="5ED8F433" w:rsidR="00A13D82" w:rsidRPr="00AA4AE6" w:rsidRDefault="00A13D82" w:rsidP="00A13D82">
            <w:pPr>
              <w:spacing w:line="240" w:lineRule="auto"/>
              <w:jc w:val="center"/>
              <w:rPr>
                <w:rFonts w:eastAsia="Times New Roman"/>
                <w:color w:val="000000"/>
                <w:sz w:val="22"/>
                <w:szCs w:val="22"/>
                <w:lang w:val="en-SG" w:eastAsia="en-GB"/>
              </w:rPr>
            </w:pPr>
            <w:r w:rsidRPr="00AA4AE6">
              <w:rPr>
                <w:color w:val="000000"/>
                <w:sz w:val="22"/>
                <w:szCs w:val="22"/>
              </w:rPr>
              <w:t>280</w:t>
            </w:r>
          </w:p>
        </w:tc>
        <w:tc>
          <w:tcPr>
            <w:tcW w:w="1701" w:type="dxa"/>
            <w:vAlign w:val="center"/>
          </w:tcPr>
          <w:p w14:paraId="234C67CF" w14:textId="30E5327A" w:rsidR="00A13D82" w:rsidRPr="00A13D82" w:rsidRDefault="00A13D82" w:rsidP="00A13D82">
            <w:pPr>
              <w:spacing w:line="240" w:lineRule="auto"/>
              <w:jc w:val="center"/>
              <w:rPr>
                <w:color w:val="000000"/>
                <w:sz w:val="22"/>
                <w:szCs w:val="22"/>
              </w:rPr>
            </w:pPr>
            <w:r w:rsidRPr="00A13D82">
              <w:rPr>
                <w:color w:val="000000"/>
                <w:sz w:val="22"/>
                <w:szCs w:val="22"/>
              </w:rPr>
              <w:t>41.85%</w:t>
            </w:r>
          </w:p>
        </w:tc>
        <w:tc>
          <w:tcPr>
            <w:tcW w:w="992" w:type="dxa"/>
            <w:vAlign w:val="center"/>
          </w:tcPr>
          <w:p w14:paraId="2375DFF8" w14:textId="082234B3" w:rsidR="00A13D82" w:rsidRPr="00A13D82" w:rsidRDefault="00A13D82" w:rsidP="00A13D82">
            <w:pPr>
              <w:spacing w:line="240" w:lineRule="auto"/>
              <w:jc w:val="center"/>
              <w:rPr>
                <w:rFonts w:eastAsia="Times New Roman"/>
                <w:color w:val="000000"/>
                <w:sz w:val="22"/>
                <w:szCs w:val="22"/>
                <w:lang w:val="en-SG" w:eastAsia="en-GB"/>
              </w:rPr>
            </w:pPr>
            <w:r w:rsidRPr="00A13D82">
              <w:rPr>
                <w:color w:val="000000"/>
                <w:sz w:val="22"/>
                <w:szCs w:val="22"/>
              </w:rPr>
              <w:t>133</w:t>
            </w:r>
          </w:p>
        </w:tc>
        <w:tc>
          <w:tcPr>
            <w:tcW w:w="1701" w:type="dxa"/>
            <w:vAlign w:val="center"/>
          </w:tcPr>
          <w:p w14:paraId="5550D89F" w14:textId="63E0F98E" w:rsidR="00A13D82" w:rsidRPr="00A13D82" w:rsidRDefault="00A13D82" w:rsidP="00A13D82">
            <w:pPr>
              <w:spacing w:line="240" w:lineRule="auto"/>
              <w:jc w:val="center"/>
              <w:rPr>
                <w:color w:val="000000"/>
                <w:sz w:val="22"/>
                <w:szCs w:val="22"/>
              </w:rPr>
            </w:pPr>
            <w:r w:rsidRPr="00A13D82">
              <w:rPr>
                <w:color w:val="000000"/>
                <w:sz w:val="22"/>
                <w:szCs w:val="22"/>
              </w:rPr>
              <w:t>19.88%</w:t>
            </w:r>
          </w:p>
        </w:tc>
        <w:tc>
          <w:tcPr>
            <w:tcW w:w="1247" w:type="dxa"/>
            <w:noWrap/>
            <w:vAlign w:val="center"/>
          </w:tcPr>
          <w:p w14:paraId="13371828" w14:textId="3B58B627" w:rsidR="00A13D82" w:rsidRPr="00AA4AE6" w:rsidRDefault="00A13D82" w:rsidP="00A13D82">
            <w:pPr>
              <w:spacing w:line="240" w:lineRule="auto"/>
              <w:jc w:val="center"/>
              <w:rPr>
                <w:rFonts w:eastAsia="Times New Roman"/>
                <w:color w:val="000000"/>
                <w:sz w:val="22"/>
                <w:szCs w:val="22"/>
                <w:lang w:val="en-SG" w:eastAsia="en-GB"/>
              </w:rPr>
            </w:pPr>
            <w:r w:rsidRPr="00AA4AE6">
              <w:rPr>
                <w:color w:val="000000"/>
                <w:sz w:val="22"/>
                <w:szCs w:val="22"/>
              </w:rPr>
              <w:t>256</w:t>
            </w:r>
          </w:p>
        </w:tc>
        <w:tc>
          <w:tcPr>
            <w:tcW w:w="1701" w:type="dxa"/>
            <w:noWrap/>
            <w:vAlign w:val="center"/>
          </w:tcPr>
          <w:p w14:paraId="43A66570" w14:textId="53D39BCB" w:rsidR="00A13D82" w:rsidRPr="00A13D82" w:rsidRDefault="00A13D82" w:rsidP="00A13D82">
            <w:pPr>
              <w:spacing w:line="240" w:lineRule="auto"/>
              <w:jc w:val="center"/>
              <w:rPr>
                <w:rFonts w:eastAsia="Times New Roman"/>
                <w:color w:val="000000"/>
                <w:sz w:val="22"/>
                <w:szCs w:val="22"/>
                <w:lang w:val="en-SG" w:eastAsia="en-GB"/>
              </w:rPr>
            </w:pPr>
            <w:r w:rsidRPr="00A13D82">
              <w:rPr>
                <w:color w:val="000000"/>
                <w:sz w:val="22"/>
                <w:szCs w:val="22"/>
              </w:rPr>
              <w:t>38.27%</w:t>
            </w:r>
          </w:p>
        </w:tc>
        <w:tc>
          <w:tcPr>
            <w:tcW w:w="1017" w:type="dxa"/>
            <w:vAlign w:val="center"/>
          </w:tcPr>
          <w:p w14:paraId="3A8C6B89" w14:textId="453E5BCE" w:rsidR="00A13D82" w:rsidRPr="00AA4AE6" w:rsidRDefault="00A13D82" w:rsidP="00A13D82">
            <w:pPr>
              <w:spacing w:line="240" w:lineRule="auto"/>
              <w:jc w:val="center"/>
              <w:rPr>
                <w:color w:val="000000"/>
                <w:sz w:val="22"/>
                <w:szCs w:val="22"/>
              </w:rPr>
            </w:pPr>
            <w:r w:rsidRPr="00AA4AE6">
              <w:rPr>
                <w:color w:val="000000"/>
                <w:sz w:val="22"/>
                <w:szCs w:val="22"/>
              </w:rPr>
              <w:t>669</w:t>
            </w:r>
          </w:p>
        </w:tc>
      </w:tr>
      <w:tr w:rsidR="00A13D82" w:rsidRPr="004D04EB" w14:paraId="544D3905" w14:textId="5FCFDAE1" w:rsidTr="00A13D82">
        <w:trPr>
          <w:trHeight w:val="320"/>
        </w:trPr>
        <w:tc>
          <w:tcPr>
            <w:tcW w:w="1134" w:type="dxa"/>
            <w:noWrap/>
            <w:vAlign w:val="center"/>
          </w:tcPr>
          <w:p w14:paraId="2A78071E" w14:textId="76630EB1" w:rsidR="00A13D82" w:rsidRPr="00AA4AE6" w:rsidRDefault="00A13D82" w:rsidP="00A13D82">
            <w:pPr>
              <w:spacing w:line="240" w:lineRule="auto"/>
              <w:jc w:val="center"/>
              <w:rPr>
                <w:rFonts w:eastAsia="Times New Roman"/>
                <w:color w:val="000000"/>
                <w:sz w:val="22"/>
                <w:szCs w:val="22"/>
                <w:lang w:val="en-SG" w:eastAsia="en-GB"/>
              </w:rPr>
            </w:pPr>
            <w:r w:rsidRPr="00AA4AE6">
              <w:rPr>
                <w:rFonts w:eastAsia="Times New Roman"/>
                <w:color w:val="000000"/>
                <w:sz w:val="22"/>
                <w:szCs w:val="22"/>
                <w:lang w:val="en-SG" w:eastAsia="en-GB"/>
              </w:rPr>
              <w:t>Mar 2022</w:t>
            </w:r>
          </w:p>
        </w:tc>
        <w:tc>
          <w:tcPr>
            <w:tcW w:w="992" w:type="dxa"/>
            <w:noWrap/>
            <w:vAlign w:val="center"/>
          </w:tcPr>
          <w:p w14:paraId="59B5C145" w14:textId="7A88E689" w:rsidR="00A13D82" w:rsidRPr="00AA4AE6" w:rsidRDefault="00A13D82" w:rsidP="00A13D82">
            <w:pPr>
              <w:spacing w:line="240" w:lineRule="auto"/>
              <w:jc w:val="center"/>
              <w:rPr>
                <w:rFonts w:eastAsia="Times New Roman"/>
                <w:color w:val="000000"/>
                <w:sz w:val="22"/>
                <w:szCs w:val="22"/>
                <w:lang w:val="en-SG" w:eastAsia="en-GB"/>
              </w:rPr>
            </w:pPr>
            <w:r w:rsidRPr="00AA4AE6">
              <w:rPr>
                <w:color w:val="000000"/>
                <w:sz w:val="22"/>
                <w:szCs w:val="22"/>
              </w:rPr>
              <w:t>550</w:t>
            </w:r>
          </w:p>
        </w:tc>
        <w:tc>
          <w:tcPr>
            <w:tcW w:w="1701" w:type="dxa"/>
            <w:vAlign w:val="center"/>
          </w:tcPr>
          <w:p w14:paraId="70CD8518" w14:textId="63CE4B55" w:rsidR="00A13D82" w:rsidRPr="00A13D82" w:rsidRDefault="00A13D82" w:rsidP="00A13D82">
            <w:pPr>
              <w:spacing w:line="240" w:lineRule="auto"/>
              <w:jc w:val="center"/>
              <w:rPr>
                <w:color w:val="000000"/>
                <w:sz w:val="22"/>
                <w:szCs w:val="22"/>
              </w:rPr>
            </w:pPr>
            <w:r w:rsidRPr="00A13D82">
              <w:rPr>
                <w:color w:val="000000"/>
                <w:sz w:val="22"/>
                <w:szCs w:val="22"/>
              </w:rPr>
              <w:t>37.70%</w:t>
            </w:r>
          </w:p>
        </w:tc>
        <w:tc>
          <w:tcPr>
            <w:tcW w:w="992" w:type="dxa"/>
            <w:vAlign w:val="center"/>
          </w:tcPr>
          <w:p w14:paraId="22F7BECC" w14:textId="45372D31" w:rsidR="00A13D82" w:rsidRPr="00A13D82" w:rsidRDefault="00A13D82" w:rsidP="00A13D82">
            <w:pPr>
              <w:spacing w:line="240" w:lineRule="auto"/>
              <w:jc w:val="center"/>
              <w:rPr>
                <w:rFonts w:eastAsia="Times New Roman"/>
                <w:color w:val="000000"/>
                <w:sz w:val="22"/>
                <w:szCs w:val="22"/>
                <w:lang w:val="en-SG" w:eastAsia="en-GB"/>
              </w:rPr>
            </w:pPr>
            <w:r w:rsidRPr="00A13D82">
              <w:rPr>
                <w:color w:val="000000"/>
                <w:sz w:val="22"/>
                <w:szCs w:val="22"/>
              </w:rPr>
              <w:t>391</w:t>
            </w:r>
          </w:p>
        </w:tc>
        <w:tc>
          <w:tcPr>
            <w:tcW w:w="1701" w:type="dxa"/>
            <w:vAlign w:val="center"/>
          </w:tcPr>
          <w:p w14:paraId="40F8E9DF" w14:textId="48D29740" w:rsidR="00A13D82" w:rsidRPr="00A13D82" w:rsidRDefault="00A13D82" w:rsidP="00A13D82">
            <w:pPr>
              <w:spacing w:line="240" w:lineRule="auto"/>
              <w:jc w:val="center"/>
              <w:rPr>
                <w:color w:val="000000"/>
                <w:sz w:val="22"/>
                <w:szCs w:val="22"/>
              </w:rPr>
            </w:pPr>
            <w:r w:rsidRPr="00A13D82">
              <w:rPr>
                <w:color w:val="000000"/>
                <w:sz w:val="22"/>
                <w:szCs w:val="22"/>
              </w:rPr>
              <w:t>26.80%</w:t>
            </w:r>
          </w:p>
        </w:tc>
        <w:tc>
          <w:tcPr>
            <w:tcW w:w="1247" w:type="dxa"/>
            <w:noWrap/>
            <w:vAlign w:val="center"/>
          </w:tcPr>
          <w:p w14:paraId="2CC456D3" w14:textId="19933F87" w:rsidR="00A13D82" w:rsidRPr="00AA4AE6" w:rsidRDefault="00A13D82" w:rsidP="00A13D82">
            <w:pPr>
              <w:spacing w:line="240" w:lineRule="auto"/>
              <w:jc w:val="center"/>
              <w:rPr>
                <w:rFonts w:eastAsia="Times New Roman"/>
                <w:color w:val="000000"/>
                <w:sz w:val="22"/>
                <w:szCs w:val="22"/>
                <w:lang w:val="en-SG" w:eastAsia="en-GB"/>
              </w:rPr>
            </w:pPr>
            <w:r w:rsidRPr="00AA4AE6">
              <w:rPr>
                <w:color w:val="000000"/>
                <w:sz w:val="22"/>
                <w:szCs w:val="22"/>
              </w:rPr>
              <w:t>518</w:t>
            </w:r>
          </w:p>
        </w:tc>
        <w:tc>
          <w:tcPr>
            <w:tcW w:w="1701" w:type="dxa"/>
            <w:noWrap/>
            <w:vAlign w:val="center"/>
          </w:tcPr>
          <w:p w14:paraId="03439F91" w14:textId="780C9448" w:rsidR="00A13D82" w:rsidRPr="00A13D82" w:rsidRDefault="00A13D82" w:rsidP="00A13D82">
            <w:pPr>
              <w:spacing w:line="240" w:lineRule="auto"/>
              <w:jc w:val="center"/>
              <w:rPr>
                <w:rFonts w:eastAsia="Times New Roman"/>
                <w:color w:val="000000"/>
                <w:sz w:val="22"/>
                <w:szCs w:val="22"/>
                <w:lang w:val="en-SG" w:eastAsia="en-GB"/>
              </w:rPr>
            </w:pPr>
            <w:r w:rsidRPr="00A13D82">
              <w:rPr>
                <w:color w:val="000000"/>
                <w:sz w:val="22"/>
                <w:szCs w:val="22"/>
              </w:rPr>
              <w:t>35.50%</w:t>
            </w:r>
          </w:p>
        </w:tc>
        <w:tc>
          <w:tcPr>
            <w:tcW w:w="1017" w:type="dxa"/>
            <w:vAlign w:val="center"/>
          </w:tcPr>
          <w:p w14:paraId="62B5B4AB" w14:textId="0454BC97" w:rsidR="00A13D82" w:rsidRPr="00AA4AE6" w:rsidRDefault="00A13D82" w:rsidP="00A13D82">
            <w:pPr>
              <w:spacing w:line="240" w:lineRule="auto"/>
              <w:jc w:val="center"/>
              <w:rPr>
                <w:color w:val="000000"/>
                <w:sz w:val="22"/>
                <w:szCs w:val="22"/>
              </w:rPr>
            </w:pPr>
            <w:r w:rsidRPr="00AA4AE6">
              <w:rPr>
                <w:color w:val="000000"/>
                <w:sz w:val="22"/>
                <w:szCs w:val="22"/>
              </w:rPr>
              <w:t>1,459</w:t>
            </w:r>
          </w:p>
        </w:tc>
      </w:tr>
      <w:tr w:rsidR="00A13D82" w:rsidRPr="004D04EB" w14:paraId="0EE2B99D" w14:textId="3C6C6BC3" w:rsidTr="00A13D82">
        <w:trPr>
          <w:trHeight w:val="320"/>
        </w:trPr>
        <w:tc>
          <w:tcPr>
            <w:tcW w:w="1134" w:type="dxa"/>
            <w:noWrap/>
            <w:vAlign w:val="center"/>
          </w:tcPr>
          <w:p w14:paraId="31914944" w14:textId="03649743" w:rsidR="00A13D82" w:rsidRPr="00AA4AE6" w:rsidRDefault="00A13D82" w:rsidP="00A13D82">
            <w:pPr>
              <w:spacing w:line="240" w:lineRule="auto"/>
              <w:jc w:val="center"/>
              <w:rPr>
                <w:rFonts w:eastAsia="Times New Roman"/>
                <w:color w:val="000000"/>
                <w:sz w:val="22"/>
                <w:szCs w:val="22"/>
                <w:lang w:val="en-SG" w:eastAsia="en-GB"/>
              </w:rPr>
            </w:pPr>
            <w:r w:rsidRPr="00AA4AE6">
              <w:rPr>
                <w:rFonts w:eastAsia="Times New Roman"/>
                <w:color w:val="000000"/>
                <w:sz w:val="22"/>
                <w:szCs w:val="22"/>
                <w:lang w:val="en-SG" w:eastAsia="en-GB"/>
              </w:rPr>
              <w:lastRenderedPageBreak/>
              <w:t>Apr 2022</w:t>
            </w:r>
          </w:p>
        </w:tc>
        <w:tc>
          <w:tcPr>
            <w:tcW w:w="992" w:type="dxa"/>
            <w:noWrap/>
            <w:vAlign w:val="center"/>
          </w:tcPr>
          <w:p w14:paraId="2DB47505" w14:textId="3CAE3C91" w:rsidR="00A13D82" w:rsidRPr="00AA4AE6" w:rsidRDefault="00A13D82" w:rsidP="00A13D82">
            <w:pPr>
              <w:spacing w:line="240" w:lineRule="auto"/>
              <w:jc w:val="center"/>
              <w:rPr>
                <w:rFonts w:eastAsia="Times New Roman"/>
                <w:color w:val="000000"/>
                <w:sz w:val="22"/>
                <w:szCs w:val="22"/>
                <w:lang w:val="en-SG" w:eastAsia="en-GB"/>
              </w:rPr>
            </w:pPr>
            <w:r w:rsidRPr="00AA4AE6">
              <w:rPr>
                <w:color w:val="000000"/>
                <w:sz w:val="22"/>
                <w:szCs w:val="22"/>
              </w:rPr>
              <w:t>567</w:t>
            </w:r>
          </w:p>
        </w:tc>
        <w:tc>
          <w:tcPr>
            <w:tcW w:w="1701" w:type="dxa"/>
            <w:vAlign w:val="center"/>
          </w:tcPr>
          <w:p w14:paraId="6A92DFBA" w14:textId="7C2CF3FC" w:rsidR="00A13D82" w:rsidRPr="00A13D82" w:rsidRDefault="00A13D82" w:rsidP="00A13D82">
            <w:pPr>
              <w:spacing w:line="240" w:lineRule="auto"/>
              <w:jc w:val="center"/>
              <w:rPr>
                <w:color w:val="000000"/>
                <w:sz w:val="22"/>
                <w:szCs w:val="22"/>
              </w:rPr>
            </w:pPr>
            <w:r w:rsidRPr="00A13D82">
              <w:rPr>
                <w:color w:val="000000"/>
                <w:sz w:val="22"/>
                <w:szCs w:val="22"/>
              </w:rPr>
              <w:t>48.88%</w:t>
            </w:r>
          </w:p>
        </w:tc>
        <w:tc>
          <w:tcPr>
            <w:tcW w:w="992" w:type="dxa"/>
            <w:vAlign w:val="center"/>
          </w:tcPr>
          <w:p w14:paraId="0672EDAE" w14:textId="1777D0D3" w:rsidR="00A13D82" w:rsidRPr="00A13D82" w:rsidRDefault="00A13D82" w:rsidP="00A13D82">
            <w:pPr>
              <w:spacing w:line="240" w:lineRule="auto"/>
              <w:jc w:val="center"/>
              <w:rPr>
                <w:rFonts w:eastAsia="Times New Roman"/>
                <w:color w:val="000000"/>
                <w:sz w:val="22"/>
                <w:szCs w:val="22"/>
                <w:lang w:val="en-SG" w:eastAsia="en-GB"/>
              </w:rPr>
            </w:pPr>
            <w:r w:rsidRPr="00A13D82">
              <w:rPr>
                <w:color w:val="000000"/>
                <w:sz w:val="22"/>
                <w:szCs w:val="22"/>
              </w:rPr>
              <w:t>243</w:t>
            </w:r>
          </w:p>
        </w:tc>
        <w:tc>
          <w:tcPr>
            <w:tcW w:w="1701" w:type="dxa"/>
            <w:vAlign w:val="center"/>
          </w:tcPr>
          <w:p w14:paraId="767FADC3" w14:textId="52015AD9" w:rsidR="00A13D82" w:rsidRPr="00A13D82" w:rsidRDefault="00A13D82" w:rsidP="00A13D82">
            <w:pPr>
              <w:spacing w:line="240" w:lineRule="auto"/>
              <w:jc w:val="center"/>
              <w:rPr>
                <w:color w:val="000000"/>
                <w:sz w:val="22"/>
                <w:szCs w:val="22"/>
              </w:rPr>
            </w:pPr>
            <w:r w:rsidRPr="00A13D82">
              <w:rPr>
                <w:color w:val="000000"/>
                <w:sz w:val="22"/>
                <w:szCs w:val="22"/>
              </w:rPr>
              <w:t>20.95%</w:t>
            </w:r>
          </w:p>
        </w:tc>
        <w:tc>
          <w:tcPr>
            <w:tcW w:w="1247" w:type="dxa"/>
            <w:noWrap/>
            <w:vAlign w:val="center"/>
          </w:tcPr>
          <w:p w14:paraId="7EFA06F2" w14:textId="2830E2F6" w:rsidR="00A13D82" w:rsidRPr="00AA4AE6" w:rsidRDefault="00A13D82" w:rsidP="00A13D82">
            <w:pPr>
              <w:spacing w:line="240" w:lineRule="auto"/>
              <w:jc w:val="center"/>
              <w:rPr>
                <w:rFonts w:eastAsia="Times New Roman"/>
                <w:color w:val="000000"/>
                <w:sz w:val="22"/>
                <w:szCs w:val="22"/>
                <w:lang w:val="en-SG" w:eastAsia="en-GB"/>
              </w:rPr>
            </w:pPr>
            <w:r w:rsidRPr="00AA4AE6">
              <w:rPr>
                <w:color w:val="000000"/>
                <w:sz w:val="22"/>
                <w:szCs w:val="22"/>
              </w:rPr>
              <w:t>350</w:t>
            </w:r>
          </w:p>
        </w:tc>
        <w:tc>
          <w:tcPr>
            <w:tcW w:w="1701" w:type="dxa"/>
            <w:noWrap/>
            <w:vAlign w:val="center"/>
          </w:tcPr>
          <w:p w14:paraId="58E972B7" w14:textId="15A190AF" w:rsidR="00A13D82" w:rsidRPr="00A13D82" w:rsidRDefault="00A13D82" w:rsidP="00A13D82">
            <w:pPr>
              <w:spacing w:line="240" w:lineRule="auto"/>
              <w:jc w:val="center"/>
              <w:rPr>
                <w:rFonts w:eastAsia="Times New Roman"/>
                <w:color w:val="000000"/>
                <w:sz w:val="22"/>
                <w:szCs w:val="22"/>
                <w:lang w:val="en-SG" w:eastAsia="en-GB"/>
              </w:rPr>
            </w:pPr>
            <w:r w:rsidRPr="00A13D82">
              <w:rPr>
                <w:color w:val="000000"/>
                <w:sz w:val="22"/>
                <w:szCs w:val="22"/>
              </w:rPr>
              <w:t>30.17%</w:t>
            </w:r>
          </w:p>
        </w:tc>
        <w:tc>
          <w:tcPr>
            <w:tcW w:w="1017" w:type="dxa"/>
            <w:vAlign w:val="center"/>
          </w:tcPr>
          <w:p w14:paraId="25FCBB00" w14:textId="41D39CA9" w:rsidR="00A13D82" w:rsidRPr="00AA4AE6" w:rsidRDefault="00A13D82" w:rsidP="00A13D82">
            <w:pPr>
              <w:spacing w:line="240" w:lineRule="auto"/>
              <w:jc w:val="center"/>
              <w:rPr>
                <w:color w:val="000000"/>
                <w:sz w:val="22"/>
                <w:szCs w:val="22"/>
              </w:rPr>
            </w:pPr>
            <w:r w:rsidRPr="00AA4AE6">
              <w:rPr>
                <w:color w:val="000000"/>
                <w:sz w:val="22"/>
                <w:szCs w:val="22"/>
              </w:rPr>
              <w:t>1,160</w:t>
            </w:r>
          </w:p>
        </w:tc>
      </w:tr>
      <w:tr w:rsidR="00A13D82" w:rsidRPr="004D04EB" w14:paraId="59F9D164" w14:textId="06941068" w:rsidTr="00A13D82">
        <w:trPr>
          <w:trHeight w:val="320"/>
        </w:trPr>
        <w:tc>
          <w:tcPr>
            <w:tcW w:w="1134" w:type="dxa"/>
            <w:tcBorders>
              <w:bottom w:val="double" w:sz="4" w:space="0" w:color="auto"/>
            </w:tcBorders>
            <w:noWrap/>
            <w:vAlign w:val="center"/>
          </w:tcPr>
          <w:p w14:paraId="2AF77B6D" w14:textId="79DADE02" w:rsidR="00A13D82" w:rsidRPr="00AA4AE6" w:rsidRDefault="00A13D82" w:rsidP="00A13D82">
            <w:pPr>
              <w:spacing w:line="240" w:lineRule="auto"/>
              <w:jc w:val="center"/>
              <w:rPr>
                <w:rFonts w:eastAsia="Times New Roman"/>
                <w:color w:val="000000"/>
                <w:sz w:val="22"/>
                <w:szCs w:val="22"/>
                <w:lang w:val="en-SG" w:eastAsia="en-GB"/>
              </w:rPr>
            </w:pPr>
            <w:r w:rsidRPr="00AA4AE6">
              <w:rPr>
                <w:rFonts w:eastAsia="Times New Roman"/>
                <w:color w:val="000000"/>
                <w:sz w:val="22"/>
                <w:szCs w:val="22"/>
                <w:lang w:val="en-SG" w:eastAsia="en-GB"/>
              </w:rPr>
              <w:t>May 2022</w:t>
            </w:r>
          </w:p>
        </w:tc>
        <w:tc>
          <w:tcPr>
            <w:tcW w:w="992" w:type="dxa"/>
            <w:tcBorders>
              <w:bottom w:val="double" w:sz="4" w:space="0" w:color="auto"/>
            </w:tcBorders>
            <w:noWrap/>
            <w:vAlign w:val="center"/>
          </w:tcPr>
          <w:p w14:paraId="7346D1B2" w14:textId="19CC968E" w:rsidR="00A13D82" w:rsidRPr="00AA4AE6" w:rsidRDefault="00A13D82" w:rsidP="00A13D82">
            <w:pPr>
              <w:spacing w:line="240" w:lineRule="auto"/>
              <w:jc w:val="center"/>
              <w:rPr>
                <w:rFonts w:eastAsia="Times New Roman"/>
                <w:color w:val="000000"/>
                <w:sz w:val="22"/>
                <w:szCs w:val="22"/>
                <w:lang w:val="en-SG" w:eastAsia="en-GB"/>
              </w:rPr>
            </w:pPr>
            <w:r w:rsidRPr="00AA4AE6">
              <w:rPr>
                <w:color w:val="000000"/>
                <w:sz w:val="22"/>
                <w:szCs w:val="22"/>
              </w:rPr>
              <w:t>538</w:t>
            </w:r>
          </w:p>
        </w:tc>
        <w:tc>
          <w:tcPr>
            <w:tcW w:w="1701" w:type="dxa"/>
            <w:tcBorders>
              <w:bottom w:val="double" w:sz="4" w:space="0" w:color="auto"/>
            </w:tcBorders>
            <w:vAlign w:val="center"/>
          </w:tcPr>
          <w:p w14:paraId="06EC3949" w14:textId="63991144" w:rsidR="00A13D82" w:rsidRPr="00A13D82" w:rsidRDefault="00A13D82" w:rsidP="00A13D82">
            <w:pPr>
              <w:spacing w:line="240" w:lineRule="auto"/>
              <w:jc w:val="center"/>
              <w:rPr>
                <w:color w:val="000000"/>
                <w:sz w:val="22"/>
                <w:szCs w:val="22"/>
              </w:rPr>
            </w:pPr>
            <w:r w:rsidRPr="00A13D82">
              <w:rPr>
                <w:color w:val="000000"/>
                <w:sz w:val="22"/>
                <w:szCs w:val="22"/>
              </w:rPr>
              <w:t>49.91%</w:t>
            </w:r>
          </w:p>
        </w:tc>
        <w:tc>
          <w:tcPr>
            <w:tcW w:w="992" w:type="dxa"/>
            <w:tcBorders>
              <w:bottom w:val="double" w:sz="4" w:space="0" w:color="auto"/>
            </w:tcBorders>
            <w:vAlign w:val="center"/>
          </w:tcPr>
          <w:p w14:paraId="78B053C2" w14:textId="1F9DE1CD" w:rsidR="00A13D82" w:rsidRPr="00A13D82" w:rsidRDefault="00A13D82" w:rsidP="00A13D82">
            <w:pPr>
              <w:spacing w:line="240" w:lineRule="auto"/>
              <w:jc w:val="center"/>
              <w:rPr>
                <w:rFonts w:eastAsia="Times New Roman"/>
                <w:color w:val="000000"/>
                <w:sz w:val="22"/>
                <w:szCs w:val="22"/>
                <w:lang w:val="en-SG" w:eastAsia="en-GB"/>
              </w:rPr>
            </w:pPr>
            <w:r w:rsidRPr="00A13D82">
              <w:rPr>
                <w:color w:val="000000"/>
                <w:sz w:val="22"/>
                <w:szCs w:val="22"/>
              </w:rPr>
              <w:t>170</w:t>
            </w:r>
          </w:p>
        </w:tc>
        <w:tc>
          <w:tcPr>
            <w:tcW w:w="1701" w:type="dxa"/>
            <w:tcBorders>
              <w:bottom w:val="double" w:sz="4" w:space="0" w:color="auto"/>
            </w:tcBorders>
            <w:vAlign w:val="center"/>
          </w:tcPr>
          <w:p w14:paraId="1D154A48" w14:textId="1907268E" w:rsidR="00A13D82" w:rsidRPr="00A13D82" w:rsidRDefault="00A13D82" w:rsidP="00A13D82">
            <w:pPr>
              <w:spacing w:line="240" w:lineRule="auto"/>
              <w:jc w:val="center"/>
              <w:rPr>
                <w:color w:val="000000"/>
                <w:sz w:val="22"/>
                <w:szCs w:val="22"/>
              </w:rPr>
            </w:pPr>
            <w:r w:rsidRPr="00A13D82">
              <w:rPr>
                <w:color w:val="000000"/>
                <w:sz w:val="22"/>
                <w:szCs w:val="22"/>
              </w:rPr>
              <w:t>15.77%</w:t>
            </w:r>
          </w:p>
        </w:tc>
        <w:tc>
          <w:tcPr>
            <w:tcW w:w="1247" w:type="dxa"/>
            <w:tcBorders>
              <w:bottom w:val="double" w:sz="4" w:space="0" w:color="auto"/>
            </w:tcBorders>
            <w:noWrap/>
            <w:vAlign w:val="center"/>
          </w:tcPr>
          <w:p w14:paraId="7EE79657" w14:textId="1B3A0D19" w:rsidR="00A13D82" w:rsidRPr="00AA4AE6" w:rsidRDefault="00A13D82" w:rsidP="00A13D82">
            <w:pPr>
              <w:spacing w:line="240" w:lineRule="auto"/>
              <w:jc w:val="center"/>
              <w:rPr>
                <w:rFonts w:eastAsia="Times New Roman"/>
                <w:color w:val="000000"/>
                <w:sz w:val="22"/>
                <w:szCs w:val="22"/>
                <w:lang w:val="en-SG" w:eastAsia="en-GB"/>
              </w:rPr>
            </w:pPr>
            <w:r w:rsidRPr="00AA4AE6">
              <w:rPr>
                <w:color w:val="000000"/>
                <w:sz w:val="22"/>
                <w:szCs w:val="22"/>
              </w:rPr>
              <w:t>370</w:t>
            </w:r>
          </w:p>
        </w:tc>
        <w:tc>
          <w:tcPr>
            <w:tcW w:w="1701" w:type="dxa"/>
            <w:tcBorders>
              <w:bottom w:val="double" w:sz="4" w:space="0" w:color="auto"/>
            </w:tcBorders>
            <w:noWrap/>
            <w:vAlign w:val="center"/>
          </w:tcPr>
          <w:p w14:paraId="157F9167" w14:textId="72384D3B" w:rsidR="00A13D82" w:rsidRPr="00A13D82" w:rsidRDefault="00A13D82" w:rsidP="00A13D82">
            <w:pPr>
              <w:spacing w:line="240" w:lineRule="auto"/>
              <w:jc w:val="center"/>
              <w:rPr>
                <w:rFonts w:eastAsia="Times New Roman"/>
                <w:color w:val="000000"/>
                <w:sz w:val="22"/>
                <w:szCs w:val="22"/>
                <w:lang w:val="en-SG" w:eastAsia="en-GB"/>
              </w:rPr>
            </w:pPr>
            <w:r w:rsidRPr="00A13D82">
              <w:rPr>
                <w:color w:val="000000"/>
                <w:sz w:val="22"/>
                <w:szCs w:val="22"/>
              </w:rPr>
              <w:t>34.32%</w:t>
            </w:r>
          </w:p>
        </w:tc>
        <w:tc>
          <w:tcPr>
            <w:tcW w:w="1017" w:type="dxa"/>
            <w:tcBorders>
              <w:bottom w:val="double" w:sz="4" w:space="0" w:color="auto"/>
            </w:tcBorders>
            <w:vAlign w:val="center"/>
          </w:tcPr>
          <w:p w14:paraId="417560DA" w14:textId="6E2DD4E3" w:rsidR="00A13D82" w:rsidRPr="00AA4AE6" w:rsidRDefault="00A13D82" w:rsidP="00A13D82">
            <w:pPr>
              <w:spacing w:line="240" w:lineRule="auto"/>
              <w:jc w:val="center"/>
              <w:rPr>
                <w:color w:val="000000"/>
                <w:sz w:val="22"/>
                <w:szCs w:val="22"/>
              </w:rPr>
            </w:pPr>
            <w:r w:rsidRPr="00AA4AE6">
              <w:rPr>
                <w:color w:val="000000"/>
                <w:sz w:val="22"/>
                <w:szCs w:val="22"/>
              </w:rPr>
              <w:t>1,078</w:t>
            </w:r>
          </w:p>
        </w:tc>
      </w:tr>
      <w:tr w:rsidR="00AA4AE6" w:rsidRPr="004D04EB" w14:paraId="5AFEA1D4" w14:textId="1337F426" w:rsidTr="00A13D82">
        <w:trPr>
          <w:trHeight w:val="320"/>
        </w:trPr>
        <w:tc>
          <w:tcPr>
            <w:tcW w:w="1134" w:type="dxa"/>
            <w:tcBorders>
              <w:top w:val="double" w:sz="4" w:space="0" w:color="auto"/>
            </w:tcBorders>
            <w:noWrap/>
            <w:vAlign w:val="center"/>
          </w:tcPr>
          <w:p w14:paraId="465A9CCE" w14:textId="300DCCA6" w:rsidR="00AA4AE6" w:rsidRPr="00984101" w:rsidRDefault="00AA4AE6" w:rsidP="00A13D82">
            <w:pPr>
              <w:spacing w:line="240" w:lineRule="auto"/>
              <w:jc w:val="center"/>
              <w:rPr>
                <w:rFonts w:eastAsia="Times New Roman"/>
                <w:b/>
                <w:bCs/>
                <w:color w:val="000000"/>
                <w:sz w:val="22"/>
                <w:szCs w:val="22"/>
                <w:lang w:val="en-SG" w:eastAsia="en-GB"/>
              </w:rPr>
            </w:pPr>
            <w:r w:rsidRPr="00984101">
              <w:rPr>
                <w:rFonts w:eastAsia="Times New Roman"/>
                <w:b/>
                <w:bCs/>
                <w:color w:val="000000"/>
                <w:sz w:val="22"/>
                <w:szCs w:val="22"/>
                <w:lang w:val="en-SG" w:eastAsia="en-GB"/>
              </w:rPr>
              <w:t>Total</w:t>
            </w:r>
          </w:p>
        </w:tc>
        <w:tc>
          <w:tcPr>
            <w:tcW w:w="992" w:type="dxa"/>
            <w:tcBorders>
              <w:top w:val="double" w:sz="4" w:space="0" w:color="auto"/>
            </w:tcBorders>
            <w:noWrap/>
            <w:vAlign w:val="center"/>
          </w:tcPr>
          <w:p w14:paraId="1D3E6EA5" w14:textId="2F102206" w:rsidR="00AA4AE6" w:rsidRPr="00984101" w:rsidRDefault="00AA4AE6" w:rsidP="00A13D82">
            <w:pPr>
              <w:spacing w:line="240" w:lineRule="auto"/>
              <w:jc w:val="center"/>
              <w:rPr>
                <w:b/>
                <w:bCs/>
                <w:color w:val="000000"/>
                <w:sz w:val="22"/>
                <w:szCs w:val="22"/>
                <w:lang w:val="en-SG"/>
              </w:rPr>
            </w:pPr>
            <w:r w:rsidRPr="00984101">
              <w:rPr>
                <w:b/>
                <w:bCs/>
                <w:color w:val="000000"/>
                <w:sz w:val="22"/>
                <w:szCs w:val="22"/>
              </w:rPr>
              <w:t>5,093</w:t>
            </w:r>
          </w:p>
        </w:tc>
        <w:tc>
          <w:tcPr>
            <w:tcW w:w="1701" w:type="dxa"/>
            <w:tcBorders>
              <w:top w:val="double" w:sz="4" w:space="0" w:color="auto"/>
            </w:tcBorders>
            <w:vAlign w:val="center"/>
          </w:tcPr>
          <w:p w14:paraId="53BF46D5" w14:textId="77777777" w:rsidR="00AA4AE6" w:rsidRPr="00984101" w:rsidRDefault="00AA4AE6" w:rsidP="00A13D82">
            <w:pPr>
              <w:spacing w:line="240" w:lineRule="auto"/>
              <w:jc w:val="center"/>
              <w:rPr>
                <w:b/>
                <w:bCs/>
                <w:color w:val="000000"/>
                <w:sz w:val="22"/>
                <w:szCs w:val="22"/>
              </w:rPr>
            </w:pPr>
          </w:p>
        </w:tc>
        <w:tc>
          <w:tcPr>
            <w:tcW w:w="992" w:type="dxa"/>
            <w:tcBorders>
              <w:top w:val="double" w:sz="4" w:space="0" w:color="auto"/>
            </w:tcBorders>
            <w:vAlign w:val="center"/>
          </w:tcPr>
          <w:p w14:paraId="7F276151" w14:textId="2F5E67C2" w:rsidR="00AA4AE6" w:rsidRPr="00984101" w:rsidRDefault="00AA4AE6" w:rsidP="00A13D82">
            <w:pPr>
              <w:spacing w:line="240" w:lineRule="auto"/>
              <w:jc w:val="center"/>
              <w:rPr>
                <w:b/>
                <w:bCs/>
                <w:color w:val="000000"/>
                <w:sz w:val="22"/>
                <w:szCs w:val="22"/>
              </w:rPr>
            </w:pPr>
            <w:r w:rsidRPr="00984101">
              <w:rPr>
                <w:b/>
                <w:bCs/>
                <w:color w:val="000000"/>
                <w:sz w:val="22"/>
                <w:szCs w:val="22"/>
              </w:rPr>
              <w:t>2,027</w:t>
            </w:r>
          </w:p>
        </w:tc>
        <w:tc>
          <w:tcPr>
            <w:tcW w:w="1701" w:type="dxa"/>
            <w:tcBorders>
              <w:top w:val="double" w:sz="4" w:space="0" w:color="auto"/>
            </w:tcBorders>
            <w:vAlign w:val="center"/>
          </w:tcPr>
          <w:p w14:paraId="3412EA53" w14:textId="77777777" w:rsidR="00AA4AE6" w:rsidRPr="00984101" w:rsidRDefault="00AA4AE6" w:rsidP="00A13D82">
            <w:pPr>
              <w:spacing w:line="240" w:lineRule="auto"/>
              <w:jc w:val="center"/>
              <w:rPr>
                <w:b/>
                <w:bCs/>
                <w:color w:val="000000"/>
                <w:sz w:val="22"/>
                <w:szCs w:val="22"/>
              </w:rPr>
            </w:pPr>
          </w:p>
        </w:tc>
        <w:tc>
          <w:tcPr>
            <w:tcW w:w="1247" w:type="dxa"/>
            <w:tcBorders>
              <w:top w:val="double" w:sz="4" w:space="0" w:color="auto"/>
            </w:tcBorders>
            <w:noWrap/>
            <w:vAlign w:val="center"/>
          </w:tcPr>
          <w:p w14:paraId="24CD552B" w14:textId="54CF6999" w:rsidR="00AA4AE6" w:rsidRPr="00984101" w:rsidRDefault="00AA4AE6" w:rsidP="00A13D82">
            <w:pPr>
              <w:spacing w:line="240" w:lineRule="auto"/>
              <w:jc w:val="center"/>
              <w:rPr>
                <w:b/>
                <w:bCs/>
                <w:color w:val="000000"/>
                <w:sz w:val="22"/>
                <w:szCs w:val="22"/>
                <w:lang w:val="en-SG"/>
              </w:rPr>
            </w:pPr>
            <w:r w:rsidRPr="00984101">
              <w:rPr>
                <w:b/>
                <w:bCs/>
                <w:color w:val="000000"/>
                <w:sz w:val="22"/>
                <w:szCs w:val="22"/>
              </w:rPr>
              <w:t>3,439</w:t>
            </w:r>
          </w:p>
        </w:tc>
        <w:tc>
          <w:tcPr>
            <w:tcW w:w="1701" w:type="dxa"/>
            <w:tcBorders>
              <w:top w:val="double" w:sz="4" w:space="0" w:color="auto"/>
            </w:tcBorders>
            <w:noWrap/>
            <w:vAlign w:val="center"/>
          </w:tcPr>
          <w:p w14:paraId="307BBEC1" w14:textId="3D36DF20" w:rsidR="00AA4AE6" w:rsidRPr="00984101" w:rsidRDefault="00AA4AE6" w:rsidP="00A13D82">
            <w:pPr>
              <w:spacing w:line="240" w:lineRule="auto"/>
              <w:jc w:val="center"/>
              <w:rPr>
                <w:b/>
                <w:bCs/>
                <w:color w:val="000000"/>
                <w:sz w:val="22"/>
                <w:szCs w:val="22"/>
                <w:lang w:val="en-SG"/>
              </w:rPr>
            </w:pPr>
          </w:p>
        </w:tc>
        <w:tc>
          <w:tcPr>
            <w:tcW w:w="1017" w:type="dxa"/>
            <w:tcBorders>
              <w:top w:val="double" w:sz="4" w:space="0" w:color="auto"/>
            </w:tcBorders>
            <w:vAlign w:val="center"/>
          </w:tcPr>
          <w:p w14:paraId="69E7D5BB" w14:textId="6F4CEBF8" w:rsidR="00AA4AE6" w:rsidRPr="00984101" w:rsidRDefault="00AA4AE6" w:rsidP="00A13D82">
            <w:pPr>
              <w:spacing w:line="240" w:lineRule="auto"/>
              <w:jc w:val="center"/>
              <w:rPr>
                <w:b/>
                <w:bCs/>
                <w:color w:val="000000"/>
                <w:sz w:val="22"/>
                <w:szCs w:val="22"/>
              </w:rPr>
            </w:pPr>
            <w:r w:rsidRPr="00984101">
              <w:rPr>
                <w:b/>
                <w:bCs/>
                <w:color w:val="000000"/>
                <w:sz w:val="22"/>
                <w:szCs w:val="22"/>
              </w:rPr>
              <w:t>10,559</w:t>
            </w:r>
          </w:p>
        </w:tc>
      </w:tr>
    </w:tbl>
    <w:p w14:paraId="01F3A780" w14:textId="0C35045B" w:rsidR="004D04EB" w:rsidRDefault="004D04EB" w:rsidP="00747427">
      <w:pPr>
        <w:spacing w:line="240" w:lineRule="auto"/>
        <w:rPr>
          <w:noProof/>
        </w:rPr>
      </w:pPr>
    </w:p>
    <w:p w14:paraId="68F4CD4E" w14:textId="77777777" w:rsidR="00110F43" w:rsidRPr="009157DC" w:rsidRDefault="00110F43" w:rsidP="00747427">
      <w:pPr>
        <w:spacing w:line="240" w:lineRule="auto"/>
        <w:rPr>
          <w:noProof/>
        </w:rPr>
      </w:pPr>
    </w:p>
    <w:p w14:paraId="0D22646B" w14:textId="4F9EE06D" w:rsidR="00901F53" w:rsidRDefault="00CF4A8F" w:rsidP="00747427">
      <w:pPr>
        <w:spacing w:line="240" w:lineRule="auto"/>
        <w:rPr>
          <w:lang w:val="en-SG"/>
        </w:rPr>
      </w:pPr>
      <w:r w:rsidRPr="00CF4A8F">
        <w:rPr>
          <w:noProof/>
        </w:rPr>
        <w:drawing>
          <wp:inline distT="0" distB="0" distL="0" distR="0" wp14:anchorId="36855D86" wp14:editId="3561B1FA">
            <wp:extent cx="6642100" cy="3763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2100" cy="3763645"/>
                    </a:xfrm>
                    <a:prstGeom prst="rect">
                      <a:avLst/>
                    </a:prstGeom>
                  </pic:spPr>
                </pic:pic>
              </a:graphicData>
            </a:graphic>
          </wp:inline>
        </w:drawing>
      </w:r>
      <w:r w:rsidRPr="00CF4A8F">
        <w:rPr>
          <w:lang w:val="en-SG"/>
        </w:rPr>
        <w:t xml:space="preserve"> </w:t>
      </w:r>
      <w:r w:rsidR="00EC2355" w:rsidRPr="00EC2355">
        <w:rPr>
          <w:noProof/>
          <w:lang w:val="en-SG" w:eastAsia="en-SG"/>
        </w:rPr>
        <mc:AlternateContent>
          <mc:Choice Requires="wps">
            <w:drawing>
              <wp:anchor distT="0" distB="0" distL="114300" distR="114300" simplePos="0" relativeHeight="251671552" behindDoc="0" locked="0" layoutInCell="1" allowOverlap="1" wp14:anchorId="2992936F" wp14:editId="4438D5E0">
                <wp:simplePos x="0" y="0"/>
                <wp:positionH relativeFrom="column">
                  <wp:posOffset>4656455</wp:posOffset>
                </wp:positionH>
                <wp:positionV relativeFrom="paragraph">
                  <wp:posOffset>1004570</wp:posOffset>
                </wp:positionV>
                <wp:extent cx="316865" cy="45085"/>
                <wp:effectExtent l="0" t="25400" r="26035" b="69215"/>
                <wp:wrapNone/>
                <wp:docPr id="1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6865" cy="4508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4DEC6B" id="_x0000_t32" coordsize="21600,21600" o:spt="32" o:oned="t" path="m,l21600,21600e" filled="f">
                <v:path arrowok="t" fillok="f" o:connecttype="none"/>
                <o:lock v:ext="edit" shapetype="t"/>
              </v:shapetype>
              <v:shape id="Straight Arrow Connector 32" o:spid="_x0000_s1026" type="#_x0000_t32" style="position:absolute;margin-left:366.65pt;margin-top:79.1pt;width:24.95pt;height:3.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" strokecolor="black [3213]" strokeweight=".25pt">
                <v:stroke endarrow="block" joinstyle="miter"/>
                <o:lock v:ext="edit" shapetype="f"/>
              </v:shape>
            </w:pict>
          </mc:Fallback>
        </mc:AlternateContent>
      </w:r>
      <w:r w:rsidR="00EC2355" w:rsidRPr="00EC2355">
        <w:rPr>
          <w:noProof/>
          <w:lang w:val="en-SG" w:eastAsia="en-SG"/>
        </w:rPr>
        <mc:AlternateContent>
          <mc:Choice Requires="wps">
            <w:drawing>
              <wp:anchor distT="0" distB="0" distL="114300" distR="114300" simplePos="0" relativeHeight="251670528" behindDoc="0" locked="0" layoutInCell="1" allowOverlap="1" wp14:anchorId="40F13120" wp14:editId="028F082A">
                <wp:simplePos x="0" y="0"/>
                <wp:positionH relativeFrom="column">
                  <wp:posOffset>3371850</wp:posOffset>
                </wp:positionH>
                <wp:positionV relativeFrom="paragraph">
                  <wp:posOffset>872547</wp:posOffset>
                </wp:positionV>
                <wp:extent cx="1282065" cy="273050"/>
                <wp:effectExtent l="0" t="0" r="13335" b="19050"/>
                <wp:wrapNone/>
                <wp:docPr id="11" name="TextBox 29"/>
                <wp:cNvGraphicFramePr/>
                <a:graphic xmlns:a="http://schemas.openxmlformats.org/drawingml/2006/main">
                  <a:graphicData uri="http://schemas.microsoft.com/office/word/2010/wordprocessingShape">
                    <wps:wsp>
                      <wps:cNvSpPr txBox="1"/>
                      <wps:spPr>
                        <a:xfrm>
                          <a:off x="0" y="0"/>
                          <a:ext cx="1282065" cy="273050"/>
                        </a:xfrm>
                        <a:prstGeom prst="rect">
                          <a:avLst/>
                        </a:prstGeom>
                        <a:ln>
                          <a:solidFill>
                            <a:schemeClr val="tx1"/>
                          </a:solidFill>
                        </a:ln>
                      </wps:spPr>
                      <wps:txbx>
                        <w:txbxContent>
                          <w:p w14:paraId="29700E71" w14:textId="77777777" w:rsidR="00D61C71" w:rsidRPr="00C34947" w:rsidRDefault="00D61C71" w:rsidP="00EC2355">
                            <w:pPr>
                              <w:jc w:val="center"/>
                              <w:rPr>
                                <w:sz w:val="21"/>
                                <w:szCs w:val="21"/>
                              </w:rPr>
                            </w:pPr>
                            <w:r w:rsidRPr="00C34947">
                              <w:rPr>
                                <w:color w:val="000000" w:themeColor="text1"/>
                                <w:kern w:val="24"/>
                                <w:sz w:val="21"/>
                                <w:szCs w:val="21"/>
                                <w:lang w:val="en-US"/>
                              </w:rPr>
                              <w:t>Russia-Ukraine War</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40F13120" id="_x0000_t202" coordsize="21600,21600" o:spt="202" path="m,l,21600r21600,l21600,xe">
                <v:stroke joinstyle="miter"/>
                <v:path gradientshapeok="t" o:connecttype="rect"/>
              </v:shapetype>
              <v:shape id="TextBox 29" o:spid="_x0000_s1026" type="#_x0000_t202" style="position:absolute;left:0;text-align:left;margin-left:265.5pt;margin-top:68.7pt;width:100.95pt;height:2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" filled="f" strokecolor="black [3213]">
                <v:textbox>
                  <w:txbxContent>
                    <w:p w14:paraId="29700E71" w14:textId="77777777" w:rsidR="00D61C71" w:rsidRPr="00C34947" w:rsidRDefault="00D61C71" w:rsidP="00EC2355">
                      <w:pPr>
                        <w:jc w:val="center"/>
                        <w:rPr>
                          <w:sz w:val="21"/>
                          <w:szCs w:val="21"/>
                        </w:rPr>
                      </w:pPr>
                      <w:r w:rsidRPr="00C34947">
                        <w:rPr>
                          <w:color w:val="000000" w:themeColor="text1"/>
                          <w:kern w:val="24"/>
                          <w:sz w:val="21"/>
                          <w:szCs w:val="21"/>
                          <w:lang w:val="en-US"/>
                        </w:rPr>
                        <w:t>Russia-Ukraine War</w:t>
                      </w:r>
                    </w:p>
                  </w:txbxContent>
                </v:textbox>
              </v:shape>
            </w:pict>
          </mc:Fallback>
        </mc:AlternateContent>
      </w:r>
    </w:p>
    <w:p w14:paraId="37AD8E46" w14:textId="1282278F" w:rsidR="00CF4A8F" w:rsidRDefault="00CF4A8F" w:rsidP="00CF4A8F">
      <w:pPr>
        <w:spacing w:line="240" w:lineRule="auto"/>
        <w:jc w:val="center"/>
        <w:rPr>
          <w:sz w:val="22"/>
          <w:szCs w:val="22"/>
        </w:rPr>
      </w:pPr>
      <w:bookmarkStart w:id="140" w:name="_Ref123893591"/>
      <w:r w:rsidRPr="000476E4">
        <w:rPr>
          <w:b/>
          <w:bCs/>
          <w:sz w:val="22"/>
          <w:szCs w:val="22"/>
        </w:rPr>
        <w:t xml:space="preserve">Figure </w:t>
      </w:r>
      <w:ins w:id="141" w:author="# CALEB CHIA WE KEAT (UC-FT)" w:date="2023-05-02T17:50:00Z">
        <w:r w:rsidR="00F61520">
          <w:rPr>
            <w:b/>
            <w:bCs/>
            <w:sz w:val="22"/>
            <w:szCs w:val="22"/>
          </w:rPr>
          <w:fldChar w:fldCharType="begin"/>
        </w:r>
        <w:r w:rsidR="00F61520">
          <w:rPr>
            <w:b/>
            <w:bCs/>
            <w:sz w:val="22"/>
            <w:szCs w:val="22"/>
          </w:rPr>
          <w:instrText xml:space="preserve"> SEQ Figure \* ARABIC </w:instrText>
        </w:r>
      </w:ins>
      <w:r w:rsidR="00F61520">
        <w:rPr>
          <w:b/>
          <w:bCs/>
          <w:sz w:val="22"/>
          <w:szCs w:val="22"/>
        </w:rPr>
        <w:fldChar w:fldCharType="separate"/>
      </w:r>
      <w:r w:rsidR="00502046">
        <w:rPr>
          <w:b/>
          <w:bCs/>
          <w:noProof/>
          <w:sz w:val="22"/>
          <w:szCs w:val="22"/>
        </w:rPr>
        <w:t>3</w:t>
      </w:r>
      <w:ins w:id="142" w:author="# CALEB CHIA WE KEAT (UC-FT)" w:date="2023-05-02T17:50:00Z">
        <w:r w:rsidR="00F61520">
          <w:rPr>
            <w:b/>
            <w:bCs/>
            <w:sz w:val="22"/>
            <w:szCs w:val="22"/>
          </w:rPr>
          <w:fldChar w:fldCharType="end"/>
        </w:r>
      </w:ins>
      <w:del w:id="143" w:author="# CALEB CHIA WE KEAT (UC-FT)" w:date="2023-05-02T17:50:00Z">
        <w:r w:rsidRPr="000476E4" w:rsidDel="00F61520">
          <w:rPr>
            <w:b/>
            <w:bCs/>
            <w:sz w:val="22"/>
            <w:szCs w:val="22"/>
          </w:rPr>
          <w:fldChar w:fldCharType="begin"/>
        </w:r>
        <w:r w:rsidRPr="000476E4" w:rsidDel="00F61520">
          <w:rPr>
            <w:b/>
            <w:bCs/>
            <w:sz w:val="22"/>
            <w:szCs w:val="22"/>
          </w:rPr>
          <w:delInstrText xml:space="preserve"> SEQ Figure \* ARABIC </w:delInstrText>
        </w:r>
        <w:r w:rsidRPr="000476E4" w:rsidDel="00F61520">
          <w:rPr>
            <w:b/>
            <w:bCs/>
            <w:sz w:val="22"/>
            <w:szCs w:val="22"/>
          </w:rPr>
          <w:fldChar w:fldCharType="separate"/>
        </w:r>
        <w:r w:rsidDel="00F61520">
          <w:rPr>
            <w:b/>
            <w:bCs/>
            <w:noProof/>
            <w:sz w:val="22"/>
            <w:szCs w:val="22"/>
          </w:rPr>
          <w:delText>3</w:delText>
        </w:r>
        <w:r w:rsidRPr="000476E4" w:rsidDel="00F61520">
          <w:rPr>
            <w:b/>
            <w:bCs/>
            <w:sz w:val="22"/>
            <w:szCs w:val="22"/>
          </w:rPr>
          <w:fldChar w:fldCharType="end"/>
        </w:r>
      </w:del>
      <w:bookmarkEnd w:id="140"/>
      <w:r w:rsidRPr="000476E4">
        <w:rPr>
          <w:b/>
          <w:bCs/>
          <w:sz w:val="22"/>
          <w:szCs w:val="22"/>
        </w:rPr>
        <w:t xml:space="preserve">: </w:t>
      </w:r>
      <w:r w:rsidRPr="00B13B72">
        <w:rPr>
          <w:sz w:val="22"/>
          <w:szCs w:val="22"/>
        </w:rPr>
        <w:t xml:space="preserve">Tweet volume </w:t>
      </w:r>
      <w:r>
        <w:rPr>
          <w:sz w:val="22"/>
          <w:szCs w:val="22"/>
        </w:rPr>
        <w:t>discussing LCE</w:t>
      </w:r>
      <w:r w:rsidRPr="00B13B72">
        <w:rPr>
          <w:sz w:val="22"/>
          <w:szCs w:val="22"/>
        </w:rPr>
        <w:t xml:space="preserve"> </w:t>
      </w:r>
      <w:r>
        <w:rPr>
          <w:sz w:val="22"/>
          <w:szCs w:val="22"/>
        </w:rPr>
        <w:t>within</w:t>
      </w:r>
      <w:r w:rsidRPr="00B13B72">
        <w:rPr>
          <w:sz w:val="22"/>
          <w:szCs w:val="22"/>
        </w:rPr>
        <w:t xml:space="preserve"> the US</w:t>
      </w:r>
    </w:p>
    <w:p w14:paraId="38F9D166" w14:textId="77777777" w:rsidR="00110F43" w:rsidRDefault="00110F43" w:rsidP="00747427">
      <w:pPr>
        <w:spacing w:line="240" w:lineRule="auto"/>
        <w:rPr>
          <w:lang w:val="en-SG"/>
        </w:rPr>
      </w:pPr>
    </w:p>
    <w:p w14:paraId="149772DA" w14:textId="763060AD" w:rsidR="00CC34C6" w:rsidRDefault="00CF4A8F" w:rsidP="00747427">
      <w:pPr>
        <w:spacing w:line="240" w:lineRule="auto"/>
        <w:rPr>
          <w:lang w:val="en-SG"/>
        </w:rPr>
      </w:pPr>
      <w:r w:rsidRPr="00CF4A8F">
        <w:rPr>
          <w:noProof/>
          <w:lang w:val="en-SG"/>
        </w:rPr>
        <w:drawing>
          <wp:inline distT="0" distB="0" distL="0" distR="0" wp14:anchorId="72B3DC87" wp14:editId="0A103124">
            <wp:extent cx="6642100" cy="35960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2100" cy="3596005"/>
                    </a:xfrm>
                    <a:prstGeom prst="rect">
                      <a:avLst/>
                    </a:prstGeom>
                  </pic:spPr>
                </pic:pic>
              </a:graphicData>
            </a:graphic>
          </wp:inline>
        </w:drawing>
      </w:r>
    </w:p>
    <w:p w14:paraId="01CAC1A8" w14:textId="25E17F18" w:rsidR="00FE23AD" w:rsidRPr="00070877" w:rsidRDefault="00CF4A8F" w:rsidP="00070877">
      <w:pPr>
        <w:pStyle w:val="Caption"/>
        <w:jc w:val="center"/>
        <w:rPr>
          <w:i w:val="0"/>
          <w:iCs w:val="0"/>
          <w:sz w:val="22"/>
          <w:szCs w:val="22"/>
          <w:lang w:val="en-SG"/>
        </w:rPr>
      </w:pPr>
      <w:r w:rsidRPr="00070877">
        <w:rPr>
          <w:b/>
          <w:bCs/>
          <w:i w:val="0"/>
          <w:iCs w:val="0"/>
          <w:sz w:val="22"/>
          <w:szCs w:val="22"/>
        </w:rPr>
        <w:t xml:space="preserve">Figure </w:t>
      </w:r>
      <w:ins w:id="144" w:author="# CALEB CHIA WE KEAT (UC-FT)" w:date="2023-05-02T17:50:00Z">
        <w:r w:rsidR="00F61520">
          <w:rPr>
            <w:b/>
            <w:bCs/>
            <w:i w:val="0"/>
            <w:iCs w:val="0"/>
            <w:sz w:val="22"/>
            <w:szCs w:val="22"/>
          </w:rPr>
          <w:fldChar w:fldCharType="begin"/>
        </w:r>
        <w:r w:rsidR="00F61520">
          <w:rPr>
            <w:b/>
            <w:bCs/>
            <w:i w:val="0"/>
            <w:iCs w:val="0"/>
            <w:sz w:val="22"/>
            <w:szCs w:val="22"/>
          </w:rPr>
          <w:instrText xml:space="preserve"> SEQ Figure \* ARABIC </w:instrText>
        </w:r>
      </w:ins>
      <w:r w:rsidR="00F61520">
        <w:rPr>
          <w:b/>
          <w:bCs/>
          <w:i w:val="0"/>
          <w:iCs w:val="0"/>
          <w:sz w:val="22"/>
          <w:szCs w:val="22"/>
        </w:rPr>
        <w:fldChar w:fldCharType="separate"/>
      </w:r>
      <w:r w:rsidR="00502046">
        <w:rPr>
          <w:b/>
          <w:bCs/>
          <w:i w:val="0"/>
          <w:iCs w:val="0"/>
          <w:noProof/>
          <w:sz w:val="22"/>
          <w:szCs w:val="22"/>
        </w:rPr>
        <w:t>4</w:t>
      </w:r>
      <w:ins w:id="145" w:author="# CALEB CHIA WE KEAT (UC-FT)" w:date="2023-05-02T17:50:00Z">
        <w:r w:rsidR="00F61520">
          <w:rPr>
            <w:b/>
            <w:bCs/>
            <w:i w:val="0"/>
            <w:iCs w:val="0"/>
            <w:sz w:val="22"/>
            <w:szCs w:val="22"/>
          </w:rPr>
          <w:fldChar w:fldCharType="end"/>
        </w:r>
      </w:ins>
      <w:del w:id="146" w:author="# CALEB CHIA WE KEAT (UC-FT)" w:date="2023-05-02T17:50:00Z">
        <w:r w:rsidRPr="00070877" w:rsidDel="00F61520">
          <w:rPr>
            <w:b/>
            <w:bCs/>
            <w:i w:val="0"/>
            <w:iCs w:val="0"/>
            <w:sz w:val="22"/>
            <w:szCs w:val="22"/>
          </w:rPr>
          <w:fldChar w:fldCharType="begin"/>
        </w:r>
        <w:r w:rsidRPr="00070877" w:rsidDel="00F61520">
          <w:rPr>
            <w:b/>
            <w:bCs/>
            <w:i w:val="0"/>
            <w:iCs w:val="0"/>
            <w:sz w:val="22"/>
            <w:szCs w:val="22"/>
          </w:rPr>
          <w:delInstrText xml:space="preserve"> SEQ Figure \* ARABIC </w:delInstrText>
        </w:r>
        <w:r w:rsidRPr="00070877" w:rsidDel="00F61520">
          <w:rPr>
            <w:b/>
            <w:bCs/>
            <w:i w:val="0"/>
            <w:iCs w:val="0"/>
            <w:sz w:val="22"/>
            <w:szCs w:val="22"/>
          </w:rPr>
          <w:fldChar w:fldCharType="separate"/>
        </w:r>
        <w:r w:rsidRPr="00070877" w:rsidDel="00F61520">
          <w:rPr>
            <w:b/>
            <w:bCs/>
            <w:i w:val="0"/>
            <w:iCs w:val="0"/>
            <w:noProof/>
            <w:sz w:val="22"/>
            <w:szCs w:val="22"/>
          </w:rPr>
          <w:delText>4</w:delText>
        </w:r>
        <w:r w:rsidRPr="00070877" w:rsidDel="00F61520">
          <w:rPr>
            <w:b/>
            <w:bCs/>
            <w:i w:val="0"/>
            <w:iCs w:val="0"/>
            <w:sz w:val="22"/>
            <w:szCs w:val="22"/>
          </w:rPr>
          <w:fldChar w:fldCharType="end"/>
        </w:r>
      </w:del>
      <w:r w:rsidRPr="00070877">
        <w:rPr>
          <w:b/>
          <w:bCs/>
          <w:i w:val="0"/>
          <w:iCs w:val="0"/>
          <w:sz w:val="22"/>
          <w:szCs w:val="22"/>
        </w:rPr>
        <w:t>:</w:t>
      </w:r>
      <w:r w:rsidRPr="00070877">
        <w:rPr>
          <w:sz w:val="22"/>
          <w:szCs w:val="22"/>
        </w:rPr>
        <w:t xml:space="preserve"> </w:t>
      </w:r>
      <w:r w:rsidRPr="00070877">
        <w:rPr>
          <w:i w:val="0"/>
          <w:iCs w:val="0"/>
          <w:sz w:val="22"/>
          <w:szCs w:val="22"/>
        </w:rPr>
        <w:t>Normalised tweet volume discussing LCE within the US</w:t>
      </w:r>
    </w:p>
    <w:p w14:paraId="09EA957E" w14:textId="6FA22649" w:rsidR="00B409D7" w:rsidRDefault="00B409D7" w:rsidP="00B409D7">
      <w:pPr>
        <w:spacing w:line="240" w:lineRule="auto"/>
        <w:rPr>
          <w:sz w:val="22"/>
          <w:szCs w:val="22"/>
        </w:rPr>
      </w:pPr>
    </w:p>
    <w:p w14:paraId="3AA3AFF6" w14:textId="5BB0BC31" w:rsidR="00B409D7" w:rsidRPr="00BC1C9A" w:rsidRDefault="00B409D7" w:rsidP="00B409D7">
      <w:pPr>
        <w:spacing w:line="240" w:lineRule="auto"/>
      </w:pPr>
      <w:r w:rsidRPr="00246008">
        <w:t xml:space="preserve">We </w:t>
      </w:r>
      <w:r w:rsidR="00485B01" w:rsidRPr="00246008">
        <w:t xml:space="preserve">next </w:t>
      </w:r>
      <w:r w:rsidR="00BC1C9A" w:rsidRPr="00246008">
        <w:t>show a breakdown</w:t>
      </w:r>
      <w:r w:rsidRPr="00246008">
        <w:t xml:space="preserve"> </w:t>
      </w:r>
      <w:r w:rsidR="00BC1C9A" w:rsidRPr="00246008">
        <w:t xml:space="preserve">of the </w:t>
      </w:r>
      <w:r w:rsidRPr="00246008">
        <w:t xml:space="preserve">tweet distribution by </w:t>
      </w:r>
      <w:r w:rsidRPr="00BC1C9A">
        <w:t>state</w:t>
      </w:r>
      <w:r w:rsidR="00BC1C9A" w:rsidRPr="00BC1C9A">
        <w:t xml:space="preserve"> (</w:t>
      </w:r>
      <w:r w:rsidR="00BC1C9A" w:rsidRPr="00BC1C9A">
        <w:fldChar w:fldCharType="begin"/>
      </w:r>
      <w:r w:rsidR="00BC1C9A" w:rsidRPr="00BC1C9A">
        <w:instrText xml:space="preserve"> REF _Ref123916340 \h </w:instrText>
      </w:r>
      <w:r w:rsidR="00BC1C9A" w:rsidRPr="00246008">
        <w:instrText xml:space="preserve"> \* MERGEFORMAT </w:instrText>
      </w:r>
      <w:r w:rsidR="00BC1C9A" w:rsidRPr="00BC1C9A">
        <w:fldChar w:fldCharType="separate"/>
      </w:r>
      <w:r w:rsidR="00502046" w:rsidRPr="00502046">
        <w:t>Table 12</w:t>
      </w:r>
      <w:r w:rsidR="00BC1C9A" w:rsidRPr="00BC1C9A">
        <w:fldChar w:fldCharType="end"/>
      </w:r>
      <w:r w:rsidR="00BC1C9A" w:rsidRPr="00BC1C9A">
        <w:t>)</w:t>
      </w:r>
      <w:r w:rsidRPr="00BC1C9A">
        <w:t>, plott</w:t>
      </w:r>
      <w:r w:rsidR="00485B01" w:rsidRPr="00BC1C9A">
        <w:t>ing the results</w:t>
      </w:r>
      <w:r w:rsidRPr="00BC1C9A">
        <w:t xml:space="preserve"> on a choropleth for easy visualisation</w:t>
      </w:r>
      <w:r w:rsidR="00BC1C9A" w:rsidRPr="00BC1C9A">
        <w:t xml:space="preserve"> (</w:t>
      </w:r>
      <w:r w:rsidR="00BC1C9A" w:rsidRPr="00BC1C9A">
        <w:fldChar w:fldCharType="begin"/>
      </w:r>
      <w:r w:rsidR="00BC1C9A" w:rsidRPr="00BC1C9A">
        <w:instrText xml:space="preserve"> REF _Ref123916299 \h </w:instrText>
      </w:r>
      <w:r w:rsidR="00BC1C9A" w:rsidRPr="00246008">
        <w:instrText xml:space="preserve"> \* MERGEFORMAT </w:instrText>
      </w:r>
      <w:r w:rsidR="00BC1C9A" w:rsidRPr="00BC1C9A">
        <w:fldChar w:fldCharType="separate"/>
      </w:r>
      <w:r w:rsidR="00502046" w:rsidRPr="00502046">
        <w:t>Figure 5</w:t>
      </w:r>
      <w:r w:rsidR="00BC1C9A" w:rsidRPr="00BC1C9A">
        <w:fldChar w:fldCharType="end"/>
      </w:r>
      <w:r w:rsidR="00BC1C9A" w:rsidRPr="00BC1C9A">
        <w:t>). California (shaded in dark purple) contributed the highest volume over the period, making up 13.17% of all US tweets.</w:t>
      </w:r>
      <w:r w:rsidR="00BC1C9A" w:rsidRPr="00E74F99">
        <w:t xml:space="preserve"> Overall, the top </w:t>
      </w:r>
      <w:r w:rsidR="005D2981">
        <w:t xml:space="preserve">5 states </w:t>
      </w:r>
      <w:r w:rsidR="00110F43">
        <w:t xml:space="preserve">given in </w:t>
      </w:r>
      <w:r w:rsidR="00110F43">
        <w:fldChar w:fldCharType="begin"/>
      </w:r>
      <w:r w:rsidR="00110F43">
        <w:instrText xml:space="preserve"> REF _Ref123916340 \h </w:instrText>
      </w:r>
      <w:r w:rsidR="00110F43">
        <w:instrText xml:space="preserve"> \* MERGEFORMAT </w:instrText>
      </w:r>
      <w:r w:rsidR="00110F43">
        <w:fldChar w:fldCharType="separate"/>
      </w:r>
      <w:r w:rsidR="00502046" w:rsidRPr="00502046">
        <w:t>Table 12</w:t>
      </w:r>
      <w:r w:rsidR="00110F43">
        <w:fldChar w:fldCharType="end"/>
      </w:r>
      <w:r w:rsidR="00110F43">
        <w:t>.</w:t>
      </w:r>
    </w:p>
    <w:p w14:paraId="6383103C" w14:textId="0CCDD293" w:rsidR="00B409D7" w:rsidRDefault="00B409D7" w:rsidP="00B409D7">
      <w:pPr>
        <w:spacing w:line="240" w:lineRule="auto"/>
      </w:pPr>
    </w:p>
    <w:p w14:paraId="6EA26AA1" w14:textId="05F27AF6" w:rsidR="00B409D7" w:rsidRDefault="00502046" w:rsidP="00B409D7">
      <w:pPr>
        <w:spacing w:line="240" w:lineRule="auto"/>
        <w:jc w:val="center"/>
      </w:pPr>
      <w:r>
        <w:rPr>
          <w:noProof/>
        </w:rPr>
        <w:drawing>
          <wp:inline distT="0" distB="0" distL="0" distR="0" wp14:anchorId="1C60D4B6" wp14:editId="146A2509">
            <wp:extent cx="6733540" cy="3395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752311" cy="3405001"/>
                    </a:xfrm>
                    <a:prstGeom prst="rect">
                      <a:avLst/>
                    </a:prstGeom>
                    <a:noFill/>
                  </pic:spPr>
                </pic:pic>
              </a:graphicData>
            </a:graphic>
          </wp:inline>
        </w:drawing>
      </w:r>
    </w:p>
    <w:p w14:paraId="102CE639" w14:textId="2CBE792E" w:rsidR="00485B01" w:rsidRDefault="00485B01" w:rsidP="00B409D7">
      <w:pPr>
        <w:spacing w:line="240" w:lineRule="auto"/>
        <w:jc w:val="center"/>
        <w:rPr>
          <w:b/>
          <w:bCs/>
          <w:sz w:val="22"/>
          <w:szCs w:val="22"/>
        </w:rPr>
      </w:pPr>
      <w:bookmarkStart w:id="147" w:name="_Ref123916299"/>
      <w:r w:rsidRPr="000476E4">
        <w:rPr>
          <w:b/>
          <w:bCs/>
          <w:sz w:val="22"/>
          <w:szCs w:val="22"/>
        </w:rPr>
        <w:t xml:space="preserve">Figure </w:t>
      </w:r>
      <w:ins w:id="148" w:author="# CALEB CHIA WE KEAT (UC-FT)" w:date="2023-05-02T17:50:00Z">
        <w:r w:rsidR="00F61520">
          <w:rPr>
            <w:b/>
            <w:bCs/>
            <w:sz w:val="22"/>
            <w:szCs w:val="22"/>
          </w:rPr>
          <w:fldChar w:fldCharType="begin"/>
        </w:r>
        <w:r w:rsidR="00F61520">
          <w:rPr>
            <w:b/>
            <w:bCs/>
            <w:sz w:val="22"/>
            <w:szCs w:val="22"/>
          </w:rPr>
          <w:instrText xml:space="preserve"> SEQ Figure \* ARABIC </w:instrText>
        </w:r>
      </w:ins>
      <w:r w:rsidR="00F61520">
        <w:rPr>
          <w:b/>
          <w:bCs/>
          <w:sz w:val="22"/>
          <w:szCs w:val="22"/>
        </w:rPr>
        <w:fldChar w:fldCharType="separate"/>
      </w:r>
      <w:r w:rsidR="00502046">
        <w:rPr>
          <w:b/>
          <w:bCs/>
          <w:noProof/>
          <w:sz w:val="22"/>
          <w:szCs w:val="22"/>
        </w:rPr>
        <w:t>5</w:t>
      </w:r>
      <w:ins w:id="149" w:author="# CALEB CHIA WE KEAT (UC-FT)" w:date="2023-05-02T17:50:00Z">
        <w:r w:rsidR="00F61520">
          <w:rPr>
            <w:b/>
            <w:bCs/>
            <w:sz w:val="22"/>
            <w:szCs w:val="22"/>
          </w:rPr>
          <w:fldChar w:fldCharType="end"/>
        </w:r>
      </w:ins>
      <w:del w:id="150" w:author="# CALEB CHIA WE KEAT (UC-FT)" w:date="2023-05-02T17:50:00Z">
        <w:r w:rsidRPr="000476E4" w:rsidDel="00F61520">
          <w:rPr>
            <w:b/>
            <w:bCs/>
            <w:sz w:val="22"/>
            <w:szCs w:val="22"/>
          </w:rPr>
          <w:fldChar w:fldCharType="begin"/>
        </w:r>
        <w:r w:rsidRPr="000476E4" w:rsidDel="00F61520">
          <w:rPr>
            <w:b/>
            <w:bCs/>
            <w:sz w:val="22"/>
            <w:szCs w:val="22"/>
          </w:rPr>
          <w:delInstrText xml:space="preserve"> SEQ Figure \* ARABIC </w:delInstrText>
        </w:r>
        <w:r w:rsidRPr="000476E4" w:rsidDel="00F61520">
          <w:rPr>
            <w:b/>
            <w:bCs/>
            <w:sz w:val="22"/>
            <w:szCs w:val="22"/>
          </w:rPr>
          <w:fldChar w:fldCharType="separate"/>
        </w:r>
      </w:del>
      <w:del w:id="151" w:author="# CALEB CHIA WE KEAT (UC-FT)" w:date="2023-04-04T18:00:00Z">
        <w:r w:rsidDel="00CF4A8F">
          <w:rPr>
            <w:b/>
            <w:bCs/>
            <w:noProof/>
            <w:sz w:val="22"/>
            <w:szCs w:val="22"/>
          </w:rPr>
          <w:delText>4</w:delText>
        </w:r>
      </w:del>
      <w:del w:id="152" w:author="# CALEB CHIA WE KEAT (UC-FT)" w:date="2023-05-02T17:50:00Z">
        <w:r w:rsidRPr="000476E4" w:rsidDel="00F61520">
          <w:rPr>
            <w:b/>
            <w:bCs/>
            <w:sz w:val="22"/>
            <w:szCs w:val="22"/>
          </w:rPr>
          <w:fldChar w:fldCharType="end"/>
        </w:r>
      </w:del>
      <w:bookmarkEnd w:id="147"/>
      <w:r w:rsidRPr="000476E4">
        <w:rPr>
          <w:b/>
          <w:bCs/>
          <w:sz w:val="22"/>
          <w:szCs w:val="22"/>
        </w:rPr>
        <w:t xml:space="preserve">: </w:t>
      </w:r>
      <w:r w:rsidRPr="00015C3B">
        <w:rPr>
          <w:sz w:val="22"/>
          <w:szCs w:val="22"/>
        </w:rPr>
        <w:t>Tweet volume by US state</w:t>
      </w:r>
      <w:r w:rsidRPr="00485B01" w:rsidDel="00485B01">
        <w:rPr>
          <w:b/>
          <w:bCs/>
          <w:sz w:val="22"/>
          <w:szCs w:val="22"/>
        </w:rPr>
        <w:t xml:space="preserve"> </w:t>
      </w:r>
    </w:p>
    <w:p w14:paraId="3256DC84" w14:textId="471B8D41" w:rsidR="00D15B88" w:rsidRDefault="00D15B88" w:rsidP="00B409D7">
      <w:pPr>
        <w:spacing w:line="240" w:lineRule="auto"/>
        <w:jc w:val="center"/>
        <w:rPr>
          <w:u w:val="single"/>
        </w:rPr>
      </w:pPr>
    </w:p>
    <w:p w14:paraId="61880214" w14:textId="5E39180E" w:rsidR="00485B01" w:rsidRDefault="00485B01" w:rsidP="00B409D7">
      <w:pPr>
        <w:spacing w:line="240" w:lineRule="auto"/>
        <w:jc w:val="center"/>
        <w:rPr>
          <w:u w:val="single"/>
        </w:rPr>
      </w:pPr>
      <w:bookmarkStart w:id="153" w:name="_Ref123916340"/>
      <w:r w:rsidRPr="008774AA">
        <w:rPr>
          <w:b/>
          <w:bCs/>
          <w:sz w:val="22"/>
          <w:szCs w:val="22"/>
        </w:rPr>
        <w:t xml:space="preserve">Table </w:t>
      </w:r>
      <w:r w:rsidRPr="008774AA">
        <w:rPr>
          <w:b/>
          <w:bCs/>
          <w:sz w:val="22"/>
          <w:szCs w:val="22"/>
        </w:rPr>
        <w:fldChar w:fldCharType="begin"/>
      </w:r>
      <w:r w:rsidRPr="008774AA">
        <w:rPr>
          <w:b/>
          <w:bCs/>
          <w:sz w:val="22"/>
          <w:szCs w:val="22"/>
        </w:rPr>
        <w:instrText xml:space="preserve"> SEQ Table \* ARABIC </w:instrText>
      </w:r>
      <w:r w:rsidRPr="008774AA">
        <w:rPr>
          <w:b/>
          <w:bCs/>
          <w:sz w:val="22"/>
          <w:szCs w:val="22"/>
        </w:rPr>
        <w:fldChar w:fldCharType="separate"/>
      </w:r>
      <w:r w:rsidR="00502046">
        <w:rPr>
          <w:b/>
          <w:bCs/>
          <w:noProof/>
          <w:sz w:val="22"/>
          <w:szCs w:val="22"/>
        </w:rPr>
        <w:t>12</w:t>
      </w:r>
      <w:r w:rsidRPr="008774AA">
        <w:rPr>
          <w:b/>
          <w:bCs/>
          <w:sz w:val="22"/>
          <w:szCs w:val="22"/>
        </w:rPr>
        <w:fldChar w:fldCharType="end"/>
      </w:r>
      <w:bookmarkEnd w:id="153"/>
      <w:r w:rsidRPr="008774AA">
        <w:rPr>
          <w:b/>
          <w:bCs/>
          <w:sz w:val="22"/>
          <w:szCs w:val="22"/>
        </w:rPr>
        <w:t>:</w:t>
      </w:r>
      <w:r w:rsidRPr="008774AA">
        <w:rPr>
          <w:sz w:val="22"/>
          <w:szCs w:val="22"/>
        </w:rPr>
        <w:t xml:space="preserve"> </w:t>
      </w:r>
      <w:r w:rsidRPr="00485B01">
        <w:rPr>
          <w:sz w:val="22"/>
          <w:szCs w:val="22"/>
        </w:rPr>
        <w:t xml:space="preserve">Top 5 states </w:t>
      </w:r>
      <w:r w:rsidR="005D2981">
        <w:rPr>
          <w:sz w:val="22"/>
          <w:szCs w:val="22"/>
        </w:rPr>
        <w:t xml:space="preserve">in the US, ranked by </w:t>
      </w:r>
      <w:r w:rsidRPr="00485B01">
        <w:rPr>
          <w:sz w:val="22"/>
          <w:szCs w:val="22"/>
        </w:rPr>
        <w:t>tweet volume</w:t>
      </w:r>
    </w:p>
    <w:tbl>
      <w:tblPr>
        <w:tblStyle w:val="TableGrid"/>
        <w:tblW w:w="5000" w:type="pct"/>
        <w:jc w:val="center"/>
        <w:tblLook w:val="04A0" w:firstRow="1" w:lastRow="0" w:firstColumn="1" w:lastColumn="0" w:noHBand="0" w:noVBand="1"/>
      </w:tblPr>
      <w:tblGrid>
        <w:gridCol w:w="2439"/>
        <w:gridCol w:w="4007"/>
        <w:gridCol w:w="4004"/>
      </w:tblGrid>
      <w:tr w:rsidR="00BC1C9A" w14:paraId="5661499F" w14:textId="5B698F08" w:rsidTr="00017D58">
        <w:trPr>
          <w:jc w:val="center"/>
        </w:trPr>
        <w:tc>
          <w:tcPr>
            <w:tcW w:w="1167" w:type="pct"/>
            <w:shd w:val="clear" w:color="auto" w:fill="D9D9D9" w:themeFill="background1" w:themeFillShade="D9"/>
          </w:tcPr>
          <w:p w14:paraId="524DD3B2" w14:textId="77777777" w:rsidR="00BC1C9A" w:rsidRPr="007E22C8" w:rsidRDefault="00BC1C9A" w:rsidP="00925714">
            <w:pPr>
              <w:spacing w:line="240" w:lineRule="auto"/>
              <w:rPr>
                <w:b/>
                <w:bCs/>
              </w:rPr>
            </w:pPr>
            <w:r w:rsidRPr="007E22C8">
              <w:rPr>
                <w:b/>
                <w:bCs/>
              </w:rPr>
              <w:t>State</w:t>
            </w:r>
          </w:p>
        </w:tc>
        <w:tc>
          <w:tcPr>
            <w:tcW w:w="1917" w:type="pct"/>
            <w:shd w:val="clear" w:color="auto" w:fill="D9D9D9" w:themeFill="background1" w:themeFillShade="D9"/>
          </w:tcPr>
          <w:p w14:paraId="0EBF27A9" w14:textId="7893449A" w:rsidR="00BC1C9A" w:rsidRPr="007E22C8" w:rsidRDefault="00BC1C9A" w:rsidP="00925714">
            <w:pPr>
              <w:spacing w:line="240" w:lineRule="auto"/>
              <w:jc w:val="center"/>
              <w:rPr>
                <w:b/>
                <w:bCs/>
              </w:rPr>
            </w:pPr>
            <w:r>
              <w:rPr>
                <w:b/>
                <w:bCs/>
              </w:rPr>
              <w:t>Proportion (%)</w:t>
            </w:r>
          </w:p>
        </w:tc>
        <w:tc>
          <w:tcPr>
            <w:tcW w:w="1916" w:type="pct"/>
            <w:shd w:val="clear" w:color="auto" w:fill="D9D9D9" w:themeFill="background1" w:themeFillShade="D9"/>
          </w:tcPr>
          <w:p w14:paraId="7BA1097C" w14:textId="17BA0C49" w:rsidR="00BC1C9A" w:rsidRDefault="00BC1C9A" w:rsidP="00925714">
            <w:pPr>
              <w:spacing w:line="240" w:lineRule="auto"/>
              <w:jc w:val="center"/>
              <w:rPr>
                <w:b/>
                <w:bCs/>
              </w:rPr>
            </w:pPr>
            <w:r>
              <w:rPr>
                <w:b/>
                <w:bCs/>
              </w:rPr>
              <w:t>Absolute</w:t>
            </w:r>
          </w:p>
        </w:tc>
      </w:tr>
      <w:tr w:rsidR="00BC1C9A" w14:paraId="1955BD63" w14:textId="6BF5C33E" w:rsidTr="00E74F99">
        <w:trPr>
          <w:jc w:val="center"/>
        </w:trPr>
        <w:tc>
          <w:tcPr>
            <w:tcW w:w="1167" w:type="pct"/>
          </w:tcPr>
          <w:p w14:paraId="6D5240AF" w14:textId="77777777" w:rsidR="00BC1C9A" w:rsidRDefault="00BC1C9A" w:rsidP="00925714">
            <w:pPr>
              <w:spacing w:line="240" w:lineRule="auto"/>
            </w:pPr>
            <w:r>
              <w:t>California</w:t>
            </w:r>
          </w:p>
        </w:tc>
        <w:tc>
          <w:tcPr>
            <w:tcW w:w="1917" w:type="pct"/>
          </w:tcPr>
          <w:p w14:paraId="0788774F" w14:textId="77777777" w:rsidR="00BC1C9A" w:rsidRDefault="00BC1C9A" w:rsidP="00925714">
            <w:pPr>
              <w:spacing w:line="240" w:lineRule="auto"/>
              <w:jc w:val="center"/>
            </w:pPr>
            <w:r>
              <w:t>13.17</w:t>
            </w:r>
          </w:p>
        </w:tc>
        <w:tc>
          <w:tcPr>
            <w:tcW w:w="1916" w:type="pct"/>
          </w:tcPr>
          <w:p w14:paraId="4E5022A0" w14:textId="4AA77B6D" w:rsidR="00BC1C9A" w:rsidRDefault="005A5D69" w:rsidP="00925714">
            <w:pPr>
              <w:spacing w:line="240" w:lineRule="auto"/>
              <w:jc w:val="center"/>
            </w:pPr>
            <w:r>
              <w:t>1,224</w:t>
            </w:r>
          </w:p>
        </w:tc>
      </w:tr>
      <w:tr w:rsidR="00BC1C9A" w14:paraId="1FFBA865" w14:textId="734D2CC3" w:rsidTr="00E74F99">
        <w:trPr>
          <w:jc w:val="center"/>
        </w:trPr>
        <w:tc>
          <w:tcPr>
            <w:tcW w:w="1167" w:type="pct"/>
          </w:tcPr>
          <w:p w14:paraId="094F2E79" w14:textId="77777777" w:rsidR="00BC1C9A" w:rsidRDefault="00BC1C9A" w:rsidP="00925714">
            <w:pPr>
              <w:spacing w:line="240" w:lineRule="auto"/>
            </w:pPr>
            <w:r>
              <w:t>Texas</w:t>
            </w:r>
          </w:p>
        </w:tc>
        <w:tc>
          <w:tcPr>
            <w:tcW w:w="1917" w:type="pct"/>
          </w:tcPr>
          <w:p w14:paraId="3DB69194" w14:textId="77777777" w:rsidR="00BC1C9A" w:rsidRDefault="00BC1C9A" w:rsidP="00925714">
            <w:pPr>
              <w:spacing w:line="240" w:lineRule="auto"/>
              <w:jc w:val="center"/>
            </w:pPr>
            <w:r>
              <w:t>8.68</w:t>
            </w:r>
          </w:p>
        </w:tc>
        <w:tc>
          <w:tcPr>
            <w:tcW w:w="1916" w:type="pct"/>
          </w:tcPr>
          <w:p w14:paraId="72BB3078" w14:textId="6342ED81" w:rsidR="00BC1C9A" w:rsidRDefault="005A5D69" w:rsidP="00925714">
            <w:pPr>
              <w:spacing w:line="240" w:lineRule="auto"/>
              <w:jc w:val="center"/>
            </w:pPr>
            <w:r>
              <w:t>807</w:t>
            </w:r>
          </w:p>
        </w:tc>
      </w:tr>
      <w:tr w:rsidR="00BC1C9A" w14:paraId="215AC994" w14:textId="123F60B6" w:rsidTr="00E74F99">
        <w:trPr>
          <w:jc w:val="center"/>
        </w:trPr>
        <w:tc>
          <w:tcPr>
            <w:tcW w:w="1167" w:type="pct"/>
          </w:tcPr>
          <w:p w14:paraId="1477E510" w14:textId="77777777" w:rsidR="00BC1C9A" w:rsidRDefault="00BC1C9A" w:rsidP="00925714">
            <w:pPr>
              <w:spacing w:line="240" w:lineRule="auto"/>
            </w:pPr>
            <w:r>
              <w:t>New York</w:t>
            </w:r>
          </w:p>
        </w:tc>
        <w:tc>
          <w:tcPr>
            <w:tcW w:w="1917" w:type="pct"/>
          </w:tcPr>
          <w:p w14:paraId="569B5D65" w14:textId="77777777" w:rsidR="00BC1C9A" w:rsidRDefault="00BC1C9A" w:rsidP="00925714">
            <w:pPr>
              <w:spacing w:line="240" w:lineRule="auto"/>
              <w:jc w:val="center"/>
            </w:pPr>
            <w:r>
              <w:t>7.92</w:t>
            </w:r>
          </w:p>
        </w:tc>
        <w:tc>
          <w:tcPr>
            <w:tcW w:w="1916" w:type="pct"/>
          </w:tcPr>
          <w:p w14:paraId="246DD600" w14:textId="30B4256B" w:rsidR="00BC1C9A" w:rsidRDefault="005A5D69" w:rsidP="00925714">
            <w:pPr>
              <w:spacing w:line="240" w:lineRule="auto"/>
              <w:jc w:val="center"/>
            </w:pPr>
            <w:r>
              <w:t>736</w:t>
            </w:r>
          </w:p>
        </w:tc>
      </w:tr>
      <w:tr w:rsidR="00BC1C9A" w14:paraId="48764235" w14:textId="24B7741A" w:rsidTr="00E74F99">
        <w:trPr>
          <w:jc w:val="center"/>
        </w:trPr>
        <w:tc>
          <w:tcPr>
            <w:tcW w:w="1167" w:type="pct"/>
          </w:tcPr>
          <w:p w14:paraId="32F3FD18" w14:textId="77777777" w:rsidR="00BC1C9A" w:rsidRDefault="00BC1C9A" w:rsidP="00925714">
            <w:pPr>
              <w:spacing w:line="240" w:lineRule="auto"/>
            </w:pPr>
            <w:r>
              <w:t>Florida</w:t>
            </w:r>
          </w:p>
        </w:tc>
        <w:tc>
          <w:tcPr>
            <w:tcW w:w="1917" w:type="pct"/>
          </w:tcPr>
          <w:p w14:paraId="554162C0" w14:textId="77777777" w:rsidR="00BC1C9A" w:rsidRDefault="00BC1C9A" w:rsidP="00925714">
            <w:pPr>
              <w:spacing w:line="240" w:lineRule="auto"/>
              <w:jc w:val="center"/>
            </w:pPr>
            <w:r>
              <w:t>6.04</w:t>
            </w:r>
          </w:p>
        </w:tc>
        <w:tc>
          <w:tcPr>
            <w:tcW w:w="1916" w:type="pct"/>
          </w:tcPr>
          <w:p w14:paraId="2CEDC278" w14:textId="6EA2F2BD" w:rsidR="00BC1C9A" w:rsidRDefault="005A5D69" w:rsidP="00925714">
            <w:pPr>
              <w:spacing w:line="240" w:lineRule="auto"/>
              <w:jc w:val="center"/>
            </w:pPr>
            <w:r>
              <w:t>561</w:t>
            </w:r>
          </w:p>
        </w:tc>
      </w:tr>
      <w:tr w:rsidR="00BC1C9A" w14:paraId="24375ADF" w14:textId="384A31D6" w:rsidTr="00E74F99">
        <w:trPr>
          <w:jc w:val="center"/>
        </w:trPr>
        <w:tc>
          <w:tcPr>
            <w:tcW w:w="1167" w:type="pct"/>
          </w:tcPr>
          <w:p w14:paraId="7BD6B8A7" w14:textId="77777777" w:rsidR="00BC1C9A" w:rsidRDefault="00BC1C9A" w:rsidP="00925714">
            <w:pPr>
              <w:spacing w:line="240" w:lineRule="auto"/>
            </w:pPr>
            <w:r>
              <w:t>Washington</w:t>
            </w:r>
          </w:p>
        </w:tc>
        <w:tc>
          <w:tcPr>
            <w:tcW w:w="1917" w:type="pct"/>
          </w:tcPr>
          <w:p w14:paraId="7776D0DB" w14:textId="77777777" w:rsidR="00BC1C9A" w:rsidRDefault="00BC1C9A" w:rsidP="00925714">
            <w:pPr>
              <w:spacing w:line="240" w:lineRule="auto"/>
              <w:jc w:val="center"/>
            </w:pPr>
            <w:r>
              <w:t>5.24</w:t>
            </w:r>
          </w:p>
        </w:tc>
        <w:tc>
          <w:tcPr>
            <w:tcW w:w="1916" w:type="pct"/>
          </w:tcPr>
          <w:p w14:paraId="1166BA15" w14:textId="47724E2B" w:rsidR="00BC1C9A" w:rsidRDefault="005A5D69" w:rsidP="00925714">
            <w:pPr>
              <w:spacing w:line="240" w:lineRule="auto"/>
              <w:jc w:val="center"/>
            </w:pPr>
            <w:r>
              <w:t>488</w:t>
            </w:r>
          </w:p>
        </w:tc>
      </w:tr>
    </w:tbl>
    <w:p w14:paraId="1307F873" w14:textId="5CE0ECB2" w:rsidR="005D2981" w:rsidRDefault="005D2981" w:rsidP="00B409D7">
      <w:pPr>
        <w:spacing w:line="240" w:lineRule="auto"/>
      </w:pPr>
    </w:p>
    <w:p w14:paraId="71F0DC0A" w14:textId="653A1CE4" w:rsidR="005D2981" w:rsidRPr="00707020" w:rsidRDefault="005D2981" w:rsidP="005D2981">
      <w:pPr>
        <w:pStyle w:val="Heading2"/>
      </w:pPr>
      <w:r>
        <w:t>Tweet Distribution in Europe</w:t>
      </w:r>
    </w:p>
    <w:p w14:paraId="0AA57CB8" w14:textId="133CFCA7" w:rsidR="00901F53" w:rsidRDefault="00793F58" w:rsidP="00747427">
      <w:pPr>
        <w:spacing w:line="240" w:lineRule="auto"/>
        <w:rPr>
          <w:noProof/>
        </w:rPr>
      </w:pPr>
      <w:r w:rsidRPr="0045589F">
        <w:rPr>
          <w:lang w:val="en-SG"/>
        </w:rPr>
        <w:fldChar w:fldCharType="begin"/>
      </w:r>
      <w:r w:rsidRPr="0045589F">
        <w:rPr>
          <w:lang w:val="en-SG"/>
        </w:rPr>
        <w:instrText xml:space="preserve"> REF _Ref123894259 \h  \* MERGEFORMAT </w:instrText>
      </w:r>
      <w:r w:rsidRPr="0045589F">
        <w:rPr>
          <w:lang w:val="en-SG"/>
        </w:rPr>
      </w:r>
      <w:r w:rsidRPr="0045589F">
        <w:rPr>
          <w:lang w:val="en-SG"/>
        </w:rPr>
        <w:fldChar w:fldCharType="separate"/>
      </w:r>
      <w:r w:rsidR="00502046" w:rsidRPr="00502046">
        <w:rPr>
          <w:lang w:val="en-SG"/>
        </w:rPr>
        <w:t>Figure 6</w:t>
      </w:r>
      <w:r w:rsidRPr="0045589F">
        <w:rPr>
          <w:lang w:val="en-SG"/>
        </w:rPr>
        <w:fldChar w:fldCharType="end"/>
      </w:r>
      <w:r w:rsidR="00901F53" w:rsidRPr="0045589F">
        <w:rPr>
          <w:lang w:val="en-SG"/>
        </w:rPr>
        <w:t xml:space="preserve"> shows the </w:t>
      </w:r>
      <w:r w:rsidR="00662457" w:rsidRPr="0045589F">
        <w:rPr>
          <w:lang w:val="en-SG"/>
        </w:rPr>
        <w:t xml:space="preserve">monthly </w:t>
      </w:r>
      <w:r w:rsidR="00901F53" w:rsidRPr="0045589F">
        <w:rPr>
          <w:lang w:val="en-SG"/>
        </w:rPr>
        <w:t xml:space="preserve">distribution of </w:t>
      </w:r>
      <w:r w:rsidRPr="0045589F">
        <w:rPr>
          <w:lang w:val="en-SG"/>
        </w:rPr>
        <w:t>LCE</w:t>
      </w:r>
      <w:r w:rsidR="00901F53" w:rsidRPr="0045589F">
        <w:rPr>
          <w:lang w:val="en-SG"/>
        </w:rPr>
        <w:t xml:space="preserve"> tweet</w:t>
      </w:r>
      <w:r w:rsidRPr="0045589F">
        <w:rPr>
          <w:lang w:val="en-SG"/>
        </w:rPr>
        <w:t>s</w:t>
      </w:r>
      <w:r w:rsidR="00901F53" w:rsidRPr="0045589F">
        <w:rPr>
          <w:lang w:val="en-SG"/>
        </w:rPr>
        <w:t xml:space="preserve"> in Europe through the</w:t>
      </w:r>
      <w:r w:rsidR="00901F53" w:rsidRPr="0045589F">
        <w:rPr>
          <w:noProof/>
        </w:rPr>
        <w:t xml:space="preserve"> </w:t>
      </w:r>
      <w:r w:rsidRPr="0045589F">
        <w:rPr>
          <w:noProof/>
        </w:rPr>
        <w:t xml:space="preserve">same </w:t>
      </w:r>
      <w:r w:rsidR="00901F53" w:rsidRPr="0045589F">
        <w:rPr>
          <w:noProof/>
        </w:rPr>
        <w:t xml:space="preserve">one year period. </w:t>
      </w:r>
      <w:r w:rsidR="00502046">
        <w:rPr>
          <w:noProof/>
          <w:lang w:val="en-SG"/>
        </w:rPr>
        <w:t>2 events stand out quite clearly.</w:t>
      </w:r>
      <w:r w:rsidR="00901F53" w:rsidRPr="001840C0">
        <w:rPr>
          <w:noProof/>
          <w:lang w:val="en-SG"/>
        </w:rPr>
        <w:t xml:space="preserve"> </w:t>
      </w:r>
      <w:r w:rsidR="00502046">
        <w:rPr>
          <w:noProof/>
          <w:lang w:val="en-SG"/>
        </w:rPr>
        <w:t xml:space="preserve">The first was during the </w:t>
      </w:r>
      <w:r w:rsidR="00707020">
        <w:rPr>
          <w:noProof/>
          <w:lang w:val="en-SG"/>
        </w:rPr>
        <w:t>the period of</w:t>
      </w:r>
      <w:r w:rsidR="00901F53" w:rsidRPr="001840C0">
        <w:rPr>
          <w:noProof/>
          <w:lang w:val="en-SG"/>
        </w:rPr>
        <w:t xml:space="preserve"> October</w:t>
      </w:r>
      <w:r w:rsidR="00707020">
        <w:rPr>
          <w:noProof/>
          <w:lang w:val="en-SG"/>
        </w:rPr>
        <w:t>-November</w:t>
      </w:r>
      <w:r w:rsidR="00901F53" w:rsidRPr="001840C0">
        <w:rPr>
          <w:noProof/>
          <w:lang w:val="en-SG"/>
        </w:rPr>
        <w:t xml:space="preserve"> 2021</w:t>
      </w:r>
      <w:r w:rsidR="00502046">
        <w:rPr>
          <w:noProof/>
          <w:lang w:val="en-SG"/>
        </w:rPr>
        <w:t>, when</w:t>
      </w:r>
      <w:r w:rsidR="00707020">
        <w:rPr>
          <w:noProof/>
        </w:rPr>
        <w:t xml:space="preserve"> the </w:t>
      </w:r>
      <w:r w:rsidR="00901F53" w:rsidRPr="001840C0">
        <w:rPr>
          <w:noProof/>
        </w:rPr>
        <w:t>UN Climate Change Conference in Glasgow (COP26) took place</w:t>
      </w:r>
      <w:r w:rsidR="00901F53">
        <w:rPr>
          <w:noProof/>
          <w:lang w:val="en-SG"/>
        </w:rPr>
        <w:t xml:space="preserve">. </w:t>
      </w:r>
      <w:r w:rsidR="00707020">
        <w:rPr>
          <w:noProof/>
        </w:rPr>
        <w:t xml:space="preserve">We similarly note spikes in March to May 2022, in relation to the Russina-Ukrainian </w:t>
      </w:r>
      <w:commentRangeStart w:id="154"/>
      <w:commentRangeStart w:id="155"/>
      <w:r w:rsidR="00707020">
        <w:rPr>
          <w:noProof/>
        </w:rPr>
        <w:t>war</w:t>
      </w:r>
      <w:commentRangeEnd w:id="154"/>
      <w:r w:rsidR="00502046">
        <w:rPr>
          <w:rStyle w:val="CommentReference"/>
        </w:rPr>
        <w:commentReference w:id="154"/>
      </w:r>
      <w:commentRangeEnd w:id="155"/>
      <w:r w:rsidR="00502046">
        <w:rPr>
          <w:rStyle w:val="CommentReference"/>
        </w:rPr>
        <w:commentReference w:id="155"/>
      </w:r>
      <w:r w:rsidR="00901F53">
        <w:rPr>
          <w:noProof/>
        </w:rPr>
        <w:t>.</w:t>
      </w:r>
    </w:p>
    <w:p w14:paraId="112CDAD6" w14:textId="77777777" w:rsidR="00502046" w:rsidRDefault="00502046" w:rsidP="00747427">
      <w:pPr>
        <w:spacing w:line="240" w:lineRule="auto"/>
        <w:rPr>
          <w:noProof/>
        </w:rPr>
      </w:pPr>
    </w:p>
    <w:p w14:paraId="09AE5EC3" w14:textId="51D16121" w:rsidR="00901F53" w:rsidRDefault="00FB4F25" w:rsidP="00747427">
      <w:pPr>
        <w:spacing w:line="240" w:lineRule="auto"/>
        <w:rPr>
          <w:noProof/>
          <w:lang w:val="en-SG"/>
        </w:rPr>
      </w:pPr>
      <w:ins w:id="156" w:author="# CALEB CHIA WE KEAT (UC-FT)" w:date="2023-05-02T17:06:00Z">
        <w:r w:rsidRPr="00FB4F25">
          <w:rPr>
            <w:noProof/>
            <w:lang w:val="en-SG"/>
          </w:rPr>
          <mc:AlternateContent>
            <mc:Choice Requires="wps">
              <w:drawing>
                <wp:anchor distT="0" distB="0" distL="114300" distR="114300" simplePos="0" relativeHeight="251677696" behindDoc="0" locked="0" layoutInCell="1" allowOverlap="1" wp14:anchorId="4B8D46D8" wp14:editId="1B425488">
                  <wp:simplePos x="0" y="0"/>
                  <wp:positionH relativeFrom="column">
                    <wp:posOffset>5543487</wp:posOffset>
                  </wp:positionH>
                  <wp:positionV relativeFrom="paragraph">
                    <wp:posOffset>730690</wp:posOffset>
                  </wp:positionV>
                  <wp:extent cx="45719" cy="378680"/>
                  <wp:effectExtent l="25400" t="0" r="43815" b="40640"/>
                  <wp:wrapNone/>
                  <wp:docPr id="9"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19" cy="37868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0837BD" id="_x0000_t32" coordsize="21600,21600" o:spt="32" o:oned="t" path="m,l21600,21600e" filled="f">
                  <v:path arrowok="t" fillok="f" o:connecttype="none"/>
                  <o:lock v:ext="edit" shapetype="t"/>
                </v:shapetype>
                <v:shape id="Straight Arrow Connector 32" o:spid="_x0000_s1026" type="#_x0000_t32" style="position:absolute;margin-left:436.5pt;margin-top:57.55pt;width:3.6pt;height:29.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" strokecolor="black [3213]" strokeweight=".25pt">
                  <v:stroke endarrow="block" joinstyle="miter"/>
                  <o:lock v:ext="edit" shapetype="f"/>
                </v:shape>
              </w:pict>
            </mc:Fallback>
          </mc:AlternateContent>
        </w:r>
      </w:ins>
      <w:r w:rsidRPr="00A63A24">
        <w:rPr>
          <w:noProof/>
          <w:lang w:val="en-SG" w:eastAsia="en-SG"/>
        </w:rPr>
        <mc:AlternateContent>
          <mc:Choice Requires="wps">
            <w:drawing>
              <wp:anchor distT="0" distB="0" distL="114300" distR="114300" simplePos="0" relativeHeight="251666432" behindDoc="0" locked="0" layoutInCell="1" allowOverlap="1" wp14:anchorId="4759CBBA" wp14:editId="6597DD4F">
                <wp:simplePos x="0" y="0"/>
                <wp:positionH relativeFrom="column">
                  <wp:posOffset>2802048</wp:posOffset>
                </wp:positionH>
                <wp:positionV relativeFrom="paragraph">
                  <wp:posOffset>848386</wp:posOffset>
                </wp:positionV>
                <wp:extent cx="144855" cy="199176"/>
                <wp:effectExtent l="0" t="0" r="45720" b="42545"/>
                <wp:wrapNone/>
                <wp:docPr id="27"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4855" cy="199176"/>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D9DC6" id="Straight Arrow Connector 32" o:spid="_x0000_s1026" type="#_x0000_t32" style="position:absolute;margin-left:220.65pt;margin-top:66.8pt;width:11.4pt;height:15.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" strokecolor="black [3213]" strokeweight=".25pt">
                <v:stroke endarrow="block" joinstyle="miter"/>
                <o:lock v:ext="edit" shapetype="f"/>
              </v:shape>
            </w:pict>
          </mc:Fallback>
        </mc:AlternateContent>
      </w:r>
      <w:ins w:id="157" w:author="# CALEB CHIA WE KEAT (UC-FT)" w:date="2023-05-02T17:05:00Z">
        <w:r w:rsidRPr="00FB4F25">
          <w:rPr>
            <w:noProof/>
            <w:lang w:val="en-SG"/>
          </w:rPr>
          <mc:AlternateContent>
            <mc:Choice Requires="wps">
              <w:drawing>
                <wp:anchor distT="0" distB="0" distL="114300" distR="114300" simplePos="0" relativeHeight="251673600" behindDoc="0" locked="0" layoutInCell="1" allowOverlap="1" wp14:anchorId="097EF26F" wp14:editId="5504A6FA">
                  <wp:simplePos x="0" y="0"/>
                  <wp:positionH relativeFrom="column">
                    <wp:posOffset>4949190</wp:posOffset>
                  </wp:positionH>
                  <wp:positionV relativeFrom="paragraph">
                    <wp:posOffset>458470</wp:posOffset>
                  </wp:positionV>
                  <wp:extent cx="1276350" cy="273050"/>
                  <wp:effectExtent l="0" t="0" r="19050" b="19050"/>
                  <wp:wrapNone/>
                  <wp:docPr id="4" name="TextBox 29"/>
                  <wp:cNvGraphicFramePr/>
                  <a:graphic xmlns:a="http://schemas.openxmlformats.org/drawingml/2006/main">
                    <a:graphicData uri="http://schemas.microsoft.com/office/word/2010/wordprocessingShape">
                      <wps:wsp>
                        <wps:cNvSpPr txBox="1"/>
                        <wps:spPr>
                          <a:xfrm>
                            <a:off x="0" y="0"/>
                            <a:ext cx="1276350" cy="273050"/>
                          </a:xfrm>
                          <a:prstGeom prst="rect">
                            <a:avLst/>
                          </a:prstGeom>
                          <a:ln>
                            <a:solidFill>
                              <a:schemeClr val="tx1"/>
                            </a:solidFill>
                          </a:ln>
                        </wps:spPr>
                        <wps:txbx>
                          <w:txbxContent>
                            <w:p w14:paraId="4C312B0F" w14:textId="38CA6C68" w:rsidR="00FB4F25" w:rsidRPr="00C34947" w:rsidRDefault="00FB4F25" w:rsidP="00FB4F25">
                              <w:pPr>
                                <w:jc w:val="center"/>
                                <w:rPr>
                                  <w:sz w:val="21"/>
                                  <w:szCs w:val="21"/>
                                </w:rPr>
                              </w:pPr>
                              <w:del w:id="158" w:author="# CALEB CHIA WE KEAT (UC-FT)" w:date="2023-05-02T17:06:00Z">
                                <w:r w:rsidDel="00FB4F25">
                                  <w:rPr>
                                    <w:color w:val="000000" w:themeColor="text1"/>
                                    <w:kern w:val="24"/>
                                    <w:sz w:val="21"/>
                                    <w:szCs w:val="21"/>
                                    <w:lang w:val="en-US"/>
                                  </w:rPr>
                                  <w:delText>COP26</w:delText>
                                </w:r>
                              </w:del>
                              <w:ins w:id="159" w:author="# CALEB CHIA WE KEAT (UC-FT)" w:date="2023-05-02T17:06:00Z">
                                <w:r>
                                  <w:rPr>
                                    <w:color w:val="000000" w:themeColor="text1"/>
                                    <w:kern w:val="24"/>
                                    <w:sz w:val="21"/>
                                    <w:szCs w:val="21"/>
                                    <w:lang w:val="en-US"/>
                                  </w:rPr>
                                  <w:t>Russia-Ukraine War</w:t>
                                </w:r>
                              </w:ins>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097EF26F" id="_x0000_s1027" type="#_x0000_t202" style="position:absolute;left:0;text-align:left;margin-left:389.7pt;margin-top:36.1pt;width:100.5pt;height:2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" filled="f" strokecolor="black [3213]">
                  <v:textbox>
                    <w:txbxContent>
                      <w:p w14:paraId="4C312B0F" w14:textId="38CA6C68" w:rsidR="00FB4F25" w:rsidRPr="00C34947" w:rsidRDefault="00FB4F25" w:rsidP="00FB4F25">
                        <w:pPr>
                          <w:jc w:val="center"/>
                          <w:rPr>
                            <w:sz w:val="21"/>
                            <w:szCs w:val="21"/>
                          </w:rPr>
                        </w:pPr>
                        <w:del w:id="180" w:author="# CALEB CHIA WE KEAT (UC-FT)" w:date="2023-05-02T17:06:00Z">
                          <w:r w:rsidDel="00FB4F25">
                            <w:rPr>
                              <w:color w:val="000000" w:themeColor="text1"/>
                              <w:kern w:val="24"/>
                              <w:sz w:val="21"/>
                              <w:szCs w:val="21"/>
                              <w:lang w:val="en-US"/>
                            </w:rPr>
                            <w:delText>COP26</w:delText>
                          </w:r>
                        </w:del>
                        <w:ins w:id="181" w:author="# CALEB CHIA WE KEAT (UC-FT)" w:date="2023-05-02T17:06:00Z">
                          <w:r>
                            <w:rPr>
                              <w:color w:val="000000" w:themeColor="text1"/>
                              <w:kern w:val="24"/>
                              <w:sz w:val="21"/>
                              <w:szCs w:val="21"/>
                              <w:lang w:val="en-US"/>
                            </w:rPr>
                            <w:t>Russia-Ukraine War</w:t>
                          </w:r>
                        </w:ins>
                      </w:p>
                    </w:txbxContent>
                  </v:textbox>
                </v:shape>
              </w:pict>
            </mc:Fallback>
          </mc:AlternateContent>
        </w:r>
        <w:r w:rsidRPr="00FB4F25">
          <w:rPr>
            <w:noProof/>
            <w:lang w:val="en-SG"/>
          </w:rPr>
          <mc:AlternateContent>
            <mc:Choice Requires="wps">
              <w:drawing>
                <wp:anchor distT="0" distB="0" distL="114300" distR="114300" simplePos="0" relativeHeight="251675648" behindDoc="0" locked="0" layoutInCell="1" allowOverlap="1" wp14:anchorId="03FFE840" wp14:editId="462CE7CA">
                  <wp:simplePos x="0" y="0"/>
                  <wp:positionH relativeFrom="column">
                    <wp:posOffset>5083520</wp:posOffset>
                  </wp:positionH>
                  <wp:positionV relativeFrom="paragraph">
                    <wp:posOffset>730690</wp:posOffset>
                  </wp:positionV>
                  <wp:extent cx="458489" cy="378680"/>
                  <wp:effectExtent l="25400" t="0" r="11430" b="40640"/>
                  <wp:wrapNone/>
                  <wp:docPr id="8"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8489" cy="37868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5524E0" id="Straight Arrow Connector 32" o:spid="_x0000_s1026" type="#_x0000_t32" style="position:absolute;margin-left:400.3pt;margin-top:57.55pt;width:36.1pt;height:29.8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" strokecolor="black [3213]" strokeweight=".25pt">
                  <v:stroke endarrow="block" joinstyle="miter"/>
                  <o:lock v:ext="edit" shapetype="f"/>
                </v:shape>
              </w:pict>
            </mc:Fallback>
          </mc:AlternateContent>
        </w:r>
      </w:ins>
      <w:r w:rsidRPr="00A63A24">
        <w:rPr>
          <w:noProof/>
          <w:lang w:val="en-SG" w:eastAsia="en-SG"/>
        </w:rPr>
        <mc:AlternateContent>
          <mc:Choice Requires="wps">
            <w:drawing>
              <wp:anchor distT="0" distB="0" distL="114300" distR="114300" simplePos="0" relativeHeight="251665408" behindDoc="0" locked="0" layoutInCell="1" allowOverlap="1" wp14:anchorId="479DDE42" wp14:editId="68374750">
                <wp:simplePos x="0" y="0"/>
                <wp:positionH relativeFrom="column">
                  <wp:posOffset>2522038</wp:posOffset>
                </wp:positionH>
                <wp:positionV relativeFrom="paragraph">
                  <wp:posOffset>578001</wp:posOffset>
                </wp:positionV>
                <wp:extent cx="598170" cy="273050"/>
                <wp:effectExtent l="0" t="0" r="11430" b="19050"/>
                <wp:wrapNone/>
                <wp:docPr id="25" name="TextBox 29"/>
                <wp:cNvGraphicFramePr/>
                <a:graphic xmlns:a="http://schemas.openxmlformats.org/drawingml/2006/main">
                  <a:graphicData uri="http://schemas.microsoft.com/office/word/2010/wordprocessingShape">
                    <wps:wsp>
                      <wps:cNvSpPr txBox="1"/>
                      <wps:spPr>
                        <a:xfrm>
                          <a:off x="0" y="0"/>
                          <a:ext cx="598170" cy="273050"/>
                        </a:xfrm>
                        <a:prstGeom prst="rect">
                          <a:avLst/>
                        </a:prstGeom>
                        <a:ln>
                          <a:solidFill>
                            <a:schemeClr val="tx1"/>
                          </a:solidFill>
                        </a:ln>
                      </wps:spPr>
                      <wps:txbx>
                        <w:txbxContent>
                          <w:p w14:paraId="6ED65744" w14:textId="77777777" w:rsidR="00D61C71" w:rsidRPr="00C34947" w:rsidRDefault="00D61C71" w:rsidP="00901F53">
                            <w:pPr>
                              <w:jc w:val="center"/>
                              <w:rPr>
                                <w:sz w:val="21"/>
                                <w:szCs w:val="21"/>
                              </w:rPr>
                            </w:pPr>
                            <w:r>
                              <w:rPr>
                                <w:color w:val="000000" w:themeColor="text1"/>
                                <w:kern w:val="24"/>
                                <w:sz w:val="21"/>
                                <w:szCs w:val="21"/>
                                <w:lang w:val="en-US"/>
                              </w:rPr>
                              <w:t>COP26</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479DDE42" id="_x0000_s1028" type="#_x0000_t202" style="position:absolute;left:0;text-align:left;margin-left:198.6pt;margin-top:45.5pt;width:47.1pt;height:2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" filled="f" strokecolor="black [3213]">
                <v:textbox>
                  <w:txbxContent>
                    <w:p w14:paraId="6ED65744" w14:textId="77777777" w:rsidR="00D61C71" w:rsidRPr="00C34947" w:rsidRDefault="00D61C71" w:rsidP="00901F53">
                      <w:pPr>
                        <w:jc w:val="center"/>
                        <w:rPr>
                          <w:sz w:val="21"/>
                          <w:szCs w:val="21"/>
                        </w:rPr>
                      </w:pPr>
                      <w:r>
                        <w:rPr>
                          <w:color w:val="000000" w:themeColor="text1"/>
                          <w:kern w:val="24"/>
                          <w:sz w:val="21"/>
                          <w:szCs w:val="21"/>
                          <w:lang w:val="en-US"/>
                        </w:rPr>
                        <w:t>COP26</w:t>
                      </w:r>
                    </w:p>
                  </w:txbxContent>
                </v:textbox>
              </v:shape>
            </w:pict>
          </mc:Fallback>
        </mc:AlternateContent>
      </w:r>
      <w:ins w:id="160" w:author="# CALEB CHIA WE KEAT (UC-FT)" w:date="2023-05-02T17:05:00Z">
        <w:r w:rsidRPr="00FB4F25">
          <w:rPr>
            <w:noProof/>
            <w:lang w:val="en-SG"/>
          </w:rPr>
          <mc:AlternateContent>
            <mc:Choice Requires="wps">
              <w:drawing>
                <wp:anchor distT="0" distB="0" distL="114300" distR="114300" simplePos="0" relativeHeight="251674624" behindDoc="0" locked="0" layoutInCell="1" allowOverlap="1" wp14:anchorId="0951BDF6" wp14:editId="4A5EC3FA">
                  <wp:simplePos x="0" y="0"/>
                  <wp:positionH relativeFrom="column">
                    <wp:posOffset>5545248</wp:posOffset>
                  </wp:positionH>
                  <wp:positionV relativeFrom="paragraph">
                    <wp:posOffset>730690</wp:posOffset>
                  </wp:positionV>
                  <wp:extent cx="552261" cy="378680"/>
                  <wp:effectExtent l="0" t="0" r="45085" b="40640"/>
                  <wp:wrapNone/>
                  <wp:docPr id="7"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2261" cy="37868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63C3F8" id="Straight Arrow Connector 32" o:spid="_x0000_s1026" type="#_x0000_t32" style="position:absolute;margin-left:436.65pt;margin-top:57.55pt;width:43.5pt;height:29.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" strokecolor="black [3213]" strokeweight=".25pt">
                  <v:stroke endarrow="block" joinstyle="miter"/>
                  <o:lock v:ext="edit" shapetype="f"/>
                </v:shape>
              </w:pict>
            </mc:Fallback>
          </mc:AlternateContent>
        </w:r>
      </w:ins>
      <w:r w:rsidR="004E7FD1" w:rsidRPr="00A63A24">
        <w:rPr>
          <w:noProof/>
          <w:lang w:val="en-SG" w:eastAsia="en-SG"/>
        </w:rPr>
        <mc:AlternateContent>
          <mc:Choice Requires="wps">
            <w:drawing>
              <wp:anchor distT="0" distB="0" distL="114300" distR="114300" simplePos="0" relativeHeight="251668480" behindDoc="0" locked="0" layoutInCell="1" allowOverlap="1" wp14:anchorId="3F966D07" wp14:editId="6D3890FB">
                <wp:simplePos x="0" y="0"/>
                <wp:positionH relativeFrom="column">
                  <wp:posOffset>2643505</wp:posOffset>
                </wp:positionH>
                <wp:positionV relativeFrom="paragraph">
                  <wp:posOffset>844550</wp:posOffset>
                </wp:positionV>
                <wp:extent cx="154305" cy="260985"/>
                <wp:effectExtent l="25400" t="0" r="23495" b="31115"/>
                <wp:wrapNone/>
                <wp:docPr id="50"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4305" cy="26098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7ADB6E" id="Straight Arrow Connector 32" o:spid="_x0000_s1026" type="#_x0000_t32" style="position:absolute;margin-left:208.15pt;margin-top:66.5pt;width:12.15pt;height:20.5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" strokecolor="black [3213]" strokeweight=".25pt">
                <v:stroke endarrow="block" joinstyle="miter"/>
                <o:lock v:ext="edit" shapetype="f"/>
              </v:shape>
            </w:pict>
          </mc:Fallback>
        </mc:AlternateContent>
      </w:r>
      <w:r w:rsidR="00FE23AD">
        <w:rPr>
          <w:noProof/>
          <w:lang w:val="en-SG" w:eastAsia="en-SG"/>
        </w:rPr>
        <w:drawing>
          <wp:inline distT="0" distB="0" distL="0" distR="0" wp14:anchorId="67D97531" wp14:editId="4228FA59">
            <wp:extent cx="6609614" cy="211455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U volume.png"/>
                    <pic:cNvPicPr/>
                  </pic:nvPicPr>
                  <pic:blipFill rotWithShape="1">
                    <a:blip r:embed="rId19" cstate="print">
                      <a:extLst>
                        <a:ext uri="{28A0092B-C50C-407E-A947-70E740481C1C}">
                          <a14:useLocalDpi xmlns:a14="http://schemas.microsoft.com/office/drawing/2010/main" val="0"/>
                        </a:ext>
                      </a:extLst>
                    </a:blip>
                    <a:srcRect b="4034"/>
                    <a:stretch/>
                  </pic:blipFill>
                  <pic:spPr bwMode="auto">
                    <a:xfrm>
                      <a:off x="0" y="0"/>
                      <a:ext cx="6679359" cy="2136863"/>
                    </a:xfrm>
                    <a:prstGeom prst="rect">
                      <a:avLst/>
                    </a:prstGeom>
                    <a:ln>
                      <a:noFill/>
                    </a:ln>
                    <a:extLst>
                      <a:ext uri="{53640926-AAD7-44D8-BBD7-CCE9431645EC}">
                        <a14:shadowObscured xmlns:a14="http://schemas.microsoft.com/office/drawing/2010/main"/>
                      </a:ext>
                    </a:extLst>
                  </pic:spPr>
                </pic:pic>
              </a:graphicData>
            </a:graphic>
          </wp:inline>
        </w:drawing>
      </w:r>
    </w:p>
    <w:p w14:paraId="51385D44" w14:textId="14EB23C3" w:rsidR="00793F58" w:rsidRPr="000476E4" w:rsidRDefault="00793F58" w:rsidP="00793F58">
      <w:pPr>
        <w:spacing w:line="240" w:lineRule="auto"/>
        <w:jc w:val="center"/>
        <w:rPr>
          <w:sz w:val="22"/>
          <w:szCs w:val="22"/>
        </w:rPr>
      </w:pPr>
      <w:bookmarkStart w:id="161" w:name="_Ref123894259"/>
      <w:bookmarkStart w:id="162" w:name="_Hlk123916666"/>
      <w:r w:rsidRPr="000476E4">
        <w:rPr>
          <w:b/>
          <w:bCs/>
          <w:sz w:val="22"/>
          <w:szCs w:val="22"/>
        </w:rPr>
        <w:t xml:space="preserve">Figure </w:t>
      </w:r>
      <w:ins w:id="163" w:author="# CALEB CHIA WE KEAT (UC-FT)" w:date="2023-05-02T17:50:00Z">
        <w:r w:rsidR="00F61520">
          <w:rPr>
            <w:b/>
            <w:bCs/>
            <w:sz w:val="22"/>
            <w:szCs w:val="22"/>
          </w:rPr>
          <w:fldChar w:fldCharType="begin"/>
        </w:r>
        <w:r w:rsidR="00F61520">
          <w:rPr>
            <w:b/>
            <w:bCs/>
            <w:sz w:val="22"/>
            <w:szCs w:val="22"/>
          </w:rPr>
          <w:instrText xml:space="preserve"> SEQ Figure \* ARABIC </w:instrText>
        </w:r>
      </w:ins>
      <w:r w:rsidR="00F61520">
        <w:rPr>
          <w:b/>
          <w:bCs/>
          <w:sz w:val="22"/>
          <w:szCs w:val="22"/>
        </w:rPr>
        <w:fldChar w:fldCharType="separate"/>
      </w:r>
      <w:r w:rsidR="00502046">
        <w:rPr>
          <w:b/>
          <w:bCs/>
          <w:noProof/>
          <w:sz w:val="22"/>
          <w:szCs w:val="22"/>
        </w:rPr>
        <w:t>6</w:t>
      </w:r>
      <w:ins w:id="164" w:author="# CALEB CHIA WE KEAT (UC-FT)" w:date="2023-05-02T17:50:00Z">
        <w:r w:rsidR="00F61520">
          <w:rPr>
            <w:b/>
            <w:bCs/>
            <w:sz w:val="22"/>
            <w:szCs w:val="22"/>
          </w:rPr>
          <w:fldChar w:fldCharType="end"/>
        </w:r>
      </w:ins>
      <w:del w:id="165" w:author="# CALEB CHIA WE KEAT (UC-FT)" w:date="2023-05-02T17:50:00Z">
        <w:r w:rsidRPr="000476E4" w:rsidDel="00F61520">
          <w:rPr>
            <w:b/>
            <w:bCs/>
            <w:sz w:val="22"/>
            <w:szCs w:val="22"/>
          </w:rPr>
          <w:fldChar w:fldCharType="begin"/>
        </w:r>
        <w:r w:rsidRPr="000476E4" w:rsidDel="00F61520">
          <w:rPr>
            <w:b/>
            <w:bCs/>
            <w:sz w:val="22"/>
            <w:szCs w:val="22"/>
          </w:rPr>
          <w:delInstrText xml:space="preserve"> SEQ Figure \* ARABIC </w:delInstrText>
        </w:r>
        <w:r w:rsidRPr="000476E4" w:rsidDel="00F61520">
          <w:rPr>
            <w:b/>
            <w:bCs/>
            <w:sz w:val="22"/>
            <w:szCs w:val="22"/>
          </w:rPr>
          <w:fldChar w:fldCharType="separate"/>
        </w:r>
      </w:del>
      <w:del w:id="166" w:author="# CALEB CHIA WE KEAT (UC-FT)" w:date="2023-04-04T18:00:00Z">
        <w:r w:rsidR="005D2981" w:rsidDel="00CF4A8F">
          <w:rPr>
            <w:b/>
            <w:bCs/>
            <w:noProof/>
            <w:sz w:val="22"/>
            <w:szCs w:val="22"/>
          </w:rPr>
          <w:delText>5</w:delText>
        </w:r>
      </w:del>
      <w:del w:id="167" w:author="# CALEB CHIA WE KEAT (UC-FT)" w:date="2023-05-02T17:50:00Z">
        <w:r w:rsidRPr="000476E4" w:rsidDel="00F61520">
          <w:rPr>
            <w:b/>
            <w:bCs/>
            <w:sz w:val="22"/>
            <w:szCs w:val="22"/>
          </w:rPr>
          <w:fldChar w:fldCharType="end"/>
        </w:r>
      </w:del>
      <w:bookmarkEnd w:id="161"/>
      <w:r w:rsidRPr="000476E4">
        <w:rPr>
          <w:b/>
          <w:bCs/>
          <w:sz w:val="22"/>
          <w:szCs w:val="22"/>
        </w:rPr>
        <w:t xml:space="preserve">: </w:t>
      </w:r>
      <w:bookmarkEnd w:id="162"/>
      <w:r w:rsidRPr="0093271B">
        <w:rPr>
          <w:sz w:val="22"/>
          <w:szCs w:val="22"/>
        </w:rPr>
        <w:t xml:space="preserve">Tweet volume </w:t>
      </w:r>
      <w:r>
        <w:rPr>
          <w:sz w:val="22"/>
          <w:szCs w:val="22"/>
        </w:rPr>
        <w:t>discussing LCE</w:t>
      </w:r>
      <w:r w:rsidRPr="0093271B">
        <w:rPr>
          <w:sz w:val="22"/>
          <w:szCs w:val="22"/>
        </w:rPr>
        <w:t xml:space="preserve"> </w:t>
      </w:r>
      <w:r>
        <w:rPr>
          <w:sz w:val="22"/>
          <w:szCs w:val="22"/>
        </w:rPr>
        <w:t>within</w:t>
      </w:r>
      <w:r w:rsidRPr="0093271B">
        <w:rPr>
          <w:sz w:val="22"/>
          <w:szCs w:val="22"/>
        </w:rPr>
        <w:t xml:space="preserve"> </w:t>
      </w:r>
      <w:r>
        <w:rPr>
          <w:sz w:val="22"/>
          <w:szCs w:val="22"/>
        </w:rPr>
        <w:t>Europe</w:t>
      </w:r>
    </w:p>
    <w:p w14:paraId="405A5CF8" w14:textId="0AC0212E" w:rsidR="00901F53" w:rsidRDefault="005D2981" w:rsidP="00747427">
      <w:pPr>
        <w:spacing w:line="240" w:lineRule="auto"/>
      </w:pPr>
      <w:r>
        <w:lastRenderedPageBreak/>
        <w:t>As was done for the US,</w:t>
      </w:r>
      <w:r w:rsidR="00901F53">
        <w:t xml:space="preserve"> </w:t>
      </w:r>
      <w:r>
        <w:t xml:space="preserve">tweet volume for </w:t>
      </w:r>
      <w:r w:rsidR="00901F53">
        <w:t xml:space="preserve">Europe </w:t>
      </w:r>
      <w:r>
        <w:t xml:space="preserve">was analysed by country, with </w:t>
      </w:r>
      <w:r w:rsidR="00502046">
        <w:fldChar w:fldCharType="begin"/>
      </w:r>
      <w:r w:rsidR="00502046">
        <w:instrText xml:space="preserve"> REF _Ref133959389 \h </w:instrText>
      </w:r>
      <w:r w:rsidR="00502046">
        <w:instrText xml:space="preserve"> \* MERGEFORMAT </w:instrText>
      </w:r>
      <w:r w:rsidR="00502046">
        <w:fldChar w:fldCharType="separate"/>
      </w:r>
      <w:r w:rsidR="00502046" w:rsidRPr="00502046">
        <w:t>Table 13</w:t>
      </w:r>
      <w:r w:rsidR="00502046">
        <w:fldChar w:fldCharType="end"/>
      </w:r>
      <w:r w:rsidR="00502046">
        <w:t xml:space="preserve"> </w:t>
      </w:r>
      <w:r>
        <w:t xml:space="preserve">revealing </w:t>
      </w:r>
      <w:r w:rsidR="00901F53">
        <w:t xml:space="preserve">the top 5 countries </w:t>
      </w:r>
      <w:r>
        <w:t>by tweet majority</w:t>
      </w:r>
      <w:r w:rsidR="00901F53">
        <w:t xml:space="preserve">. Tweets from the United Kingdom made up </w:t>
      </w:r>
      <w:r>
        <w:t>most of the</w:t>
      </w:r>
      <w:r w:rsidR="00901F53">
        <w:t xml:space="preserve"> volume of Europe tweets (</w:t>
      </w:r>
      <w:r>
        <w:t>&gt;50</w:t>
      </w:r>
      <w:r w:rsidR="00901F53">
        <w:t xml:space="preserve">%). </w:t>
      </w:r>
      <w:r>
        <w:t>However, there are far fewer tweets from the other major countries in Europe, primarily because of language. Users in the</w:t>
      </w:r>
      <w:r w:rsidR="00901F53">
        <w:t xml:space="preserve"> United Kingdom and Ireland </w:t>
      </w:r>
      <w:r>
        <w:t xml:space="preserve">are primarily </w:t>
      </w:r>
      <w:r w:rsidR="00901F53" w:rsidRPr="00082649">
        <w:t xml:space="preserve">English </w:t>
      </w:r>
      <w:r>
        <w:t>speakers, while Europe is very linguistically diverse. Our method of s</w:t>
      </w:r>
      <w:r w:rsidR="00A776FC">
        <w:t>c</w:t>
      </w:r>
      <w:r>
        <w:t>raping has unfortunately omitted</w:t>
      </w:r>
      <w:r w:rsidR="00901F53" w:rsidRPr="00082649">
        <w:t xml:space="preserve"> tweets in </w:t>
      </w:r>
      <w:r>
        <w:t xml:space="preserve">other </w:t>
      </w:r>
      <w:r w:rsidR="00901F53" w:rsidRPr="00082649">
        <w:t>major European languages such as German, French, and Spanish.</w:t>
      </w:r>
    </w:p>
    <w:p w14:paraId="2A8EC022" w14:textId="77777777" w:rsidR="005D2981" w:rsidRDefault="005D2981" w:rsidP="00747427">
      <w:pPr>
        <w:spacing w:line="240" w:lineRule="auto"/>
      </w:pPr>
    </w:p>
    <w:p w14:paraId="10EF40C7" w14:textId="5B87768A" w:rsidR="005D2981" w:rsidRDefault="005D2981" w:rsidP="005D2981">
      <w:pPr>
        <w:spacing w:line="240" w:lineRule="auto"/>
        <w:jc w:val="center"/>
        <w:rPr>
          <w:u w:val="single"/>
        </w:rPr>
      </w:pPr>
      <w:bookmarkStart w:id="168" w:name="_Ref133959389"/>
      <w:r w:rsidRPr="008774AA">
        <w:rPr>
          <w:b/>
          <w:bCs/>
          <w:sz w:val="22"/>
          <w:szCs w:val="22"/>
        </w:rPr>
        <w:t xml:space="preserve">Table </w:t>
      </w:r>
      <w:r w:rsidRPr="008774AA">
        <w:rPr>
          <w:b/>
          <w:bCs/>
          <w:sz w:val="22"/>
          <w:szCs w:val="22"/>
        </w:rPr>
        <w:fldChar w:fldCharType="begin"/>
      </w:r>
      <w:r w:rsidRPr="008774AA">
        <w:rPr>
          <w:b/>
          <w:bCs/>
          <w:sz w:val="22"/>
          <w:szCs w:val="22"/>
        </w:rPr>
        <w:instrText xml:space="preserve"> SEQ Table \* ARABIC </w:instrText>
      </w:r>
      <w:r w:rsidRPr="008774AA">
        <w:rPr>
          <w:b/>
          <w:bCs/>
          <w:sz w:val="22"/>
          <w:szCs w:val="22"/>
        </w:rPr>
        <w:fldChar w:fldCharType="separate"/>
      </w:r>
      <w:r w:rsidR="00502046">
        <w:rPr>
          <w:b/>
          <w:bCs/>
          <w:noProof/>
          <w:sz w:val="22"/>
          <w:szCs w:val="22"/>
        </w:rPr>
        <w:t>13</w:t>
      </w:r>
      <w:r w:rsidRPr="008774AA">
        <w:rPr>
          <w:b/>
          <w:bCs/>
          <w:sz w:val="22"/>
          <w:szCs w:val="22"/>
        </w:rPr>
        <w:fldChar w:fldCharType="end"/>
      </w:r>
      <w:bookmarkEnd w:id="168"/>
      <w:r w:rsidRPr="008774AA">
        <w:rPr>
          <w:b/>
          <w:bCs/>
          <w:sz w:val="22"/>
          <w:szCs w:val="22"/>
        </w:rPr>
        <w:t>:</w:t>
      </w:r>
      <w:r w:rsidRPr="008774AA">
        <w:rPr>
          <w:sz w:val="22"/>
          <w:szCs w:val="22"/>
        </w:rPr>
        <w:t xml:space="preserve"> </w:t>
      </w:r>
      <w:r w:rsidRPr="00485B01">
        <w:rPr>
          <w:sz w:val="22"/>
          <w:szCs w:val="22"/>
        </w:rPr>
        <w:t xml:space="preserve">Top 5 </w:t>
      </w:r>
      <w:r>
        <w:rPr>
          <w:sz w:val="22"/>
          <w:szCs w:val="22"/>
        </w:rPr>
        <w:t>countries</w:t>
      </w:r>
      <w:r w:rsidRPr="00485B01">
        <w:rPr>
          <w:sz w:val="22"/>
          <w:szCs w:val="22"/>
        </w:rPr>
        <w:t xml:space="preserve"> </w:t>
      </w:r>
      <w:r>
        <w:rPr>
          <w:sz w:val="22"/>
          <w:szCs w:val="22"/>
        </w:rPr>
        <w:t xml:space="preserve">in Europe, ranked by </w:t>
      </w:r>
      <w:r w:rsidRPr="00485B01">
        <w:rPr>
          <w:sz w:val="22"/>
          <w:szCs w:val="22"/>
        </w:rPr>
        <w:t>tweet volume</w:t>
      </w:r>
    </w:p>
    <w:tbl>
      <w:tblPr>
        <w:tblStyle w:val="TableGrid"/>
        <w:tblW w:w="5000" w:type="pct"/>
        <w:jc w:val="center"/>
        <w:tblLook w:val="04A0" w:firstRow="1" w:lastRow="0" w:firstColumn="1" w:lastColumn="0" w:noHBand="0" w:noVBand="1"/>
      </w:tblPr>
      <w:tblGrid>
        <w:gridCol w:w="2439"/>
        <w:gridCol w:w="4007"/>
        <w:gridCol w:w="4004"/>
      </w:tblGrid>
      <w:tr w:rsidR="005D2981" w14:paraId="07492195" w14:textId="732B359A" w:rsidTr="00A776FC">
        <w:trPr>
          <w:jc w:val="center"/>
        </w:trPr>
        <w:tc>
          <w:tcPr>
            <w:tcW w:w="1167" w:type="pct"/>
            <w:shd w:val="clear" w:color="auto" w:fill="D9D9D9" w:themeFill="background1" w:themeFillShade="D9"/>
          </w:tcPr>
          <w:p w14:paraId="4DCD531A" w14:textId="77777777" w:rsidR="005D2981" w:rsidRPr="007E22C8" w:rsidRDefault="005D2981" w:rsidP="00747427">
            <w:pPr>
              <w:spacing w:line="240" w:lineRule="auto"/>
              <w:rPr>
                <w:b/>
                <w:bCs/>
              </w:rPr>
            </w:pPr>
            <w:r>
              <w:rPr>
                <w:b/>
                <w:bCs/>
              </w:rPr>
              <w:t>Country</w:t>
            </w:r>
          </w:p>
        </w:tc>
        <w:tc>
          <w:tcPr>
            <w:tcW w:w="1917" w:type="pct"/>
            <w:shd w:val="clear" w:color="auto" w:fill="D9D9D9" w:themeFill="background1" w:themeFillShade="D9"/>
          </w:tcPr>
          <w:p w14:paraId="58F9EEC0" w14:textId="123FD664" w:rsidR="005D2981" w:rsidRPr="007E22C8" w:rsidRDefault="005D2981" w:rsidP="00747427">
            <w:pPr>
              <w:spacing w:line="240" w:lineRule="auto"/>
              <w:jc w:val="center"/>
              <w:rPr>
                <w:b/>
                <w:bCs/>
              </w:rPr>
            </w:pPr>
            <w:r>
              <w:rPr>
                <w:b/>
                <w:bCs/>
              </w:rPr>
              <w:t>Proportion (%)</w:t>
            </w:r>
          </w:p>
        </w:tc>
        <w:tc>
          <w:tcPr>
            <w:tcW w:w="1916" w:type="pct"/>
            <w:shd w:val="clear" w:color="auto" w:fill="D9D9D9" w:themeFill="background1" w:themeFillShade="D9"/>
          </w:tcPr>
          <w:p w14:paraId="5BB44988" w14:textId="48060180" w:rsidR="005D2981" w:rsidRDefault="005D2981" w:rsidP="00747427">
            <w:pPr>
              <w:spacing w:line="240" w:lineRule="auto"/>
              <w:jc w:val="center"/>
              <w:rPr>
                <w:b/>
                <w:bCs/>
              </w:rPr>
            </w:pPr>
            <w:r>
              <w:rPr>
                <w:b/>
                <w:bCs/>
              </w:rPr>
              <w:t>Absolute</w:t>
            </w:r>
          </w:p>
        </w:tc>
      </w:tr>
      <w:tr w:rsidR="005D2981" w14:paraId="029FBFFF" w14:textId="2E75D886" w:rsidTr="00E74F99">
        <w:trPr>
          <w:jc w:val="center"/>
        </w:trPr>
        <w:tc>
          <w:tcPr>
            <w:tcW w:w="1167" w:type="pct"/>
            <w:vAlign w:val="center"/>
          </w:tcPr>
          <w:p w14:paraId="1B99FED6" w14:textId="77777777" w:rsidR="005D2981" w:rsidRPr="00737898" w:rsidRDefault="005D2981" w:rsidP="00747427">
            <w:pPr>
              <w:spacing w:line="240" w:lineRule="auto"/>
            </w:pPr>
            <w:r w:rsidRPr="00737898">
              <w:rPr>
                <w:kern w:val="24"/>
              </w:rPr>
              <w:t>United Kingdom</w:t>
            </w:r>
          </w:p>
        </w:tc>
        <w:tc>
          <w:tcPr>
            <w:tcW w:w="1917" w:type="pct"/>
            <w:vAlign w:val="center"/>
          </w:tcPr>
          <w:p w14:paraId="7DD229EF" w14:textId="77777777" w:rsidR="005D2981" w:rsidRPr="00452354" w:rsidRDefault="005D2981" w:rsidP="00747427">
            <w:pPr>
              <w:spacing w:line="240" w:lineRule="auto"/>
              <w:jc w:val="center"/>
            </w:pPr>
            <w:r>
              <w:t>55.07</w:t>
            </w:r>
          </w:p>
        </w:tc>
        <w:tc>
          <w:tcPr>
            <w:tcW w:w="1916" w:type="pct"/>
          </w:tcPr>
          <w:p w14:paraId="7A0058A7" w14:textId="3B4E8AF2" w:rsidR="005D2981" w:rsidRDefault="00E865CB" w:rsidP="00747427">
            <w:pPr>
              <w:spacing w:line="240" w:lineRule="auto"/>
              <w:jc w:val="center"/>
            </w:pPr>
            <w:r>
              <w:t>3,665</w:t>
            </w:r>
          </w:p>
        </w:tc>
      </w:tr>
      <w:tr w:rsidR="005D2981" w14:paraId="3BEC03B5" w14:textId="7A5605E9" w:rsidTr="00E74F99">
        <w:trPr>
          <w:jc w:val="center"/>
        </w:trPr>
        <w:tc>
          <w:tcPr>
            <w:tcW w:w="1167" w:type="pct"/>
            <w:vAlign w:val="center"/>
          </w:tcPr>
          <w:p w14:paraId="45954B04" w14:textId="77777777" w:rsidR="005D2981" w:rsidRPr="00737898" w:rsidRDefault="005D2981" w:rsidP="00747427">
            <w:pPr>
              <w:spacing w:line="240" w:lineRule="auto"/>
            </w:pPr>
            <w:r w:rsidRPr="00737898">
              <w:rPr>
                <w:kern w:val="24"/>
              </w:rPr>
              <w:t>Ireland</w:t>
            </w:r>
          </w:p>
        </w:tc>
        <w:tc>
          <w:tcPr>
            <w:tcW w:w="1917" w:type="pct"/>
            <w:vAlign w:val="center"/>
          </w:tcPr>
          <w:p w14:paraId="0B6BA6D6" w14:textId="77777777" w:rsidR="005D2981" w:rsidRPr="00452354" w:rsidRDefault="005D2981" w:rsidP="00747427">
            <w:pPr>
              <w:spacing w:line="240" w:lineRule="auto"/>
              <w:jc w:val="center"/>
            </w:pPr>
            <w:r w:rsidRPr="00452354">
              <w:rPr>
                <w:color w:val="000000" w:themeColor="dark1"/>
                <w:kern w:val="24"/>
              </w:rPr>
              <w:t>19.50</w:t>
            </w:r>
          </w:p>
        </w:tc>
        <w:tc>
          <w:tcPr>
            <w:tcW w:w="1916" w:type="pct"/>
          </w:tcPr>
          <w:p w14:paraId="512DB69A" w14:textId="243E8FA7" w:rsidR="005D2981" w:rsidRPr="00452354" w:rsidRDefault="00E865CB" w:rsidP="00747427">
            <w:pPr>
              <w:spacing w:line="240" w:lineRule="auto"/>
              <w:jc w:val="center"/>
              <w:rPr>
                <w:color w:val="000000" w:themeColor="dark1"/>
                <w:kern w:val="24"/>
              </w:rPr>
            </w:pPr>
            <w:r>
              <w:rPr>
                <w:color w:val="000000" w:themeColor="dark1"/>
                <w:kern w:val="24"/>
              </w:rPr>
              <w:t>1,298</w:t>
            </w:r>
          </w:p>
        </w:tc>
      </w:tr>
      <w:tr w:rsidR="005D2981" w14:paraId="3D4081B9" w14:textId="61C30EA1" w:rsidTr="00E74F99">
        <w:trPr>
          <w:jc w:val="center"/>
        </w:trPr>
        <w:tc>
          <w:tcPr>
            <w:tcW w:w="1167" w:type="pct"/>
            <w:vAlign w:val="center"/>
          </w:tcPr>
          <w:p w14:paraId="685717C9" w14:textId="77777777" w:rsidR="005D2981" w:rsidRPr="00737898" w:rsidRDefault="005D2981" w:rsidP="00747427">
            <w:pPr>
              <w:spacing w:line="240" w:lineRule="auto"/>
            </w:pPr>
            <w:r w:rsidRPr="00737898">
              <w:rPr>
                <w:kern w:val="24"/>
              </w:rPr>
              <w:t>Germany</w:t>
            </w:r>
          </w:p>
        </w:tc>
        <w:tc>
          <w:tcPr>
            <w:tcW w:w="1917" w:type="pct"/>
            <w:vAlign w:val="center"/>
          </w:tcPr>
          <w:p w14:paraId="70385C79" w14:textId="77777777" w:rsidR="005D2981" w:rsidRPr="00452354" w:rsidRDefault="005D2981" w:rsidP="00747427">
            <w:pPr>
              <w:spacing w:line="240" w:lineRule="auto"/>
              <w:jc w:val="center"/>
            </w:pPr>
            <w:r w:rsidRPr="00452354">
              <w:rPr>
                <w:color w:val="000000" w:themeColor="dark1"/>
                <w:kern w:val="24"/>
              </w:rPr>
              <w:t>3.94</w:t>
            </w:r>
          </w:p>
        </w:tc>
        <w:tc>
          <w:tcPr>
            <w:tcW w:w="1916" w:type="pct"/>
          </w:tcPr>
          <w:p w14:paraId="13152AC8" w14:textId="6577C8B7" w:rsidR="005D2981" w:rsidRPr="00452354" w:rsidRDefault="00E865CB" w:rsidP="00747427">
            <w:pPr>
              <w:spacing w:line="240" w:lineRule="auto"/>
              <w:jc w:val="center"/>
              <w:rPr>
                <w:color w:val="000000" w:themeColor="dark1"/>
                <w:kern w:val="24"/>
              </w:rPr>
            </w:pPr>
            <w:r>
              <w:rPr>
                <w:color w:val="000000" w:themeColor="dark1"/>
                <w:kern w:val="24"/>
              </w:rPr>
              <w:t>262</w:t>
            </w:r>
          </w:p>
        </w:tc>
      </w:tr>
      <w:tr w:rsidR="005D2981" w14:paraId="5A1572A2" w14:textId="2E16EA89" w:rsidTr="00E74F99">
        <w:trPr>
          <w:jc w:val="center"/>
        </w:trPr>
        <w:tc>
          <w:tcPr>
            <w:tcW w:w="1167" w:type="pct"/>
            <w:vAlign w:val="center"/>
          </w:tcPr>
          <w:p w14:paraId="6EBD621B" w14:textId="77777777" w:rsidR="005D2981" w:rsidRPr="00737898" w:rsidRDefault="005D2981" w:rsidP="00747427">
            <w:pPr>
              <w:spacing w:line="240" w:lineRule="auto"/>
            </w:pPr>
            <w:r w:rsidRPr="00737898">
              <w:rPr>
                <w:kern w:val="24"/>
              </w:rPr>
              <w:t>France</w:t>
            </w:r>
          </w:p>
        </w:tc>
        <w:tc>
          <w:tcPr>
            <w:tcW w:w="1917" w:type="pct"/>
            <w:vAlign w:val="center"/>
          </w:tcPr>
          <w:p w14:paraId="7269A615" w14:textId="77777777" w:rsidR="005D2981" w:rsidRPr="00452354" w:rsidRDefault="005D2981" w:rsidP="00747427">
            <w:pPr>
              <w:spacing w:line="240" w:lineRule="auto"/>
              <w:jc w:val="center"/>
            </w:pPr>
            <w:r w:rsidRPr="00452354">
              <w:rPr>
                <w:color w:val="000000" w:themeColor="dark1"/>
                <w:kern w:val="24"/>
              </w:rPr>
              <w:t>2.52</w:t>
            </w:r>
          </w:p>
        </w:tc>
        <w:tc>
          <w:tcPr>
            <w:tcW w:w="1916" w:type="pct"/>
          </w:tcPr>
          <w:p w14:paraId="4030663B" w14:textId="4AAFEDD9" w:rsidR="005D2981" w:rsidRPr="00452354" w:rsidRDefault="00E865CB" w:rsidP="00747427">
            <w:pPr>
              <w:spacing w:line="240" w:lineRule="auto"/>
              <w:jc w:val="center"/>
              <w:rPr>
                <w:color w:val="000000" w:themeColor="dark1"/>
                <w:kern w:val="24"/>
              </w:rPr>
            </w:pPr>
            <w:r>
              <w:rPr>
                <w:color w:val="000000" w:themeColor="dark1"/>
                <w:kern w:val="24"/>
              </w:rPr>
              <w:t>168</w:t>
            </w:r>
          </w:p>
        </w:tc>
      </w:tr>
      <w:tr w:rsidR="005D2981" w14:paraId="09274D69" w14:textId="1BCEC4D2" w:rsidTr="00E74F99">
        <w:trPr>
          <w:jc w:val="center"/>
        </w:trPr>
        <w:tc>
          <w:tcPr>
            <w:tcW w:w="1167" w:type="pct"/>
            <w:vAlign w:val="center"/>
          </w:tcPr>
          <w:p w14:paraId="03DB8633" w14:textId="77777777" w:rsidR="005D2981" w:rsidRPr="00737898" w:rsidRDefault="005D2981" w:rsidP="00747427">
            <w:pPr>
              <w:spacing w:line="240" w:lineRule="auto"/>
            </w:pPr>
            <w:r w:rsidRPr="00737898">
              <w:rPr>
                <w:kern w:val="24"/>
              </w:rPr>
              <w:t>Belgium</w:t>
            </w:r>
          </w:p>
        </w:tc>
        <w:tc>
          <w:tcPr>
            <w:tcW w:w="1917" w:type="pct"/>
            <w:vAlign w:val="center"/>
          </w:tcPr>
          <w:p w14:paraId="17B801BC" w14:textId="77777777" w:rsidR="005D2981" w:rsidRPr="00452354" w:rsidRDefault="005D2981" w:rsidP="00747427">
            <w:pPr>
              <w:spacing w:line="240" w:lineRule="auto"/>
              <w:jc w:val="center"/>
            </w:pPr>
            <w:r w:rsidRPr="00452354">
              <w:rPr>
                <w:color w:val="000000" w:themeColor="dark1"/>
                <w:kern w:val="24"/>
              </w:rPr>
              <w:t>2.28</w:t>
            </w:r>
          </w:p>
        </w:tc>
        <w:tc>
          <w:tcPr>
            <w:tcW w:w="1916" w:type="pct"/>
          </w:tcPr>
          <w:p w14:paraId="66616888" w14:textId="18BF013E" w:rsidR="005D2981" w:rsidRPr="00452354" w:rsidRDefault="00E865CB" w:rsidP="00747427">
            <w:pPr>
              <w:spacing w:line="240" w:lineRule="auto"/>
              <w:jc w:val="center"/>
              <w:rPr>
                <w:color w:val="000000" w:themeColor="dark1"/>
                <w:kern w:val="24"/>
              </w:rPr>
            </w:pPr>
            <w:r>
              <w:rPr>
                <w:color w:val="000000" w:themeColor="dark1"/>
                <w:kern w:val="24"/>
              </w:rPr>
              <w:t>152</w:t>
            </w:r>
          </w:p>
        </w:tc>
      </w:tr>
    </w:tbl>
    <w:p w14:paraId="43D16CE4" w14:textId="77777777" w:rsidR="00901F53" w:rsidRDefault="00901F53" w:rsidP="00E74F99">
      <w:pPr>
        <w:spacing w:line="240" w:lineRule="auto"/>
        <w:rPr>
          <w:u w:val="single"/>
        </w:rPr>
      </w:pPr>
    </w:p>
    <w:p w14:paraId="4263C804" w14:textId="5980775D" w:rsidR="00BB27F8" w:rsidRPr="00400B33" w:rsidRDefault="00B9302C" w:rsidP="00E74F99">
      <w:pPr>
        <w:pStyle w:val="Heading2"/>
      </w:pPr>
      <w:bookmarkStart w:id="169" w:name="_Toc118671838"/>
      <w:bookmarkStart w:id="170" w:name="_Toc118686443"/>
      <w:r w:rsidRPr="00400B33">
        <w:t>Sentiment Proportion</w:t>
      </w:r>
      <w:bookmarkEnd w:id="169"/>
      <w:bookmarkEnd w:id="170"/>
    </w:p>
    <w:p w14:paraId="1704E852" w14:textId="5E389E1B" w:rsidR="00AE3603" w:rsidRDefault="001A3216" w:rsidP="00747427">
      <w:pPr>
        <w:spacing w:line="240" w:lineRule="auto"/>
      </w:pPr>
      <w:r>
        <w:t xml:space="preserve">We observe from </w:t>
      </w:r>
      <w:r>
        <w:fldChar w:fldCharType="begin"/>
      </w:r>
      <w:r>
        <w:instrText xml:space="preserve"> REF _Ref124152746 \h  \* MERGEFORMAT </w:instrText>
      </w:r>
      <w:r>
        <w:fldChar w:fldCharType="separate"/>
      </w:r>
      <w:r w:rsidR="00502046" w:rsidRPr="00502046">
        <w:t>Figure 7</w:t>
      </w:r>
      <w:r>
        <w:fldChar w:fldCharType="end"/>
      </w:r>
      <w:r w:rsidR="00D44244">
        <w:t xml:space="preserve"> below </w:t>
      </w:r>
      <w:r>
        <w:t>most</w:t>
      </w:r>
      <w:r w:rsidR="00D44244">
        <w:t xml:space="preserve"> tweet</w:t>
      </w:r>
      <w:r>
        <w:t xml:space="preserve">s tend to portray a </w:t>
      </w:r>
      <w:r w:rsidR="00D44244">
        <w:t>positive</w:t>
      </w:r>
      <w:r>
        <w:t xml:space="preserve"> sentiment</w:t>
      </w:r>
      <w:r w:rsidR="00D44244">
        <w:t xml:space="preserve"> </w:t>
      </w:r>
      <w:r>
        <w:t>at</w:t>
      </w:r>
      <w:r w:rsidR="003715D0">
        <w:t xml:space="preserve"> </w:t>
      </w:r>
      <w:r w:rsidR="004F2644">
        <w:t>76.1%</w:t>
      </w:r>
      <w:r w:rsidR="003715D0">
        <w:t xml:space="preserve"> </w:t>
      </w:r>
      <w:r>
        <w:t>of all scrapped tweets</w:t>
      </w:r>
      <w:r w:rsidR="003715D0">
        <w:t xml:space="preserve">, </w:t>
      </w:r>
      <w:r>
        <w:t xml:space="preserve">while </w:t>
      </w:r>
      <w:r w:rsidR="00A501F5">
        <w:t xml:space="preserve">14.7% were </w:t>
      </w:r>
      <w:r>
        <w:t xml:space="preserve">classified as </w:t>
      </w:r>
      <w:r w:rsidR="00A501F5">
        <w:t xml:space="preserve">neutral, and 9.2% </w:t>
      </w:r>
      <w:r w:rsidR="00D143FA">
        <w:t xml:space="preserve">as </w:t>
      </w:r>
      <w:r w:rsidR="00A501F5">
        <w:t>negative.</w:t>
      </w:r>
    </w:p>
    <w:p w14:paraId="7A5CD01A" w14:textId="438900DB" w:rsidR="005D13CA" w:rsidRDefault="007D456E" w:rsidP="00747427">
      <w:pPr>
        <w:spacing w:line="240" w:lineRule="auto"/>
        <w:jc w:val="center"/>
      </w:pPr>
      <w:r>
        <w:rPr>
          <w:noProof/>
          <w:lang w:val="en-SG" w:eastAsia="en-SG"/>
        </w:rPr>
        <w:drawing>
          <wp:inline distT="0" distB="0" distL="0" distR="0" wp14:anchorId="4359CF56" wp14:editId="7FBDC3D9">
            <wp:extent cx="3259247" cy="2906639"/>
            <wp:effectExtent l="0" t="0" r="508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69674" cy="2915938"/>
                    </a:xfrm>
                    <a:prstGeom prst="rect">
                      <a:avLst/>
                    </a:prstGeom>
                  </pic:spPr>
                </pic:pic>
              </a:graphicData>
            </a:graphic>
          </wp:inline>
        </w:drawing>
      </w:r>
    </w:p>
    <w:p w14:paraId="7DEAC47A" w14:textId="5A40001C" w:rsidR="001A3216" w:rsidRPr="000476E4" w:rsidRDefault="001A3216" w:rsidP="001A3216">
      <w:pPr>
        <w:spacing w:line="240" w:lineRule="auto"/>
        <w:jc w:val="center"/>
        <w:rPr>
          <w:sz w:val="22"/>
          <w:szCs w:val="22"/>
        </w:rPr>
      </w:pPr>
      <w:bookmarkStart w:id="171" w:name="_Ref124152746"/>
      <w:r w:rsidRPr="000476E4">
        <w:rPr>
          <w:b/>
          <w:bCs/>
          <w:sz w:val="22"/>
          <w:szCs w:val="22"/>
        </w:rPr>
        <w:t xml:space="preserve">Figure </w:t>
      </w:r>
      <w:ins w:id="172" w:author="# CALEB CHIA WE KEAT (UC-FT)" w:date="2023-05-02T17:50:00Z">
        <w:r w:rsidR="00F61520">
          <w:rPr>
            <w:b/>
            <w:bCs/>
            <w:sz w:val="22"/>
            <w:szCs w:val="22"/>
          </w:rPr>
          <w:fldChar w:fldCharType="begin"/>
        </w:r>
        <w:r w:rsidR="00F61520">
          <w:rPr>
            <w:b/>
            <w:bCs/>
            <w:sz w:val="22"/>
            <w:szCs w:val="22"/>
          </w:rPr>
          <w:instrText xml:space="preserve"> SEQ Figure \* ARABIC </w:instrText>
        </w:r>
      </w:ins>
      <w:r w:rsidR="00F61520">
        <w:rPr>
          <w:b/>
          <w:bCs/>
          <w:sz w:val="22"/>
          <w:szCs w:val="22"/>
        </w:rPr>
        <w:fldChar w:fldCharType="separate"/>
      </w:r>
      <w:r w:rsidR="00502046">
        <w:rPr>
          <w:b/>
          <w:bCs/>
          <w:noProof/>
          <w:sz w:val="22"/>
          <w:szCs w:val="22"/>
        </w:rPr>
        <w:t>7</w:t>
      </w:r>
      <w:ins w:id="173" w:author="# CALEB CHIA WE KEAT (UC-FT)" w:date="2023-05-02T17:50:00Z">
        <w:r w:rsidR="00F61520">
          <w:rPr>
            <w:b/>
            <w:bCs/>
            <w:sz w:val="22"/>
            <w:szCs w:val="22"/>
          </w:rPr>
          <w:fldChar w:fldCharType="end"/>
        </w:r>
      </w:ins>
      <w:del w:id="174" w:author="# CALEB CHIA WE KEAT (UC-FT)" w:date="2023-05-02T17:50:00Z">
        <w:r w:rsidRPr="000476E4" w:rsidDel="00F61520">
          <w:rPr>
            <w:b/>
            <w:bCs/>
            <w:sz w:val="22"/>
            <w:szCs w:val="22"/>
          </w:rPr>
          <w:fldChar w:fldCharType="begin"/>
        </w:r>
        <w:r w:rsidRPr="000476E4" w:rsidDel="00F61520">
          <w:rPr>
            <w:b/>
            <w:bCs/>
            <w:sz w:val="22"/>
            <w:szCs w:val="22"/>
          </w:rPr>
          <w:delInstrText xml:space="preserve"> SEQ Figure \* ARABIC </w:delInstrText>
        </w:r>
        <w:r w:rsidRPr="000476E4" w:rsidDel="00F61520">
          <w:rPr>
            <w:b/>
            <w:bCs/>
            <w:sz w:val="22"/>
            <w:szCs w:val="22"/>
          </w:rPr>
          <w:fldChar w:fldCharType="separate"/>
        </w:r>
      </w:del>
      <w:del w:id="175" w:author="# CALEB CHIA WE KEAT (UC-FT)" w:date="2023-04-04T18:00:00Z">
        <w:r w:rsidDel="00CF4A8F">
          <w:rPr>
            <w:b/>
            <w:bCs/>
            <w:noProof/>
            <w:sz w:val="22"/>
            <w:szCs w:val="22"/>
          </w:rPr>
          <w:delText>6</w:delText>
        </w:r>
      </w:del>
      <w:del w:id="176" w:author="# CALEB CHIA WE KEAT (UC-FT)" w:date="2023-05-02T17:50:00Z">
        <w:r w:rsidRPr="000476E4" w:rsidDel="00F61520">
          <w:rPr>
            <w:b/>
            <w:bCs/>
            <w:sz w:val="22"/>
            <w:szCs w:val="22"/>
          </w:rPr>
          <w:fldChar w:fldCharType="end"/>
        </w:r>
      </w:del>
      <w:bookmarkEnd w:id="171"/>
      <w:r w:rsidRPr="000476E4">
        <w:rPr>
          <w:b/>
          <w:bCs/>
          <w:sz w:val="22"/>
          <w:szCs w:val="22"/>
        </w:rPr>
        <w:t xml:space="preserve">: </w:t>
      </w:r>
      <w:r w:rsidRPr="001A3216">
        <w:rPr>
          <w:sz w:val="22"/>
          <w:szCs w:val="22"/>
        </w:rPr>
        <w:t>Sentiment proportion of all tweets</w:t>
      </w:r>
    </w:p>
    <w:p w14:paraId="1414FFDF" w14:textId="61ACC78F" w:rsidR="00B3669A" w:rsidRDefault="00B3669A" w:rsidP="00747427">
      <w:pPr>
        <w:spacing w:line="240" w:lineRule="auto"/>
      </w:pPr>
    </w:p>
    <w:p w14:paraId="3DB7F4F7" w14:textId="16C26DDA" w:rsidR="00AE3603" w:rsidRDefault="00C153FD" w:rsidP="00747427">
      <w:pPr>
        <w:spacing w:line="240" w:lineRule="auto"/>
      </w:pPr>
      <w:r>
        <w:rPr>
          <w:noProof/>
          <w:lang w:val="en-SG" w:eastAsia="en-SG"/>
        </w:rPr>
        <w:drawing>
          <wp:inline distT="0" distB="0" distL="0" distR="0" wp14:anchorId="5A22C35F" wp14:editId="7F6BE993">
            <wp:extent cx="6640616" cy="2676525"/>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443"/>
                    <a:stretch/>
                  </pic:blipFill>
                  <pic:spPr bwMode="auto">
                    <a:xfrm>
                      <a:off x="0" y="0"/>
                      <a:ext cx="6642100" cy="2677123"/>
                    </a:xfrm>
                    <a:prstGeom prst="rect">
                      <a:avLst/>
                    </a:prstGeom>
                    <a:ln>
                      <a:noFill/>
                    </a:ln>
                    <a:extLst>
                      <a:ext uri="{53640926-AAD7-44D8-BBD7-CCE9431645EC}">
                        <a14:shadowObscured xmlns:a14="http://schemas.microsoft.com/office/drawing/2010/main"/>
                      </a:ext>
                    </a:extLst>
                  </pic:spPr>
                </pic:pic>
              </a:graphicData>
            </a:graphic>
          </wp:inline>
        </w:drawing>
      </w:r>
    </w:p>
    <w:p w14:paraId="604527D6" w14:textId="0D6319E0" w:rsidR="00502046" w:rsidRPr="00502046" w:rsidRDefault="00502046" w:rsidP="00502046">
      <w:pPr>
        <w:spacing w:line="240" w:lineRule="auto"/>
        <w:jc w:val="center"/>
        <w:rPr>
          <w:sz w:val="22"/>
          <w:szCs w:val="22"/>
        </w:rPr>
      </w:pPr>
      <w:bookmarkStart w:id="177" w:name="_Ref133959527"/>
      <w:r w:rsidRPr="000476E4">
        <w:rPr>
          <w:b/>
          <w:bCs/>
          <w:sz w:val="22"/>
          <w:szCs w:val="22"/>
        </w:rPr>
        <w:t xml:space="preserve">Figure </w:t>
      </w:r>
      <w:ins w:id="178" w:author="# CALEB CHIA WE KEAT (UC-FT)" w:date="2023-05-02T17:50:00Z">
        <w:r>
          <w:rPr>
            <w:b/>
            <w:bCs/>
            <w:sz w:val="22"/>
            <w:szCs w:val="22"/>
          </w:rPr>
          <w:fldChar w:fldCharType="begin"/>
        </w:r>
        <w:r>
          <w:rPr>
            <w:b/>
            <w:bCs/>
            <w:sz w:val="22"/>
            <w:szCs w:val="22"/>
          </w:rPr>
          <w:instrText xml:space="preserve"> SEQ Figure \* ARABIC </w:instrText>
        </w:r>
      </w:ins>
      <w:r>
        <w:rPr>
          <w:b/>
          <w:bCs/>
          <w:sz w:val="22"/>
          <w:szCs w:val="22"/>
        </w:rPr>
        <w:fldChar w:fldCharType="separate"/>
      </w:r>
      <w:r>
        <w:rPr>
          <w:b/>
          <w:bCs/>
          <w:noProof/>
          <w:sz w:val="22"/>
          <w:szCs w:val="22"/>
        </w:rPr>
        <w:t>8</w:t>
      </w:r>
      <w:ins w:id="179" w:author="# CALEB CHIA WE KEAT (UC-FT)" w:date="2023-05-02T17:50:00Z">
        <w:r>
          <w:rPr>
            <w:b/>
            <w:bCs/>
            <w:sz w:val="22"/>
            <w:szCs w:val="22"/>
          </w:rPr>
          <w:fldChar w:fldCharType="end"/>
        </w:r>
      </w:ins>
      <w:bookmarkEnd w:id="177"/>
      <w:del w:id="180" w:author="# CALEB CHIA WE KEAT (UC-FT)" w:date="2023-05-02T17:50:00Z">
        <w:r w:rsidRPr="000476E4" w:rsidDel="00F61520">
          <w:rPr>
            <w:b/>
            <w:bCs/>
            <w:sz w:val="22"/>
            <w:szCs w:val="22"/>
          </w:rPr>
          <w:fldChar w:fldCharType="begin"/>
        </w:r>
        <w:r w:rsidRPr="000476E4" w:rsidDel="00F61520">
          <w:rPr>
            <w:b/>
            <w:bCs/>
            <w:sz w:val="22"/>
            <w:szCs w:val="22"/>
          </w:rPr>
          <w:delInstrText xml:space="preserve"> SEQ Figure \* ARABIC </w:delInstrText>
        </w:r>
        <w:r w:rsidRPr="000476E4" w:rsidDel="00F61520">
          <w:rPr>
            <w:b/>
            <w:bCs/>
            <w:sz w:val="22"/>
            <w:szCs w:val="22"/>
          </w:rPr>
          <w:fldChar w:fldCharType="separate"/>
        </w:r>
      </w:del>
      <w:del w:id="181" w:author="# CALEB CHIA WE KEAT (UC-FT)" w:date="2023-04-04T18:00:00Z">
        <w:r w:rsidDel="00CF4A8F">
          <w:rPr>
            <w:b/>
            <w:bCs/>
            <w:noProof/>
            <w:sz w:val="22"/>
            <w:szCs w:val="22"/>
          </w:rPr>
          <w:delText>6</w:delText>
        </w:r>
      </w:del>
      <w:del w:id="182" w:author="# CALEB CHIA WE KEAT (UC-FT)" w:date="2023-05-02T17:50:00Z">
        <w:r w:rsidRPr="000476E4" w:rsidDel="00F61520">
          <w:rPr>
            <w:b/>
            <w:bCs/>
            <w:sz w:val="22"/>
            <w:szCs w:val="22"/>
          </w:rPr>
          <w:fldChar w:fldCharType="end"/>
        </w:r>
      </w:del>
      <w:r w:rsidRPr="000476E4">
        <w:rPr>
          <w:b/>
          <w:bCs/>
          <w:sz w:val="22"/>
          <w:szCs w:val="22"/>
        </w:rPr>
        <w:t xml:space="preserve">: </w:t>
      </w:r>
      <w:r w:rsidRPr="00502046">
        <w:rPr>
          <w:sz w:val="22"/>
          <w:szCs w:val="22"/>
        </w:rPr>
        <w:t>Sentiment proportion in the US and in Europe</w:t>
      </w:r>
    </w:p>
    <w:p w14:paraId="6C3FCFA4" w14:textId="0100A850" w:rsidR="0048533C" w:rsidRDefault="00C153FD" w:rsidP="00747427">
      <w:pPr>
        <w:spacing w:line="240" w:lineRule="auto"/>
      </w:pPr>
      <w:r w:rsidRPr="00502046">
        <w:lastRenderedPageBreak/>
        <w:t xml:space="preserve">The breakdown of sentiment proportion in the US and in Europe is shown in </w:t>
      </w:r>
      <w:r w:rsidR="00502046">
        <w:fldChar w:fldCharType="begin"/>
      </w:r>
      <w:r w:rsidR="00502046">
        <w:instrText xml:space="preserve"> REF _Ref133959527 \h </w:instrText>
      </w:r>
      <w:r w:rsidR="00502046">
        <w:instrText xml:space="preserve"> \* MERGEFORMAT </w:instrText>
      </w:r>
      <w:r w:rsidR="00502046">
        <w:fldChar w:fldCharType="separate"/>
      </w:r>
      <w:r w:rsidR="00502046" w:rsidRPr="00502046">
        <w:t xml:space="preserve">Figure </w:t>
      </w:r>
      <w:r w:rsidR="00502046" w:rsidRPr="00502046">
        <w:t>8</w:t>
      </w:r>
      <w:r w:rsidR="00502046">
        <w:fldChar w:fldCharType="end"/>
      </w:r>
      <w:r w:rsidRPr="00502046">
        <w:t>. We note that the</w:t>
      </w:r>
      <w:r>
        <w:t xml:space="preserve"> proportion of positive tweets in both regions is similar (76.4% in the US and 75.5% in Europe), which indicates that users view this topic as important and worthy of pursuit. Interestingly, Europe has a larger proportion of neutral tweets as compared to the US; while the US had a larger proportion of negative tweets as compared to Europe.</w:t>
      </w:r>
    </w:p>
    <w:p w14:paraId="65C79F25" w14:textId="77777777" w:rsidR="00C153FD" w:rsidRDefault="00C153FD" w:rsidP="00747427">
      <w:pPr>
        <w:spacing w:line="240" w:lineRule="auto"/>
      </w:pPr>
    </w:p>
    <w:p w14:paraId="60BFF138" w14:textId="66505CFE" w:rsidR="00213801" w:rsidRDefault="00D01E6B" w:rsidP="00213801">
      <w:pPr>
        <w:spacing w:line="240" w:lineRule="auto"/>
      </w:pPr>
      <w:bookmarkStart w:id="183" w:name="_Toc118671839"/>
      <w:bookmarkStart w:id="184" w:name="_Toc118686444"/>
      <w:r>
        <w:t xml:space="preserve">The wealth of data allows us to perform a deep dive into the exact sentiments driving positive, neutral and negative views. We breakdown the associated text bodies into a series of keywords which was often mentioned. We remove </w:t>
      </w:r>
      <w:r w:rsidR="00841DCC">
        <w:t xml:space="preserve">default </w:t>
      </w:r>
      <w:r>
        <w:t xml:space="preserve">“stop-words” </w:t>
      </w:r>
      <w:r w:rsidR="00841DCC">
        <w:t xml:space="preserve">along with other words </w:t>
      </w:r>
      <w:r>
        <w:t>that can bias our interpretation, like ‘clean’, ‘green’, ‘renewable’, ‘energy’, ‘</w:t>
      </w:r>
      <w:proofErr w:type="spellStart"/>
      <w:r>
        <w:t>cleanenergy</w:t>
      </w:r>
      <w:proofErr w:type="spellEnd"/>
      <w:r>
        <w:t>’, ‘</w:t>
      </w:r>
      <w:proofErr w:type="spellStart"/>
      <w:r>
        <w:t>greenenergy</w:t>
      </w:r>
      <w:proofErr w:type="spellEnd"/>
      <w:r>
        <w:t>’, and ‘</w:t>
      </w:r>
      <w:proofErr w:type="spellStart"/>
      <w:r>
        <w:t>renewableenergy</w:t>
      </w:r>
      <w:proofErr w:type="spellEnd"/>
      <w:r>
        <w:t>’. We use a word cloud approach to visualise the 10 most frequent words (</w:t>
      </w:r>
      <w:r>
        <w:fldChar w:fldCharType="begin"/>
      </w:r>
      <w:r>
        <w:instrText xml:space="preserve"> REF _Ref124154132 \h  \* MERGEFORMAT </w:instrText>
      </w:r>
      <w:r>
        <w:fldChar w:fldCharType="separate"/>
      </w:r>
      <w:r w:rsidR="00502046" w:rsidRPr="00502046">
        <w:t>Figure 9</w:t>
      </w:r>
      <w:r>
        <w:fldChar w:fldCharType="end"/>
      </w:r>
      <w:r>
        <w:t>) with which we shortlist the top</w:t>
      </w:r>
      <w:r w:rsidR="00213801">
        <w:t xml:space="preserve"> </w:t>
      </w:r>
      <w:r>
        <w:t xml:space="preserve">5 most commonly </w:t>
      </w:r>
      <w:r w:rsidR="00D143FA">
        <w:t>occurring</w:t>
      </w:r>
      <w:r>
        <w:t xml:space="preserve"> words and, given in </w:t>
      </w:r>
      <w:fldSimple w:instr=" REF _Ref124154198 \h  \* MERGEFORMAT ">
        <w:r w:rsidR="00213801" w:rsidRPr="00213801">
          <w:fldChar w:fldCharType="begin"/>
        </w:r>
        <w:r w:rsidR="00213801">
          <w:instrText xml:space="preserve"> REF _Ref133959601 \h </w:instrText>
        </w:r>
        <w:r w:rsidR="00213801">
          <w:instrText xml:space="preserve"> \* MERGEFORMAT </w:instrText>
        </w:r>
        <w:r w:rsidR="00213801" w:rsidRPr="00213801">
          <w:fldChar w:fldCharType="separate"/>
        </w:r>
        <w:r w:rsidR="00213801" w:rsidRPr="00213801">
          <w:t>Table 14</w:t>
        </w:r>
        <w:r w:rsidR="00213801" w:rsidRPr="00213801">
          <w:fldChar w:fldCharType="end"/>
        </w:r>
        <w:r w:rsidR="00502046" w:rsidRPr="00213801">
          <w:t>.</w:t>
        </w:r>
      </w:fldSimple>
    </w:p>
    <w:p w14:paraId="2EA0B519" w14:textId="77777777" w:rsidR="00213801" w:rsidRDefault="00213801" w:rsidP="00213801">
      <w:pPr>
        <w:spacing w:line="240" w:lineRule="auto"/>
      </w:pPr>
    </w:p>
    <w:p w14:paraId="023ED988" w14:textId="4BAA565C" w:rsidR="00D01E6B" w:rsidRPr="00400B33" w:rsidRDefault="00D01E6B" w:rsidP="00E74F99">
      <w:pPr>
        <w:pStyle w:val="Heading3"/>
      </w:pPr>
      <w:r>
        <w:t xml:space="preserve">Positive </w:t>
      </w:r>
      <w:r w:rsidRPr="00400B33">
        <w:t xml:space="preserve">Sentiment </w:t>
      </w:r>
      <w:r>
        <w:t>Towards Low Carbon Energy Sources - US</w:t>
      </w:r>
    </w:p>
    <w:bookmarkEnd w:id="183"/>
    <w:bookmarkEnd w:id="184"/>
    <w:p w14:paraId="6435FB9E" w14:textId="6368AE01" w:rsidR="00B12567" w:rsidRDefault="00B12567" w:rsidP="00B12567">
      <w:pPr>
        <w:spacing w:line="240" w:lineRule="auto"/>
      </w:pPr>
      <w:r>
        <w:t xml:space="preserve">Our review of the data reveals that the </w:t>
      </w:r>
      <w:r w:rsidR="00895FAA">
        <w:t>most frequent word is ‘solar’</w:t>
      </w:r>
      <w:r>
        <w:t>,</w:t>
      </w:r>
      <w:r w:rsidR="00895FAA">
        <w:t xml:space="preserve"> where </w:t>
      </w:r>
      <w:r>
        <w:t xml:space="preserve">users </w:t>
      </w:r>
      <w:r w:rsidR="00EA338D">
        <w:t>were</w:t>
      </w:r>
      <w:r>
        <w:t xml:space="preserve"> </w:t>
      </w:r>
      <w:r w:rsidR="00EA338D">
        <w:t>engaging in discourse regarding</w:t>
      </w:r>
      <w:r>
        <w:t xml:space="preserve"> the benefits </w:t>
      </w:r>
      <w:r w:rsidR="00EA338D">
        <w:t xml:space="preserve">solar brings, </w:t>
      </w:r>
      <w:r>
        <w:t xml:space="preserve">and raising awareness about the feasibility of </w:t>
      </w:r>
      <w:r w:rsidR="00895FAA">
        <w:t>solar</w:t>
      </w:r>
      <w:r>
        <w:t xml:space="preserve"> energy as a viable </w:t>
      </w:r>
      <w:r w:rsidR="00EA338D">
        <w:t xml:space="preserve">alternative </w:t>
      </w:r>
      <w:r>
        <w:t>energy source.</w:t>
      </w:r>
      <w:r w:rsidR="00895FAA">
        <w:t xml:space="preserve"> </w:t>
      </w:r>
      <w:r w:rsidR="00EA338D">
        <w:t>W</w:t>
      </w:r>
      <w:r>
        <w:t>e observe</w:t>
      </w:r>
      <w:r w:rsidR="00EA338D">
        <w:t>d</w:t>
      </w:r>
      <w:r>
        <w:t xml:space="preserve"> that </w:t>
      </w:r>
      <w:r w:rsidR="00895FAA">
        <w:t xml:space="preserve">tweets covered </w:t>
      </w:r>
      <w:r w:rsidR="00EA338D">
        <w:t xml:space="preserve">a spectrum of topics and scales. There were users which discussed </w:t>
      </w:r>
      <w:r w:rsidR="00895FAA">
        <w:t xml:space="preserve">adoption </w:t>
      </w:r>
      <w:r>
        <w:t xml:space="preserve">of solar </w:t>
      </w:r>
      <w:r w:rsidR="00895FAA">
        <w:t xml:space="preserve">at an individual level, such as installing solar panels, </w:t>
      </w:r>
      <w:r w:rsidR="00EA338D">
        <w:t>while there were others that wanted discussions to be broader and have further reaching consequences, such as at</w:t>
      </w:r>
      <w:r>
        <w:t xml:space="preserve"> federal and state level</w:t>
      </w:r>
      <w:r w:rsidR="00895FAA">
        <w:t xml:space="preserve">, </w:t>
      </w:r>
      <w:r w:rsidR="00EA338D">
        <w:t>including</w:t>
      </w:r>
      <w:r>
        <w:t xml:space="preserve"> discuss</w:t>
      </w:r>
      <w:r w:rsidR="00EA338D">
        <w:t>ions</w:t>
      </w:r>
      <w:r>
        <w:t xml:space="preserve"> </w:t>
      </w:r>
      <w:r w:rsidR="00895FAA">
        <w:t xml:space="preserve">garnering support for petitions for legislators to make solar energy affordable and easily accessible. </w:t>
      </w:r>
      <w:r w:rsidR="00EA338D">
        <w:t xml:space="preserve">For example, </w:t>
      </w:r>
      <w:r w:rsidR="00D81B2D">
        <w:t>one user tweeted “</w:t>
      </w:r>
      <w:r w:rsidR="00D81B2D" w:rsidRPr="00D81B2D">
        <w:t>Join me in telling our legislators that everyone deserves access to clean, affordable solar energy! SIGN HERE:</w:t>
      </w:r>
      <w:r w:rsidR="00D81B2D">
        <w:t>”.</w:t>
      </w:r>
    </w:p>
    <w:p w14:paraId="5EFFBBEB" w14:textId="77777777" w:rsidR="00841DCC" w:rsidRDefault="00841DCC" w:rsidP="00B12567">
      <w:pPr>
        <w:spacing w:line="240" w:lineRule="auto"/>
      </w:pPr>
    </w:p>
    <w:p w14:paraId="29B545D0" w14:textId="239C24E9" w:rsidR="00EA338D" w:rsidRDefault="00B12567" w:rsidP="00B12567">
      <w:pPr>
        <w:spacing w:line="240" w:lineRule="auto"/>
      </w:pPr>
      <w:r>
        <w:t xml:space="preserve">An interesting topic which appeared was the </w:t>
      </w:r>
      <w:r w:rsidR="00D81B2D">
        <w:t>how</w:t>
      </w:r>
      <w:r w:rsidR="00895FAA">
        <w:t xml:space="preserve"> crypto mining processes</w:t>
      </w:r>
      <w:r w:rsidR="00D81B2D">
        <w:t xml:space="preserve"> are increasingly using LCE sources</w:t>
      </w:r>
      <w:r w:rsidR="00895FAA">
        <w:t xml:space="preserve">. </w:t>
      </w:r>
      <w:r w:rsidR="00D01E6B">
        <w:t xml:space="preserve">For example, </w:t>
      </w:r>
      <w:r w:rsidR="00D81B2D">
        <w:t>one user tweeted “</w:t>
      </w:r>
      <w:r w:rsidR="00D81B2D" w:rsidRPr="00D81B2D">
        <w:t>Completely in agreement that Bitcoin fights climate change. It incentivizes renewable energy production and helps make grids more efficient.</w:t>
      </w:r>
      <w:r w:rsidR="00D81B2D">
        <w:t>”. Another user tweeted “</w:t>
      </w:r>
      <w:r w:rsidR="00D81B2D" w:rsidRPr="00D81B2D">
        <w:t xml:space="preserve">Based on studies from Cambridge University and </w:t>
      </w:r>
      <w:proofErr w:type="spellStart"/>
      <w:r w:rsidR="00D81B2D" w:rsidRPr="00D81B2D">
        <w:t>CoinShares</w:t>
      </w:r>
      <w:proofErr w:type="spellEnd"/>
      <w:r w:rsidR="00D81B2D" w:rsidRPr="00D81B2D">
        <w:t>, 39% to 77% of energy used by $BTC miners comes from renewable sources. That’s more than any industry as a whole. It’s also more than powerhouse countries like the U.S., U.K., and Germany</w:t>
      </w:r>
      <w:r w:rsidR="00A13D82">
        <w:t>!</w:t>
      </w:r>
      <w:r w:rsidR="00D81B2D" w:rsidRPr="00D81B2D">
        <w:t xml:space="preserve"> #crypto #Bitcoin</w:t>
      </w:r>
      <w:r w:rsidR="00D81B2D">
        <w:t>”.</w:t>
      </w:r>
    </w:p>
    <w:p w14:paraId="450AD4E1" w14:textId="77777777" w:rsidR="00841DCC" w:rsidRDefault="00841DCC" w:rsidP="00B12567">
      <w:pPr>
        <w:spacing w:line="240" w:lineRule="auto"/>
      </w:pPr>
    </w:p>
    <w:p w14:paraId="771B60D7" w14:textId="351DD51E" w:rsidR="00D01E6B" w:rsidRDefault="00EA338D" w:rsidP="00B12567">
      <w:pPr>
        <w:spacing w:line="240" w:lineRule="auto"/>
      </w:pPr>
      <w:r>
        <w:t xml:space="preserve">The second most populous words were </w:t>
      </w:r>
      <w:r w:rsidR="00895FAA">
        <w:t>‘climate’ and ‘fuel’</w:t>
      </w:r>
      <w:r>
        <w:t xml:space="preserve">, with each </w:t>
      </w:r>
      <w:r w:rsidR="00895FAA">
        <w:t>appear</w:t>
      </w:r>
      <w:r>
        <w:t>ing</w:t>
      </w:r>
      <w:r w:rsidR="00895FAA">
        <w:t xml:space="preserve"> 707 times. </w:t>
      </w:r>
      <w:r>
        <w:t xml:space="preserve">This is likely due to </w:t>
      </w:r>
      <w:r w:rsidR="00B81B11">
        <w:t xml:space="preserve">President </w:t>
      </w:r>
      <w:r w:rsidR="00A0486C">
        <w:t xml:space="preserve">Joe </w:t>
      </w:r>
      <w:r w:rsidR="00895FAA">
        <w:t xml:space="preserve">Biden’s </w:t>
      </w:r>
      <w:r>
        <w:t xml:space="preserve">positive messaging regarding </w:t>
      </w:r>
      <w:r w:rsidR="00895FAA">
        <w:t>climate and energy bill</w:t>
      </w:r>
      <w:r>
        <w:t>s</w:t>
      </w:r>
      <w:r w:rsidR="00895FAA">
        <w:t xml:space="preserve"> and how </w:t>
      </w:r>
      <w:r>
        <w:t xml:space="preserve">LCE </w:t>
      </w:r>
      <w:r w:rsidR="00895FAA">
        <w:t xml:space="preserve">can positively drive decarbonisation. </w:t>
      </w:r>
      <w:r>
        <w:t xml:space="preserve">This uptick is also likely </w:t>
      </w:r>
      <w:r w:rsidR="00D01E6B">
        <w:t>bolstered</w:t>
      </w:r>
      <w:r>
        <w:t xml:space="preserve"> by the US</w:t>
      </w:r>
      <w:r w:rsidR="00D01E6B">
        <w:t>’s</w:t>
      </w:r>
      <w:r>
        <w:t xml:space="preserve"> </w:t>
      </w:r>
      <w:r w:rsidR="00D01E6B">
        <w:t>re-</w:t>
      </w:r>
      <w:r>
        <w:t>involvement in climate pacts post the Trump administration</w:t>
      </w:r>
      <w:r w:rsidR="00D01E6B">
        <w:t xml:space="preserve">. For example, </w:t>
      </w:r>
      <w:r w:rsidR="002C0BE9">
        <w:t>one user tweeted “</w:t>
      </w:r>
      <w:r w:rsidR="002C0BE9" w:rsidRPr="002C0BE9">
        <w:t>Joe Biden’s proposed budget includes $192 million in new funding for this agency to do more research on climate change and clean energy projects related to ag. This is critical for the industry.</w:t>
      </w:r>
      <w:r w:rsidR="002C0BE9">
        <w:t>”.</w:t>
      </w:r>
    </w:p>
    <w:p w14:paraId="77D46803" w14:textId="77777777" w:rsidR="00841DCC" w:rsidRDefault="00841DCC" w:rsidP="00B12567">
      <w:pPr>
        <w:spacing w:line="240" w:lineRule="auto"/>
      </w:pPr>
    </w:p>
    <w:p w14:paraId="246755FD" w14:textId="29D82A7E" w:rsidR="00BD6B01" w:rsidRDefault="00D01E6B" w:rsidP="00B12567">
      <w:pPr>
        <w:spacing w:line="240" w:lineRule="auto"/>
      </w:pPr>
      <w:r>
        <w:t>We also observed</w:t>
      </w:r>
      <w:r w:rsidR="00895FAA">
        <w:t xml:space="preserve"> </w:t>
      </w:r>
      <w:r>
        <w:t>a series of</w:t>
      </w:r>
      <w:r w:rsidR="00895FAA">
        <w:t xml:space="preserve"> tweets advocating positive climate</w:t>
      </w:r>
      <w:r w:rsidR="00695D31">
        <w:t xml:space="preserve"> actions</w:t>
      </w:r>
      <w:r>
        <w:t xml:space="preserve"> and a move away from oil and other pollutive fossil fuels</w:t>
      </w:r>
      <w:r w:rsidR="00895FAA">
        <w:t xml:space="preserve">. </w:t>
      </w:r>
      <w:r>
        <w:t xml:space="preserve">With </w:t>
      </w:r>
      <w:r w:rsidR="00895FAA">
        <w:t xml:space="preserve">the word ‘fuel’, most were users sharing their opinions on using fossil fuels compared to </w:t>
      </w:r>
      <w:r>
        <w:t>LCE</w:t>
      </w:r>
      <w:r w:rsidR="00895FAA">
        <w:t xml:space="preserve"> in </w:t>
      </w:r>
      <w:r w:rsidRPr="00D01E6B">
        <w:t>anthropogenic</w:t>
      </w:r>
      <w:r>
        <w:t xml:space="preserve"> </w:t>
      </w:r>
      <w:r w:rsidR="00895FAA">
        <w:t>activities. There were also tweets discussing fuel prices and inflation</w:t>
      </w:r>
      <w:r w:rsidR="00695D31">
        <w:t>, which</w:t>
      </w:r>
      <w:r w:rsidR="008C370F">
        <w:t xml:space="preserve"> </w:t>
      </w:r>
      <w:r w:rsidR="00695D31">
        <w:t xml:space="preserve">is in line with the findings </w:t>
      </w:r>
      <w:r>
        <w:t xml:space="preserve">present in </w:t>
      </w:r>
      <w:r>
        <w:fldChar w:fldCharType="begin"/>
      </w:r>
      <w:r>
        <w:instrText xml:space="preserve"> REF _Ref123893591 \h </w:instrText>
      </w:r>
      <w:r w:rsidR="002F765D">
        <w:instrText xml:space="preserve"> \* MERGEFORMAT </w:instrText>
      </w:r>
      <w:r>
        <w:fldChar w:fldCharType="separate"/>
      </w:r>
      <w:r w:rsidR="00502046" w:rsidRPr="00502046">
        <w:t>Figure 3</w:t>
      </w:r>
      <w:r>
        <w:fldChar w:fldCharType="end"/>
      </w:r>
      <w:r>
        <w:t xml:space="preserve"> regarding the</w:t>
      </w:r>
      <w:r w:rsidR="008C370F">
        <w:t xml:space="preserve"> Russia-Ukraine war</w:t>
      </w:r>
      <w:r w:rsidR="00895FAA">
        <w:t>.</w:t>
      </w:r>
      <w:r>
        <w:t xml:space="preserve"> For example, </w:t>
      </w:r>
      <w:r w:rsidR="002C0BE9">
        <w:t>one user tweeted “</w:t>
      </w:r>
      <w:r w:rsidR="002C0BE9" w:rsidRPr="002C0BE9">
        <w:t>Long term, the world is unquestionably better off in a mostly renewable energy powered planet. A) Inherently less inflationary (better for Global GDP Growth). B) Reduces OPEC+ nations geopolitical relevance (Russia ≠ leverage over Europe). Long term ambition, but important.</w:t>
      </w:r>
      <w:r w:rsidR="002C0BE9">
        <w:t>”. Another tweet mentioned “</w:t>
      </w:r>
      <w:r w:rsidR="002C0BE9" w:rsidRPr="002C0BE9">
        <w:t>Not running on gas and oil, but educating voters about the cause of inflation being tied to Putin and gas company greed. These are great reasons to transition away from fossil fuels to clean energy in addition to combating the climate crisis.</w:t>
      </w:r>
      <w:r w:rsidR="002C0BE9">
        <w:t>”.</w:t>
      </w:r>
    </w:p>
    <w:p w14:paraId="511F0BBF" w14:textId="6DB22589" w:rsidR="000F2B65" w:rsidRDefault="000F2B65" w:rsidP="00747427">
      <w:pPr>
        <w:spacing w:line="240" w:lineRule="auto"/>
      </w:pPr>
    </w:p>
    <w:p w14:paraId="19046F55" w14:textId="6656DD52" w:rsidR="00BD6B01" w:rsidRDefault="003F44F3" w:rsidP="00BD6B01">
      <w:pPr>
        <w:spacing w:line="240" w:lineRule="auto"/>
        <w:jc w:val="center"/>
      </w:pPr>
      <w:r w:rsidRPr="003F44F3">
        <w:rPr>
          <w:noProof/>
        </w:rPr>
        <w:lastRenderedPageBreak/>
        <w:t xml:space="preserve"> </w:t>
      </w:r>
      <w:r w:rsidRPr="003F44F3">
        <w:rPr>
          <w:noProof/>
          <w:lang w:val="en-SG" w:eastAsia="en-SG"/>
        </w:rPr>
        <w:drawing>
          <wp:inline distT="0" distB="0" distL="0" distR="0" wp14:anchorId="4C670ABA" wp14:editId="28136620">
            <wp:extent cx="4330700" cy="2209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30700" cy="2209800"/>
                    </a:xfrm>
                    <a:prstGeom prst="rect">
                      <a:avLst/>
                    </a:prstGeom>
                  </pic:spPr>
                </pic:pic>
              </a:graphicData>
            </a:graphic>
          </wp:inline>
        </w:drawing>
      </w:r>
    </w:p>
    <w:p w14:paraId="209AD0F2" w14:textId="198A0587" w:rsidR="00B12567" w:rsidRDefault="00B12567" w:rsidP="00B12567">
      <w:pPr>
        <w:spacing w:line="240" w:lineRule="auto"/>
        <w:jc w:val="center"/>
        <w:rPr>
          <w:sz w:val="22"/>
          <w:szCs w:val="22"/>
        </w:rPr>
      </w:pPr>
      <w:bookmarkStart w:id="185" w:name="_Ref124154132"/>
      <w:r w:rsidRPr="000476E4">
        <w:rPr>
          <w:b/>
          <w:bCs/>
          <w:sz w:val="22"/>
          <w:szCs w:val="22"/>
        </w:rPr>
        <w:t xml:space="preserve">Figure </w:t>
      </w:r>
      <w:ins w:id="186" w:author="# CALEB CHIA WE KEAT (UC-FT)" w:date="2023-05-02T17:50:00Z">
        <w:r w:rsidR="00F61520">
          <w:rPr>
            <w:b/>
            <w:bCs/>
            <w:sz w:val="22"/>
            <w:szCs w:val="22"/>
          </w:rPr>
          <w:fldChar w:fldCharType="begin"/>
        </w:r>
        <w:r w:rsidR="00F61520">
          <w:rPr>
            <w:b/>
            <w:bCs/>
            <w:sz w:val="22"/>
            <w:szCs w:val="22"/>
          </w:rPr>
          <w:instrText xml:space="preserve"> SEQ Figure \* ARABIC </w:instrText>
        </w:r>
      </w:ins>
      <w:r w:rsidR="00F61520">
        <w:rPr>
          <w:b/>
          <w:bCs/>
          <w:sz w:val="22"/>
          <w:szCs w:val="22"/>
        </w:rPr>
        <w:fldChar w:fldCharType="separate"/>
      </w:r>
      <w:r w:rsidR="00502046">
        <w:rPr>
          <w:b/>
          <w:bCs/>
          <w:noProof/>
          <w:sz w:val="22"/>
          <w:szCs w:val="22"/>
        </w:rPr>
        <w:t>9</w:t>
      </w:r>
      <w:ins w:id="187" w:author="# CALEB CHIA WE KEAT (UC-FT)" w:date="2023-05-02T17:50:00Z">
        <w:r w:rsidR="00F61520">
          <w:rPr>
            <w:b/>
            <w:bCs/>
            <w:sz w:val="22"/>
            <w:szCs w:val="22"/>
          </w:rPr>
          <w:fldChar w:fldCharType="end"/>
        </w:r>
      </w:ins>
      <w:del w:id="188" w:author="# CALEB CHIA WE KEAT (UC-FT)" w:date="2023-05-02T17:50:00Z">
        <w:r w:rsidRPr="000476E4" w:rsidDel="00F61520">
          <w:rPr>
            <w:b/>
            <w:bCs/>
            <w:sz w:val="22"/>
            <w:szCs w:val="22"/>
          </w:rPr>
          <w:fldChar w:fldCharType="begin"/>
        </w:r>
        <w:r w:rsidRPr="000476E4" w:rsidDel="00F61520">
          <w:rPr>
            <w:b/>
            <w:bCs/>
            <w:sz w:val="22"/>
            <w:szCs w:val="22"/>
          </w:rPr>
          <w:delInstrText xml:space="preserve"> SEQ Figure \* ARABIC </w:delInstrText>
        </w:r>
        <w:r w:rsidRPr="000476E4" w:rsidDel="00F61520">
          <w:rPr>
            <w:b/>
            <w:bCs/>
            <w:sz w:val="22"/>
            <w:szCs w:val="22"/>
          </w:rPr>
          <w:fldChar w:fldCharType="separate"/>
        </w:r>
      </w:del>
      <w:del w:id="189" w:author="# CALEB CHIA WE KEAT (UC-FT)" w:date="2023-04-04T18:00:00Z">
        <w:r w:rsidDel="00CF4A8F">
          <w:rPr>
            <w:b/>
            <w:bCs/>
            <w:noProof/>
            <w:sz w:val="22"/>
            <w:szCs w:val="22"/>
          </w:rPr>
          <w:delText>7</w:delText>
        </w:r>
      </w:del>
      <w:del w:id="190" w:author="# CALEB CHIA WE KEAT (UC-FT)" w:date="2023-05-02T17:50:00Z">
        <w:r w:rsidRPr="000476E4" w:rsidDel="00F61520">
          <w:rPr>
            <w:b/>
            <w:bCs/>
            <w:sz w:val="22"/>
            <w:szCs w:val="22"/>
          </w:rPr>
          <w:fldChar w:fldCharType="end"/>
        </w:r>
      </w:del>
      <w:bookmarkEnd w:id="185"/>
      <w:r w:rsidRPr="000476E4">
        <w:rPr>
          <w:b/>
          <w:bCs/>
          <w:sz w:val="22"/>
          <w:szCs w:val="22"/>
        </w:rPr>
        <w:t xml:space="preserve">: </w:t>
      </w:r>
      <w:r w:rsidRPr="00B12567">
        <w:rPr>
          <w:sz w:val="22"/>
          <w:szCs w:val="22"/>
        </w:rPr>
        <w:t>Word Cloud – US positive tweets</w:t>
      </w:r>
    </w:p>
    <w:p w14:paraId="1D97065D" w14:textId="22DEF3A0" w:rsidR="00B12567" w:rsidRDefault="00B12567" w:rsidP="00B12567">
      <w:pPr>
        <w:spacing w:line="240" w:lineRule="auto"/>
        <w:jc w:val="center"/>
        <w:rPr>
          <w:sz w:val="22"/>
          <w:szCs w:val="22"/>
        </w:rPr>
      </w:pPr>
    </w:p>
    <w:p w14:paraId="5E34FBCB" w14:textId="708FAFD0" w:rsidR="00CA5895" w:rsidRDefault="00CA5895" w:rsidP="00B12567">
      <w:pPr>
        <w:spacing w:line="240" w:lineRule="auto"/>
        <w:jc w:val="center"/>
        <w:rPr>
          <w:sz w:val="22"/>
          <w:szCs w:val="22"/>
        </w:rPr>
      </w:pPr>
      <w:bookmarkStart w:id="191" w:name="_Ref133959601"/>
      <w:r w:rsidRPr="008774AA">
        <w:rPr>
          <w:b/>
          <w:bCs/>
          <w:sz w:val="22"/>
          <w:szCs w:val="22"/>
        </w:rPr>
        <w:t xml:space="preserve">Table </w:t>
      </w:r>
      <w:r w:rsidRPr="008774AA">
        <w:rPr>
          <w:b/>
          <w:bCs/>
          <w:sz w:val="22"/>
          <w:szCs w:val="22"/>
        </w:rPr>
        <w:fldChar w:fldCharType="begin"/>
      </w:r>
      <w:r w:rsidRPr="008774AA">
        <w:rPr>
          <w:b/>
          <w:bCs/>
          <w:sz w:val="22"/>
          <w:szCs w:val="22"/>
        </w:rPr>
        <w:instrText xml:space="preserve"> SEQ Table \* ARABIC </w:instrText>
      </w:r>
      <w:r w:rsidRPr="008774AA">
        <w:rPr>
          <w:b/>
          <w:bCs/>
          <w:sz w:val="22"/>
          <w:szCs w:val="22"/>
        </w:rPr>
        <w:fldChar w:fldCharType="separate"/>
      </w:r>
      <w:r w:rsidR="00502046">
        <w:rPr>
          <w:b/>
          <w:bCs/>
          <w:noProof/>
          <w:sz w:val="22"/>
          <w:szCs w:val="22"/>
        </w:rPr>
        <w:t>14</w:t>
      </w:r>
      <w:r w:rsidRPr="008774AA">
        <w:rPr>
          <w:b/>
          <w:bCs/>
          <w:sz w:val="22"/>
          <w:szCs w:val="22"/>
        </w:rPr>
        <w:fldChar w:fldCharType="end"/>
      </w:r>
      <w:bookmarkEnd w:id="191"/>
      <w:r w:rsidRPr="008774AA">
        <w:rPr>
          <w:b/>
          <w:bCs/>
          <w:sz w:val="22"/>
          <w:szCs w:val="22"/>
        </w:rPr>
        <w:t>:</w:t>
      </w:r>
      <w:r w:rsidRPr="008774AA">
        <w:rPr>
          <w:sz w:val="22"/>
          <w:szCs w:val="22"/>
        </w:rPr>
        <w:t xml:space="preserve"> </w:t>
      </w:r>
      <w:r w:rsidRPr="00B12567">
        <w:rPr>
          <w:sz w:val="22"/>
          <w:szCs w:val="22"/>
        </w:rPr>
        <w:t>5 most frequent words – US positive tweets</w:t>
      </w:r>
    </w:p>
    <w:tbl>
      <w:tblPr>
        <w:tblStyle w:val="TableGrid"/>
        <w:tblW w:w="5000" w:type="pct"/>
        <w:jc w:val="center"/>
        <w:tblLook w:val="04A0" w:firstRow="1" w:lastRow="0" w:firstColumn="1" w:lastColumn="0" w:noHBand="0" w:noVBand="1"/>
      </w:tblPr>
      <w:tblGrid>
        <w:gridCol w:w="2787"/>
        <w:gridCol w:w="3832"/>
        <w:gridCol w:w="3831"/>
      </w:tblGrid>
      <w:tr w:rsidR="00EA338D" w:rsidRPr="007E22C8" w14:paraId="65C0E4C6" w14:textId="58C01CA9" w:rsidTr="003F44F3">
        <w:trPr>
          <w:jc w:val="center"/>
        </w:trPr>
        <w:tc>
          <w:tcPr>
            <w:tcW w:w="1333" w:type="pct"/>
            <w:shd w:val="clear" w:color="auto" w:fill="D9D9D9" w:themeFill="background1" w:themeFillShade="D9"/>
            <w:vAlign w:val="center"/>
          </w:tcPr>
          <w:p w14:paraId="53B494B6" w14:textId="2AA03581" w:rsidR="00EA338D" w:rsidRPr="007E22C8" w:rsidRDefault="00EA338D" w:rsidP="00B13B72">
            <w:pPr>
              <w:spacing w:line="240" w:lineRule="auto"/>
              <w:jc w:val="center"/>
              <w:rPr>
                <w:b/>
                <w:bCs/>
              </w:rPr>
            </w:pPr>
            <w:r>
              <w:rPr>
                <w:b/>
                <w:bCs/>
              </w:rPr>
              <w:t>Word</w:t>
            </w:r>
          </w:p>
        </w:tc>
        <w:tc>
          <w:tcPr>
            <w:tcW w:w="1833" w:type="pct"/>
            <w:shd w:val="clear" w:color="auto" w:fill="D9D9D9" w:themeFill="background1" w:themeFillShade="D9"/>
            <w:vAlign w:val="center"/>
          </w:tcPr>
          <w:p w14:paraId="51B9F38A" w14:textId="3D70667A" w:rsidR="00EA338D" w:rsidRPr="007E22C8" w:rsidRDefault="00EA338D" w:rsidP="00EA338D">
            <w:pPr>
              <w:spacing w:line="240" w:lineRule="auto"/>
              <w:jc w:val="center"/>
              <w:rPr>
                <w:b/>
                <w:bCs/>
              </w:rPr>
            </w:pPr>
            <w:r>
              <w:rPr>
                <w:b/>
                <w:bCs/>
              </w:rPr>
              <w:t>Frequency</w:t>
            </w:r>
          </w:p>
        </w:tc>
        <w:tc>
          <w:tcPr>
            <w:tcW w:w="1833" w:type="pct"/>
            <w:shd w:val="clear" w:color="auto" w:fill="D9D9D9" w:themeFill="background1" w:themeFillShade="D9"/>
            <w:vAlign w:val="center"/>
          </w:tcPr>
          <w:p w14:paraId="5D185DBA" w14:textId="5F31685C" w:rsidR="00EA338D" w:rsidRDefault="00CA5895" w:rsidP="00EA338D">
            <w:pPr>
              <w:spacing w:line="240" w:lineRule="auto"/>
              <w:jc w:val="center"/>
              <w:rPr>
                <w:b/>
                <w:bCs/>
              </w:rPr>
            </w:pPr>
            <w:r>
              <w:rPr>
                <w:b/>
                <w:bCs/>
              </w:rPr>
              <w:t>Proportion (%)</w:t>
            </w:r>
          </w:p>
        </w:tc>
      </w:tr>
      <w:tr w:rsidR="003F44F3" w:rsidRPr="00452354" w14:paraId="779DF977" w14:textId="0AD09CB6" w:rsidTr="00E74F99">
        <w:trPr>
          <w:jc w:val="center"/>
        </w:trPr>
        <w:tc>
          <w:tcPr>
            <w:tcW w:w="1333" w:type="pct"/>
            <w:vAlign w:val="center"/>
          </w:tcPr>
          <w:p w14:paraId="3415727F" w14:textId="2BB4F54F" w:rsidR="003F44F3" w:rsidRPr="00737898" w:rsidRDefault="003F44F3" w:rsidP="003F44F3">
            <w:pPr>
              <w:spacing w:line="240" w:lineRule="auto"/>
              <w:jc w:val="center"/>
            </w:pPr>
            <w:r>
              <w:rPr>
                <w:kern w:val="24"/>
              </w:rPr>
              <w:t>solar</w:t>
            </w:r>
          </w:p>
        </w:tc>
        <w:tc>
          <w:tcPr>
            <w:tcW w:w="1833" w:type="pct"/>
            <w:vAlign w:val="center"/>
          </w:tcPr>
          <w:p w14:paraId="35D64190" w14:textId="5833A805" w:rsidR="003F44F3" w:rsidRPr="00452354" w:rsidRDefault="003F44F3" w:rsidP="003F44F3">
            <w:pPr>
              <w:spacing w:line="240" w:lineRule="auto"/>
              <w:jc w:val="center"/>
            </w:pPr>
            <w:r>
              <w:rPr>
                <w:color w:val="000000" w:themeColor="dark1"/>
                <w:kern w:val="24"/>
              </w:rPr>
              <w:t>984</w:t>
            </w:r>
          </w:p>
        </w:tc>
        <w:tc>
          <w:tcPr>
            <w:tcW w:w="1833" w:type="pct"/>
            <w:vAlign w:val="bottom"/>
          </w:tcPr>
          <w:p w14:paraId="0018BA6D" w14:textId="1DCC5DE6" w:rsidR="003F44F3" w:rsidRPr="003F44F3" w:rsidRDefault="003F44F3" w:rsidP="003F44F3">
            <w:pPr>
              <w:spacing w:line="240" w:lineRule="auto"/>
              <w:jc w:val="center"/>
            </w:pPr>
            <w:r w:rsidRPr="00E74F99">
              <w:rPr>
                <w:color w:val="000000"/>
              </w:rPr>
              <w:t>0.82%</w:t>
            </w:r>
          </w:p>
        </w:tc>
      </w:tr>
      <w:tr w:rsidR="003F44F3" w:rsidRPr="00452354" w14:paraId="1FCABB41" w14:textId="4FB4A5F0" w:rsidTr="00E74F99">
        <w:trPr>
          <w:jc w:val="center"/>
        </w:trPr>
        <w:tc>
          <w:tcPr>
            <w:tcW w:w="1333" w:type="pct"/>
            <w:vAlign w:val="center"/>
          </w:tcPr>
          <w:p w14:paraId="0278475D" w14:textId="50C1BD3A" w:rsidR="003F44F3" w:rsidRPr="00737898" w:rsidRDefault="003F44F3" w:rsidP="003F44F3">
            <w:pPr>
              <w:spacing w:line="240" w:lineRule="auto"/>
              <w:jc w:val="center"/>
            </w:pPr>
            <w:r>
              <w:rPr>
                <w:kern w:val="24"/>
              </w:rPr>
              <w:t>climate</w:t>
            </w:r>
          </w:p>
        </w:tc>
        <w:tc>
          <w:tcPr>
            <w:tcW w:w="1833" w:type="pct"/>
            <w:vAlign w:val="center"/>
          </w:tcPr>
          <w:p w14:paraId="5B567B72" w14:textId="33854C1D" w:rsidR="003F44F3" w:rsidRPr="00452354" w:rsidRDefault="003F44F3" w:rsidP="003F44F3">
            <w:pPr>
              <w:spacing w:line="240" w:lineRule="auto"/>
              <w:jc w:val="center"/>
            </w:pPr>
            <w:r>
              <w:t>707</w:t>
            </w:r>
          </w:p>
        </w:tc>
        <w:tc>
          <w:tcPr>
            <w:tcW w:w="1833" w:type="pct"/>
            <w:vAlign w:val="bottom"/>
          </w:tcPr>
          <w:p w14:paraId="604EC6D2" w14:textId="443AF90D" w:rsidR="003F44F3" w:rsidRPr="003F44F3" w:rsidRDefault="003F44F3" w:rsidP="003F44F3">
            <w:pPr>
              <w:spacing w:line="240" w:lineRule="auto"/>
              <w:jc w:val="center"/>
              <w:rPr>
                <w:color w:val="000000" w:themeColor="dark1"/>
                <w:kern w:val="24"/>
              </w:rPr>
            </w:pPr>
            <w:r w:rsidRPr="00E74F99">
              <w:rPr>
                <w:color w:val="000000"/>
              </w:rPr>
              <w:t>0.59%</w:t>
            </w:r>
          </w:p>
        </w:tc>
      </w:tr>
      <w:tr w:rsidR="003F44F3" w:rsidRPr="00452354" w14:paraId="772655C5" w14:textId="492E5D93" w:rsidTr="00E74F99">
        <w:trPr>
          <w:jc w:val="center"/>
        </w:trPr>
        <w:tc>
          <w:tcPr>
            <w:tcW w:w="1333" w:type="pct"/>
            <w:vAlign w:val="center"/>
          </w:tcPr>
          <w:p w14:paraId="3F7E7A3D" w14:textId="1BC5B98C" w:rsidR="003F44F3" w:rsidRPr="00737898" w:rsidRDefault="003F44F3" w:rsidP="003F44F3">
            <w:pPr>
              <w:spacing w:line="240" w:lineRule="auto"/>
              <w:jc w:val="center"/>
            </w:pPr>
            <w:r>
              <w:rPr>
                <w:kern w:val="24"/>
              </w:rPr>
              <w:t>fuel</w:t>
            </w:r>
          </w:p>
        </w:tc>
        <w:tc>
          <w:tcPr>
            <w:tcW w:w="1833" w:type="pct"/>
            <w:vAlign w:val="center"/>
          </w:tcPr>
          <w:p w14:paraId="722456E4" w14:textId="0B6BEE81" w:rsidR="003F44F3" w:rsidRPr="00452354" w:rsidRDefault="003F44F3" w:rsidP="003F44F3">
            <w:pPr>
              <w:spacing w:line="240" w:lineRule="auto"/>
              <w:jc w:val="center"/>
            </w:pPr>
            <w:r>
              <w:t>707</w:t>
            </w:r>
          </w:p>
        </w:tc>
        <w:tc>
          <w:tcPr>
            <w:tcW w:w="1833" w:type="pct"/>
            <w:vAlign w:val="bottom"/>
          </w:tcPr>
          <w:p w14:paraId="12C8B0D7" w14:textId="25713FEA" w:rsidR="003F44F3" w:rsidRPr="003F44F3" w:rsidRDefault="003F44F3" w:rsidP="003F44F3">
            <w:pPr>
              <w:spacing w:line="240" w:lineRule="auto"/>
              <w:jc w:val="center"/>
            </w:pPr>
            <w:r w:rsidRPr="00E74F99">
              <w:rPr>
                <w:color w:val="000000"/>
              </w:rPr>
              <w:t>0.59%</w:t>
            </w:r>
          </w:p>
        </w:tc>
      </w:tr>
      <w:tr w:rsidR="003F44F3" w:rsidRPr="00452354" w14:paraId="2A86B84D" w14:textId="3834D2D1" w:rsidTr="00E74F99">
        <w:trPr>
          <w:jc w:val="center"/>
        </w:trPr>
        <w:tc>
          <w:tcPr>
            <w:tcW w:w="1333" w:type="pct"/>
            <w:vAlign w:val="center"/>
          </w:tcPr>
          <w:p w14:paraId="14B56AF8" w14:textId="46A978A5" w:rsidR="003F44F3" w:rsidRPr="00737898" w:rsidRDefault="003F44F3" w:rsidP="003F44F3">
            <w:pPr>
              <w:spacing w:line="240" w:lineRule="auto"/>
              <w:jc w:val="center"/>
            </w:pPr>
            <w:r>
              <w:rPr>
                <w:kern w:val="24"/>
              </w:rPr>
              <w:t>need</w:t>
            </w:r>
          </w:p>
        </w:tc>
        <w:tc>
          <w:tcPr>
            <w:tcW w:w="1833" w:type="pct"/>
            <w:vAlign w:val="center"/>
          </w:tcPr>
          <w:p w14:paraId="0ED55E13" w14:textId="6E862B1B" w:rsidR="003F44F3" w:rsidRPr="00452354" w:rsidRDefault="003F44F3" w:rsidP="003F44F3">
            <w:pPr>
              <w:spacing w:line="240" w:lineRule="auto"/>
              <w:jc w:val="center"/>
            </w:pPr>
            <w:r>
              <w:t>692</w:t>
            </w:r>
          </w:p>
        </w:tc>
        <w:tc>
          <w:tcPr>
            <w:tcW w:w="1833" w:type="pct"/>
            <w:vAlign w:val="bottom"/>
          </w:tcPr>
          <w:p w14:paraId="5D8863EE" w14:textId="04ADC5D5" w:rsidR="003F44F3" w:rsidRPr="003F44F3" w:rsidRDefault="003F44F3" w:rsidP="003F44F3">
            <w:pPr>
              <w:spacing w:line="240" w:lineRule="auto"/>
              <w:jc w:val="center"/>
            </w:pPr>
            <w:r w:rsidRPr="00E74F99">
              <w:rPr>
                <w:color w:val="000000"/>
              </w:rPr>
              <w:t>0.58%</w:t>
            </w:r>
          </w:p>
        </w:tc>
      </w:tr>
      <w:tr w:rsidR="003F44F3" w:rsidRPr="00452354" w14:paraId="7CAA3F83" w14:textId="546E90A7" w:rsidTr="00E74F99">
        <w:trPr>
          <w:jc w:val="center"/>
        </w:trPr>
        <w:tc>
          <w:tcPr>
            <w:tcW w:w="1333" w:type="pct"/>
            <w:vAlign w:val="center"/>
          </w:tcPr>
          <w:p w14:paraId="0D591AB2" w14:textId="2C308A7E" w:rsidR="003F44F3" w:rsidRPr="00737898" w:rsidRDefault="003F44F3" w:rsidP="003F44F3">
            <w:pPr>
              <w:spacing w:line="240" w:lineRule="auto"/>
              <w:jc w:val="center"/>
            </w:pPr>
            <w:r>
              <w:rPr>
                <w:kern w:val="24"/>
              </w:rPr>
              <w:t>power</w:t>
            </w:r>
          </w:p>
        </w:tc>
        <w:tc>
          <w:tcPr>
            <w:tcW w:w="1833" w:type="pct"/>
            <w:vAlign w:val="center"/>
          </w:tcPr>
          <w:p w14:paraId="2E61E566" w14:textId="5D3DDBF6" w:rsidR="003F44F3" w:rsidRPr="00452354" w:rsidRDefault="003F44F3" w:rsidP="003F44F3">
            <w:pPr>
              <w:spacing w:line="240" w:lineRule="auto"/>
              <w:jc w:val="center"/>
            </w:pPr>
            <w:r>
              <w:t>639</w:t>
            </w:r>
          </w:p>
        </w:tc>
        <w:tc>
          <w:tcPr>
            <w:tcW w:w="1833" w:type="pct"/>
            <w:vAlign w:val="bottom"/>
          </w:tcPr>
          <w:p w14:paraId="30B045CA" w14:textId="198B3D58" w:rsidR="003F44F3" w:rsidRPr="003F44F3" w:rsidRDefault="003F44F3" w:rsidP="003F44F3">
            <w:pPr>
              <w:spacing w:line="240" w:lineRule="auto"/>
              <w:jc w:val="center"/>
            </w:pPr>
            <w:r w:rsidRPr="00E74F99">
              <w:rPr>
                <w:color w:val="000000"/>
              </w:rPr>
              <w:t>0.53%</w:t>
            </w:r>
          </w:p>
        </w:tc>
      </w:tr>
      <w:tr w:rsidR="003F44F3" w:rsidRPr="00452354" w14:paraId="6D444116" w14:textId="77777777" w:rsidTr="003F44F3">
        <w:trPr>
          <w:jc w:val="center"/>
        </w:trPr>
        <w:tc>
          <w:tcPr>
            <w:tcW w:w="1333" w:type="pct"/>
            <w:vAlign w:val="center"/>
          </w:tcPr>
          <w:p w14:paraId="02706346" w14:textId="2923E5DC" w:rsidR="003F44F3" w:rsidRPr="00E87BAB" w:rsidRDefault="003F44F3" w:rsidP="003F44F3">
            <w:pPr>
              <w:spacing w:line="240" w:lineRule="auto"/>
              <w:jc w:val="center"/>
              <w:rPr>
                <w:b/>
                <w:bCs/>
                <w:kern w:val="24"/>
                <w:rPrChange w:id="192" w:author="# CALEB CHIA WE KEAT (UC-FT)" w:date="2023-04-24T17:39:00Z">
                  <w:rPr>
                    <w:kern w:val="24"/>
                  </w:rPr>
                </w:rPrChange>
              </w:rPr>
            </w:pPr>
            <w:r w:rsidRPr="00E87BAB">
              <w:rPr>
                <w:b/>
                <w:bCs/>
                <w:kern w:val="24"/>
                <w:rPrChange w:id="193" w:author="# CALEB CHIA WE KEAT (UC-FT)" w:date="2023-04-24T17:39:00Z">
                  <w:rPr>
                    <w:kern w:val="24"/>
                  </w:rPr>
                </w:rPrChange>
              </w:rPr>
              <w:t>Total Words (All Tweets)</w:t>
            </w:r>
          </w:p>
        </w:tc>
        <w:tc>
          <w:tcPr>
            <w:tcW w:w="1833" w:type="pct"/>
            <w:vAlign w:val="center"/>
          </w:tcPr>
          <w:p w14:paraId="2C9D176C" w14:textId="3BF462BD" w:rsidR="003F44F3" w:rsidRPr="00E87BAB" w:rsidRDefault="003F44F3" w:rsidP="003F44F3">
            <w:pPr>
              <w:spacing w:line="240" w:lineRule="auto"/>
              <w:jc w:val="center"/>
              <w:rPr>
                <w:b/>
                <w:bCs/>
                <w:rPrChange w:id="194" w:author="# CALEB CHIA WE KEAT (UC-FT)" w:date="2023-04-24T17:39:00Z">
                  <w:rPr/>
                </w:rPrChange>
              </w:rPr>
            </w:pPr>
            <w:r w:rsidRPr="00E87BAB">
              <w:rPr>
                <w:b/>
                <w:bCs/>
                <w:rPrChange w:id="195" w:author="# CALEB CHIA WE KEAT (UC-FT)" w:date="2023-04-24T17:39:00Z">
                  <w:rPr/>
                </w:rPrChange>
              </w:rPr>
              <w:t>120,091</w:t>
            </w:r>
          </w:p>
        </w:tc>
        <w:tc>
          <w:tcPr>
            <w:tcW w:w="1833" w:type="pct"/>
            <w:vAlign w:val="center"/>
          </w:tcPr>
          <w:p w14:paraId="21985D69" w14:textId="6AD09D67" w:rsidR="003F44F3" w:rsidRPr="00E87BAB" w:rsidRDefault="003F44F3" w:rsidP="003F44F3">
            <w:pPr>
              <w:spacing w:line="240" w:lineRule="auto"/>
              <w:jc w:val="center"/>
              <w:rPr>
                <w:b/>
                <w:bCs/>
                <w:rPrChange w:id="196" w:author="# CALEB CHIA WE KEAT (UC-FT)" w:date="2023-04-24T17:39:00Z">
                  <w:rPr/>
                </w:rPrChange>
              </w:rPr>
            </w:pPr>
            <w:r w:rsidRPr="00E87BAB">
              <w:rPr>
                <w:b/>
                <w:bCs/>
                <w:rPrChange w:id="197" w:author="# CALEB CHIA WE KEAT (UC-FT)" w:date="2023-04-24T17:39:00Z">
                  <w:rPr/>
                </w:rPrChange>
              </w:rPr>
              <w:t>100%</w:t>
            </w:r>
          </w:p>
        </w:tc>
      </w:tr>
    </w:tbl>
    <w:p w14:paraId="64ED5CA0" w14:textId="77777777" w:rsidR="00F050F8" w:rsidRDefault="00F050F8" w:rsidP="00747427">
      <w:pPr>
        <w:spacing w:line="240" w:lineRule="auto"/>
      </w:pPr>
    </w:p>
    <w:p w14:paraId="1E6C7020" w14:textId="5E1406DE" w:rsidR="00D01E6B" w:rsidRDefault="00D01E6B" w:rsidP="00D01E6B">
      <w:pPr>
        <w:pStyle w:val="Heading3"/>
      </w:pPr>
      <w:r>
        <w:t xml:space="preserve">Positive </w:t>
      </w:r>
      <w:r w:rsidRPr="00400B33">
        <w:t xml:space="preserve">Sentiment </w:t>
      </w:r>
      <w:r>
        <w:t xml:space="preserve">Towards Low Carbon Energy Sources </w:t>
      </w:r>
      <w:r w:rsidR="00C20A3A">
        <w:t>–</w:t>
      </w:r>
      <w:r>
        <w:t xml:space="preserve"> Europe</w:t>
      </w:r>
    </w:p>
    <w:p w14:paraId="13BDC22D" w14:textId="1034235F" w:rsidR="00C20A3A" w:rsidRDefault="00213801" w:rsidP="00C20A3A">
      <w:pPr>
        <w:spacing w:line="240" w:lineRule="auto"/>
      </w:pPr>
      <w:r>
        <w:fldChar w:fldCharType="begin"/>
      </w:r>
      <w:r>
        <w:instrText xml:space="preserve"> REF _Ref133959715 \h </w:instrText>
      </w:r>
      <w:r>
        <w:instrText xml:space="preserve"> \* MERGEFORMAT </w:instrText>
      </w:r>
      <w:r>
        <w:fldChar w:fldCharType="separate"/>
      </w:r>
      <w:r w:rsidRPr="00213801">
        <w:t xml:space="preserve">Table </w:t>
      </w:r>
      <w:r w:rsidRPr="00213801">
        <w:t>15</w:t>
      </w:r>
      <w:r>
        <w:fldChar w:fldCharType="end"/>
      </w:r>
      <w:r>
        <w:t xml:space="preserve"> </w:t>
      </w:r>
      <w:r w:rsidR="00C20A3A">
        <w:t>shows the 5 most frequent words for positive tweets in Europe. The most frequent word ‘solar’ appeared 1,115 times and was mainly used in tweets advocating the effectiveness of solar power and photovoltaic technology. Many users shared how much energy is being produced from solar panels they had installed. It was also discovered that the following words ‘Ireland’, ‘</w:t>
      </w:r>
      <w:proofErr w:type="spellStart"/>
      <w:r w:rsidR="00C20A3A">
        <w:t>ClimateAction</w:t>
      </w:r>
      <w:proofErr w:type="spellEnd"/>
      <w:r w:rsidR="00C20A3A">
        <w:t>’, and ‘</w:t>
      </w:r>
      <w:proofErr w:type="spellStart"/>
      <w:r w:rsidR="00C20A3A">
        <w:t>EnergyTransition</w:t>
      </w:r>
      <w:proofErr w:type="spellEnd"/>
      <w:r w:rsidR="00C20A3A">
        <w:t>’ were trending hashtags used in similar tweets.</w:t>
      </w:r>
      <w:ins w:id="198" w:author="# CALEB CHIA WE KEAT (UC-FT)" w:date="2023-05-02T15:57:00Z">
        <w:r w:rsidR="00D23CEC">
          <w:t xml:space="preserve"> For instance, one user shared in a tweet saying “</w:t>
        </w:r>
        <w:r w:rsidR="00D23CEC" w:rsidRPr="00D23CEC">
          <w:t>Ikea and Rockefeller foundations in $10bn clean energy push hoping they can finance more than $10bn of small-scale renewable power projects to try to lift more than 1bn people out of #energypoverty via #EnergyTransition #Renewables #ClimateActionNow</w:t>
        </w:r>
        <w:r w:rsidR="00D23CEC">
          <w:t>”.</w:t>
        </w:r>
      </w:ins>
      <w:r w:rsidR="00C20A3A">
        <w:t xml:space="preserve"> </w:t>
      </w:r>
      <w:ins w:id="199" w:author="# CALEB CHIA WE KEAT (UC-FT)" w:date="2023-05-02T15:58:00Z">
        <w:r w:rsidR="00D23CEC">
          <w:t xml:space="preserve">Another user </w:t>
        </w:r>
      </w:ins>
      <w:ins w:id="200" w:author="# CALEB CHIA WE KEAT (UC-FT)" w:date="2023-05-02T15:59:00Z">
        <w:r w:rsidR="00D23CEC">
          <w:t>tweeted</w:t>
        </w:r>
      </w:ins>
      <w:ins w:id="201" w:author="# CALEB CHIA WE KEAT (UC-FT)" w:date="2023-05-02T15:58:00Z">
        <w:r w:rsidR="00D23CEC">
          <w:t xml:space="preserve"> using the same hashtags “</w:t>
        </w:r>
      </w:ins>
      <w:ins w:id="202" w:author="# CALEB CHIA WE KEAT (UC-FT)" w:date="2023-05-02T15:59:00Z">
        <w:r w:rsidR="00D23CEC" w:rsidRPr="00D23CEC">
          <w:t xml:space="preserve">Copper boom: how clean energy is driving a commodities </w:t>
        </w:r>
        <w:proofErr w:type="spellStart"/>
        <w:r w:rsidR="00D23CEC" w:rsidRPr="00D23CEC">
          <w:t>supercycle</w:t>
        </w:r>
        <w:proofErr w:type="spellEnd"/>
        <w:r w:rsidR="00D23CEC" w:rsidRPr="00D23CEC">
          <w:t>. More #copper projects are needed for increasing demand of #windturbines and #ElectricVehicles via #EUGreenDeal #ClimateActionNow #EnergyTransition #electriccars #Timmermans</w:t>
        </w:r>
      </w:ins>
      <w:ins w:id="203" w:author="# CALEB CHIA WE KEAT (UC-FT)" w:date="2023-05-02T15:58:00Z">
        <w:r w:rsidR="00D23CEC">
          <w:t xml:space="preserve">”. </w:t>
        </w:r>
      </w:ins>
      <w:r w:rsidR="00C20A3A">
        <w:t xml:space="preserve">This points to the effectiveness of Twitter in anchoring discussion topics among users with common interests through the use of hashtags. </w:t>
      </w:r>
    </w:p>
    <w:p w14:paraId="71CEF39D" w14:textId="7B50990A" w:rsidR="00C20A3A" w:rsidRDefault="00C20A3A" w:rsidP="00C20A3A">
      <w:pPr>
        <w:spacing w:line="240" w:lineRule="auto"/>
      </w:pPr>
    </w:p>
    <w:p w14:paraId="105FE94E" w14:textId="51CA139D" w:rsidR="00502046" w:rsidRPr="00213801" w:rsidRDefault="00213801" w:rsidP="00502046">
      <w:pPr>
        <w:spacing w:line="240" w:lineRule="auto"/>
        <w:jc w:val="center"/>
      </w:pPr>
      <w:bookmarkStart w:id="204" w:name="_Ref133959715"/>
      <w:r w:rsidRPr="008774AA">
        <w:rPr>
          <w:b/>
          <w:bCs/>
          <w:sz w:val="22"/>
          <w:szCs w:val="22"/>
        </w:rPr>
        <w:t xml:space="preserve">Table </w:t>
      </w:r>
      <w:r w:rsidRPr="008774AA">
        <w:rPr>
          <w:b/>
          <w:bCs/>
          <w:sz w:val="22"/>
          <w:szCs w:val="22"/>
        </w:rPr>
        <w:fldChar w:fldCharType="begin"/>
      </w:r>
      <w:r w:rsidRPr="008774AA">
        <w:rPr>
          <w:b/>
          <w:bCs/>
          <w:sz w:val="22"/>
          <w:szCs w:val="22"/>
        </w:rPr>
        <w:instrText xml:space="preserve"> SEQ Table \* ARABIC </w:instrText>
      </w:r>
      <w:r w:rsidRPr="008774AA">
        <w:rPr>
          <w:b/>
          <w:bCs/>
          <w:sz w:val="22"/>
          <w:szCs w:val="22"/>
        </w:rPr>
        <w:fldChar w:fldCharType="separate"/>
      </w:r>
      <w:r>
        <w:rPr>
          <w:b/>
          <w:bCs/>
          <w:noProof/>
          <w:sz w:val="22"/>
          <w:szCs w:val="22"/>
        </w:rPr>
        <w:t>15</w:t>
      </w:r>
      <w:r w:rsidRPr="008774AA">
        <w:rPr>
          <w:b/>
          <w:bCs/>
          <w:sz w:val="22"/>
          <w:szCs w:val="22"/>
        </w:rPr>
        <w:fldChar w:fldCharType="end"/>
      </w:r>
      <w:bookmarkEnd w:id="204"/>
      <w:r w:rsidRPr="008774AA">
        <w:rPr>
          <w:b/>
          <w:bCs/>
          <w:sz w:val="22"/>
          <w:szCs w:val="22"/>
        </w:rPr>
        <w:t>:</w:t>
      </w:r>
      <w:r w:rsidRPr="008774AA">
        <w:rPr>
          <w:sz w:val="22"/>
          <w:szCs w:val="22"/>
        </w:rPr>
        <w:t xml:space="preserve"> </w:t>
      </w:r>
      <w:r w:rsidR="00502046" w:rsidRPr="00213801">
        <w:t>5 most frequent words – Europe positive tweets</w:t>
      </w:r>
    </w:p>
    <w:tbl>
      <w:tblPr>
        <w:tblStyle w:val="TableGrid"/>
        <w:tblW w:w="0" w:type="auto"/>
        <w:jc w:val="center"/>
        <w:tblLook w:val="04A0" w:firstRow="1" w:lastRow="0" w:firstColumn="1" w:lastColumn="0" w:noHBand="0" w:noVBand="1"/>
      </w:tblPr>
      <w:tblGrid>
        <w:gridCol w:w="2830"/>
        <w:gridCol w:w="3828"/>
        <w:gridCol w:w="3792"/>
      </w:tblGrid>
      <w:tr w:rsidR="00757D6D" w:rsidRPr="007E22C8" w14:paraId="5164038D" w14:textId="281D484B" w:rsidTr="00E74F99">
        <w:trPr>
          <w:jc w:val="center"/>
        </w:trPr>
        <w:tc>
          <w:tcPr>
            <w:tcW w:w="2830" w:type="dxa"/>
            <w:shd w:val="clear" w:color="auto" w:fill="D9D9D9" w:themeFill="background1" w:themeFillShade="D9"/>
          </w:tcPr>
          <w:p w14:paraId="2B64C1E0" w14:textId="77777777" w:rsidR="00757D6D" w:rsidRPr="007E22C8" w:rsidRDefault="00757D6D" w:rsidP="00E74F99">
            <w:pPr>
              <w:spacing w:line="240" w:lineRule="auto"/>
              <w:jc w:val="center"/>
              <w:rPr>
                <w:b/>
                <w:bCs/>
              </w:rPr>
            </w:pPr>
            <w:r>
              <w:rPr>
                <w:b/>
                <w:bCs/>
              </w:rPr>
              <w:t>Word</w:t>
            </w:r>
          </w:p>
        </w:tc>
        <w:tc>
          <w:tcPr>
            <w:tcW w:w="3828" w:type="dxa"/>
            <w:shd w:val="clear" w:color="auto" w:fill="D9D9D9" w:themeFill="background1" w:themeFillShade="D9"/>
          </w:tcPr>
          <w:p w14:paraId="536E8152" w14:textId="77777777" w:rsidR="00757D6D" w:rsidRPr="007E22C8" w:rsidRDefault="00757D6D" w:rsidP="00925714">
            <w:pPr>
              <w:spacing w:line="240" w:lineRule="auto"/>
              <w:jc w:val="center"/>
              <w:rPr>
                <w:b/>
                <w:bCs/>
              </w:rPr>
            </w:pPr>
            <w:r>
              <w:rPr>
                <w:b/>
                <w:bCs/>
              </w:rPr>
              <w:t>Frequency</w:t>
            </w:r>
          </w:p>
        </w:tc>
        <w:tc>
          <w:tcPr>
            <w:tcW w:w="3792" w:type="dxa"/>
            <w:shd w:val="clear" w:color="auto" w:fill="D9D9D9" w:themeFill="background1" w:themeFillShade="D9"/>
          </w:tcPr>
          <w:p w14:paraId="066B3918" w14:textId="057D6ABE" w:rsidR="00757D6D" w:rsidRDefault="00CA5895" w:rsidP="00925714">
            <w:pPr>
              <w:spacing w:line="240" w:lineRule="auto"/>
              <w:jc w:val="center"/>
              <w:rPr>
                <w:b/>
                <w:bCs/>
              </w:rPr>
            </w:pPr>
            <w:r>
              <w:rPr>
                <w:b/>
                <w:bCs/>
              </w:rPr>
              <w:t>Proportion (%)</w:t>
            </w:r>
          </w:p>
        </w:tc>
      </w:tr>
      <w:tr w:rsidR="00757D6D" w:rsidRPr="00452354" w14:paraId="1EF23EA8" w14:textId="5A7A0B02" w:rsidTr="00E74F99">
        <w:trPr>
          <w:jc w:val="center"/>
        </w:trPr>
        <w:tc>
          <w:tcPr>
            <w:tcW w:w="2830" w:type="dxa"/>
            <w:vAlign w:val="center"/>
          </w:tcPr>
          <w:p w14:paraId="04E90D1F" w14:textId="77777777" w:rsidR="00757D6D" w:rsidRPr="00737898" w:rsidRDefault="00757D6D" w:rsidP="00E74F99">
            <w:pPr>
              <w:spacing w:line="240" w:lineRule="auto"/>
              <w:jc w:val="center"/>
            </w:pPr>
            <w:r>
              <w:t>solar</w:t>
            </w:r>
          </w:p>
        </w:tc>
        <w:tc>
          <w:tcPr>
            <w:tcW w:w="3828" w:type="dxa"/>
            <w:vAlign w:val="center"/>
          </w:tcPr>
          <w:p w14:paraId="7BA90A04" w14:textId="77777777" w:rsidR="00757D6D" w:rsidRPr="00452354" w:rsidRDefault="00757D6D" w:rsidP="00757D6D">
            <w:pPr>
              <w:spacing w:line="240" w:lineRule="auto"/>
              <w:jc w:val="center"/>
            </w:pPr>
            <w:r>
              <w:t>1,115</w:t>
            </w:r>
          </w:p>
        </w:tc>
        <w:tc>
          <w:tcPr>
            <w:tcW w:w="3792" w:type="dxa"/>
            <w:vAlign w:val="bottom"/>
          </w:tcPr>
          <w:p w14:paraId="17053BE6" w14:textId="4CCCB204" w:rsidR="00757D6D" w:rsidRPr="00757D6D" w:rsidRDefault="00757D6D" w:rsidP="00757D6D">
            <w:pPr>
              <w:spacing w:line="240" w:lineRule="auto"/>
              <w:jc w:val="center"/>
            </w:pPr>
            <w:r w:rsidRPr="00E74F99">
              <w:rPr>
                <w:color w:val="000000"/>
              </w:rPr>
              <w:t>1.47%</w:t>
            </w:r>
          </w:p>
        </w:tc>
      </w:tr>
      <w:tr w:rsidR="00757D6D" w:rsidRPr="00452354" w14:paraId="2D2E97E2" w14:textId="3ED796CF" w:rsidTr="00E74F99">
        <w:trPr>
          <w:jc w:val="center"/>
        </w:trPr>
        <w:tc>
          <w:tcPr>
            <w:tcW w:w="2830" w:type="dxa"/>
            <w:vAlign w:val="center"/>
          </w:tcPr>
          <w:p w14:paraId="4E5A689B" w14:textId="77777777" w:rsidR="00757D6D" w:rsidRPr="00737898" w:rsidRDefault="00757D6D" w:rsidP="00E74F99">
            <w:pPr>
              <w:spacing w:line="240" w:lineRule="auto"/>
              <w:jc w:val="center"/>
            </w:pPr>
            <w:r>
              <w:rPr>
                <w:kern w:val="24"/>
              </w:rPr>
              <w:t>Ireland</w:t>
            </w:r>
          </w:p>
        </w:tc>
        <w:tc>
          <w:tcPr>
            <w:tcW w:w="3828" w:type="dxa"/>
            <w:vAlign w:val="center"/>
          </w:tcPr>
          <w:p w14:paraId="7D6BD746" w14:textId="77777777" w:rsidR="00757D6D" w:rsidRPr="00452354" w:rsidRDefault="00757D6D" w:rsidP="00757D6D">
            <w:pPr>
              <w:spacing w:line="240" w:lineRule="auto"/>
              <w:jc w:val="center"/>
            </w:pPr>
            <w:r>
              <w:rPr>
                <w:color w:val="000000" w:themeColor="dark1"/>
                <w:kern w:val="24"/>
              </w:rPr>
              <w:t>802</w:t>
            </w:r>
          </w:p>
        </w:tc>
        <w:tc>
          <w:tcPr>
            <w:tcW w:w="3792" w:type="dxa"/>
            <w:vAlign w:val="bottom"/>
          </w:tcPr>
          <w:p w14:paraId="6FC15C23" w14:textId="63D63352" w:rsidR="00757D6D" w:rsidRPr="00757D6D" w:rsidRDefault="00757D6D" w:rsidP="00757D6D">
            <w:pPr>
              <w:spacing w:line="240" w:lineRule="auto"/>
              <w:jc w:val="center"/>
              <w:rPr>
                <w:color w:val="000000" w:themeColor="dark1"/>
                <w:kern w:val="24"/>
              </w:rPr>
            </w:pPr>
            <w:r w:rsidRPr="00E74F99">
              <w:rPr>
                <w:color w:val="000000"/>
              </w:rPr>
              <w:t>1.06%</w:t>
            </w:r>
          </w:p>
        </w:tc>
      </w:tr>
      <w:tr w:rsidR="00757D6D" w:rsidRPr="00452354" w14:paraId="52260EA0" w14:textId="67F89BDB" w:rsidTr="00E74F99">
        <w:trPr>
          <w:jc w:val="center"/>
        </w:trPr>
        <w:tc>
          <w:tcPr>
            <w:tcW w:w="2830" w:type="dxa"/>
            <w:vAlign w:val="center"/>
          </w:tcPr>
          <w:p w14:paraId="6F8591E4" w14:textId="77777777" w:rsidR="00757D6D" w:rsidRPr="00737898" w:rsidRDefault="00757D6D" w:rsidP="00E74F99">
            <w:pPr>
              <w:spacing w:line="240" w:lineRule="auto"/>
              <w:jc w:val="center"/>
            </w:pPr>
            <w:proofErr w:type="spellStart"/>
            <w:r>
              <w:rPr>
                <w:kern w:val="24"/>
              </w:rPr>
              <w:t>ClimateAction</w:t>
            </w:r>
            <w:proofErr w:type="spellEnd"/>
          </w:p>
        </w:tc>
        <w:tc>
          <w:tcPr>
            <w:tcW w:w="3828" w:type="dxa"/>
            <w:vAlign w:val="center"/>
          </w:tcPr>
          <w:p w14:paraId="723ABB08" w14:textId="77777777" w:rsidR="00757D6D" w:rsidRPr="00452354" w:rsidRDefault="00757D6D" w:rsidP="00757D6D">
            <w:pPr>
              <w:spacing w:line="240" w:lineRule="auto"/>
              <w:jc w:val="center"/>
            </w:pPr>
            <w:r>
              <w:t>777</w:t>
            </w:r>
          </w:p>
        </w:tc>
        <w:tc>
          <w:tcPr>
            <w:tcW w:w="3792" w:type="dxa"/>
            <w:vAlign w:val="bottom"/>
          </w:tcPr>
          <w:p w14:paraId="47800530" w14:textId="2B7BB1E6" w:rsidR="00757D6D" w:rsidRPr="00757D6D" w:rsidRDefault="00757D6D" w:rsidP="00757D6D">
            <w:pPr>
              <w:spacing w:line="240" w:lineRule="auto"/>
              <w:jc w:val="center"/>
            </w:pPr>
            <w:r w:rsidRPr="00E74F99">
              <w:rPr>
                <w:color w:val="000000"/>
              </w:rPr>
              <w:t>1.02%</w:t>
            </w:r>
          </w:p>
        </w:tc>
      </w:tr>
      <w:tr w:rsidR="00757D6D" w:rsidRPr="00452354" w14:paraId="3D6ABB52" w14:textId="1553DA1B" w:rsidTr="00E74F99">
        <w:trPr>
          <w:jc w:val="center"/>
        </w:trPr>
        <w:tc>
          <w:tcPr>
            <w:tcW w:w="2830" w:type="dxa"/>
            <w:vAlign w:val="center"/>
          </w:tcPr>
          <w:p w14:paraId="190BFF8C" w14:textId="77777777" w:rsidR="00757D6D" w:rsidRPr="00737898" w:rsidRDefault="00757D6D" w:rsidP="00E74F99">
            <w:pPr>
              <w:spacing w:line="240" w:lineRule="auto"/>
              <w:jc w:val="center"/>
            </w:pPr>
            <w:proofErr w:type="spellStart"/>
            <w:r>
              <w:rPr>
                <w:kern w:val="24"/>
              </w:rPr>
              <w:t>EnergyTransition</w:t>
            </w:r>
            <w:proofErr w:type="spellEnd"/>
          </w:p>
        </w:tc>
        <w:tc>
          <w:tcPr>
            <w:tcW w:w="3828" w:type="dxa"/>
            <w:vAlign w:val="center"/>
          </w:tcPr>
          <w:p w14:paraId="7C575527" w14:textId="77777777" w:rsidR="00757D6D" w:rsidRPr="00452354" w:rsidRDefault="00757D6D" w:rsidP="00757D6D">
            <w:pPr>
              <w:spacing w:line="240" w:lineRule="auto"/>
              <w:jc w:val="center"/>
            </w:pPr>
            <w:r>
              <w:t>724</w:t>
            </w:r>
          </w:p>
        </w:tc>
        <w:tc>
          <w:tcPr>
            <w:tcW w:w="3792" w:type="dxa"/>
            <w:vAlign w:val="bottom"/>
          </w:tcPr>
          <w:p w14:paraId="4CE30537" w14:textId="4364879E" w:rsidR="00757D6D" w:rsidRPr="00757D6D" w:rsidRDefault="00757D6D" w:rsidP="00757D6D">
            <w:pPr>
              <w:spacing w:line="240" w:lineRule="auto"/>
              <w:jc w:val="center"/>
            </w:pPr>
            <w:r w:rsidRPr="00E74F99">
              <w:rPr>
                <w:color w:val="000000"/>
              </w:rPr>
              <w:t>0.95%</w:t>
            </w:r>
          </w:p>
        </w:tc>
      </w:tr>
      <w:tr w:rsidR="00757D6D" w:rsidRPr="00452354" w14:paraId="6B68A19E" w14:textId="3C4BECCB" w:rsidTr="00E74F99">
        <w:trPr>
          <w:jc w:val="center"/>
        </w:trPr>
        <w:tc>
          <w:tcPr>
            <w:tcW w:w="2830" w:type="dxa"/>
            <w:vAlign w:val="center"/>
          </w:tcPr>
          <w:p w14:paraId="42A0FFE5" w14:textId="77777777" w:rsidR="00757D6D" w:rsidRPr="00737898" w:rsidRDefault="00757D6D" w:rsidP="00E74F99">
            <w:pPr>
              <w:spacing w:line="240" w:lineRule="auto"/>
              <w:jc w:val="center"/>
            </w:pPr>
            <w:r>
              <w:rPr>
                <w:kern w:val="24"/>
              </w:rPr>
              <w:t>home</w:t>
            </w:r>
          </w:p>
        </w:tc>
        <w:tc>
          <w:tcPr>
            <w:tcW w:w="3828" w:type="dxa"/>
            <w:vAlign w:val="center"/>
          </w:tcPr>
          <w:p w14:paraId="3585DC7E" w14:textId="77777777" w:rsidR="00757D6D" w:rsidRPr="00452354" w:rsidRDefault="00757D6D" w:rsidP="00757D6D">
            <w:pPr>
              <w:spacing w:line="240" w:lineRule="auto"/>
              <w:jc w:val="center"/>
            </w:pPr>
            <w:r>
              <w:t>700</w:t>
            </w:r>
          </w:p>
        </w:tc>
        <w:tc>
          <w:tcPr>
            <w:tcW w:w="3792" w:type="dxa"/>
            <w:vAlign w:val="bottom"/>
          </w:tcPr>
          <w:p w14:paraId="47C7EB1B" w14:textId="02B381AF" w:rsidR="00757D6D" w:rsidRPr="00757D6D" w:rsidRDefault="00757D6D" w:rsidP="00757D6D">
            <w:pPr>
              <w:spacing w:line="240" w:lineRule="auto"/>
              <w:jc w:val="center"/>
            </w:pPr>
            <w:r w:rsidRPr="00E74F99">
              <w:rPr>
                <w:color w:val="000000"/>
              </w:rPr>
              <w:t>0.92%</w:t>
            </w:r>
          </w:p>
        </w:tc>
      </w:tr>
      <w:tr w:rsidR="00757D6D" w:rsidRPr="00452354" w14:paraId="37C993CF" w14:textId="77777777" w:rsidTr="00757D6D">
        <w:trPr>
          <w:jc w:val="center"/>
        </w:trPr>
        <w:tc>
          <w:tcPr>
            <w:tcW w:w="2830" w:type="dxa"/>
            <w:vAlign w:val="center"/>
          </w:tcPr>
          <w:p w14:paraId="6080E9CE" w14:textId="719E06B5" w:rsidR="00757D6D" w:rsidRPr="00A13D82" w:rsidRDefault="00757D6D" w:rsidP="00E74F99">
            <w:pPr>
              <w:spacing w:line="240" w:lineRule="auto"/>
              <w:jc w:val="center"/>
              <w:rPr>
                <w:b/>
                <w:bCs/>
                <w:kern w:val="24"/>
                <w:rPrChange w:id="205" w:author="# CALEB CHIA WE KEAT (UC-FT)" w:date="2023-04-24T15:22:00Z">
                  <w:rPr>
                    <w:kern w:val="24"/>
                  </w:rPr>
                </w:rPrChange>
              </w:rPr>
            </w:pPr>
            <w:r w:rsidRPr="00A13D82">
              <w:rPr>
                <w:b/>
                <w:bCs/>
                <w:kern w:val="24"/>
                <w:rPrChange w:id="206" w:author="# CALEB CHIA WE KEAT (UC-FT)" w:date="2023-04-24T15:22:00Z">
                  <w:rPr>
                    <w:kern w:val="24"/>
                  </w:rPr>
                </w:rPrChange>
              </w:rPr>
              <w:t>Total Words (All Tweets)</w:t>
            </w:r>
          </w:p>
        </w:tc>
        <w:tc>
          <w:tcPr>
            <w:tcW w:w="3828" w:type="dxa"/>
            <w:vAlign w:val="center"/>
          </w:tcPr>
          <w:p w14:paraId="4C96701B" w14:textId="0053CF5D" w:rsidR="00757D6D" w:rsidRPr="00A13D82" w:rsidRDefault="00757D6D" w:rsidP="00925714">
            <w:pPr>
              <w:spacing w:line="240" w:lineRule="auto"/>
              <w:jc w:val="center"/>
              <w:rPr>
                <w:b/>
                <w:bCs/>
                <w:rPrChange w:id="207" w:author="# CALEB CHIA WE KEAT (UC-FT)" w:date="2023-04-24T15:22:00Z">
                  <w:rPr/>
                </w:rPrChange>
              </w:rPr>
            </w:pPr>
            <w:r w:rsidRPr="00A13D82">
              <w:rPr>
                <w:b/>
                <w:bCs/>
                <w:rPrChange w:id="208" w:author="# CALEB CHIA WE KEAT (UC-FT)" w:date="2023-04-24T15:22:00Z">
                  <w:rPr/>
                </w:rPrChange>
              </w:rPr>
              <w:t>75,983</w:t>
            </w:r>
          </w:p>
        </w:tc>
        <w:tc>
          <w:tcPr>
            <w:tcW w:w="3792" w:type="dxa"/>
          </w:tcPr>
          <w:p w14:paraId="4257A7B5" w14:textId="30E91151" w:rsidR="00757D6D" w:rsidRPr="00A13D82" w:rsidRDefault="00757D6D" w:rsidP="00925714">
            <w:pPr>
              <w:spacing w:line="240" w:lineRule="auto"/>
              <w:jc w:val="center"/>
              <w:rPr>
                <w:b/>
                <w:bCs/>
                <w:rPrChange w:id="209" w:author="# CALEB CHIA WE KEAT (UC-FT)" w:date="2023-04-24T15:22:00Z">
                  <w:rPr/>
                </w:rPrChange>
              </w:rPr>
            </w:pPr>
            <w:r w:rsidRPr="00A13D82">
              <w:rPr>
                <w:b/>
                <w:bCs/>
                <w:rPrChange w:id="210" w:author="# CALEB CHIA WE KEAT (UC-FT)" w:date="2023-04-24T15:22:00Z">
                  <w:rPr/>
                </w:rPrChange>
              </w:rPr>
              <w:t>100%</w:t>
            </w:r>
          </w:p>
        </w:tc>
      </w:tr>
    </w:tbl>
    <w:p w14:paraId="280D0E0E" w14:textId="77777777" w:rsidR="00C20A3A" w:rsidRDefault="00C20A3A" w:rsidP="00C20A3A">
      <w:pPr>
        <w:spacing w:line="240" w:lineRule="auto"/>
      </w:pPr>
    </w:p>
    <w:p w14:paraId="18F6035A" w14:textId="0706DF4B" w:rsidR="00D01E6B" w:rsidRDefault="00D01E6B" w:rsidP="00D01E6B">
      <w:pPr>
        <w:pStyle w:val="Heading3"/>
      </w:pPr>
      <w:r>
        <w:t xml:space="preserve">Neutral </w:t>
      </w:r>
      <w:r w:rsidRPr="00400B33">
        <w:t xml:space="preserve">Sentiment </w:t>
      </w:r>
      <w:r>
        <w:t xml:space="preserve">Towards Low Carbon Energy Sources </w:t>
      </w:r>
      <w:r w:rsidR="00C20A3A">
        <w:t>–</w:t>
      </w:r>
      <w:r>
        <w:t xml:space="preserve"> US</w:t>
      </w:r>
    </w:p>
    <w:p w14:paraId="6763A682" w14:textId="677232EE" w:rsidR="00D01E6B" w:rsidRDefault="00F050F8" w:rsidP="00747427">
      <w:pPr>
        <w:spacing w:line="240" w:lineRule="auto"/>
        <w:rPr>
          <w:ins w:id="211" w:author="# CALEB CHIA WE KEAT (UC-FT)" w:date="2023-04-24T15:44:00Z"/>
        </w:rPr>
      </w:pPr>
      <w:ins w:id="212" w:author="# CALEB CHIA WE KEAT (UC-FT)" w:date="2023-04-24T15:28:00Z">
        <w:r>
          <w:t>A deeper</w:t>
        </w:r>
      </w:ins>
      <w:ins w:id="213" w:author="# CALEB CHIA WE KEAT (UC-FT)" w:date="2023-04-24T15:29:00Z">
        <w:r>
          <w:t xml:space="preserve"> look into tweets with neutral sentiment in the US </w:t>
        </w:r>
      </w:ins>
      <w:r w:rsidR="00213801">
        <w:t>(</w:t>
      </w:r>
      <w:r w:rsidR="00213801">
        <w:fldChar w:fldCharType="begin"/>
      </w:r>
      <w:r w:rsidR="00213801">
        <w:instrText xml:space="preserve"> REF _Ref133959902 \h </w:instrText>
      </w:r>
      <w:r w:rsidR="00213801">
        <w:instrText xml:space="preserve"> \* MERGEFORMAT </w:instrText>
      </w:r>
      <w:r w:rsidR="00213801">
        <w:fldChar w:fldCharType="separate"/>
      </w:r>
      <w:r w:rsidR="00213801" w:rsidRPr="00213801">
        <w:t xml:space="preserve">Table </w:t>
      </w:r>
      <w:r w:rsidR="00213801" w:rsidRPr="00213801">
        <w:t>16</w:t>
      </w:r>
      <w:r w:rsidR="00213801">
        <w:fldChar w:fldCharType="end"/>
      </w:r>
      <w:r w:rsidR="00213801">
        <w:t xml:space="preserve">) </w:t>
      </w:r>
      <w:ins w:id="214" w:author="# CALEB CHIA WE KEAT (UC-FT)" w:date="2023-04-24T15:29:00Z">
        <w:r>
          <w:t xml:space="preserve">uncovered </w:t>
        </w:r>
      </w:ins>
      <w:r w:rsidR="00213801">
        <w:t>that tweet</w:t>
      </w:r>
      <w:ins w:id="215" w:author="# CALEB CHIA WE KEAT (UC-FT)" w:date="2023-04-24T15:29:00Z">
        <w:r>
          <w:t xml:space="preserve"> mainly involved sharing facts and numbers for the various ener</w:t>
        </w:r>
      </w:ins>
      <w:ins w:id="216" w:author="# CALEB CHIA WE KEAT (UC-FT)" w:date="2023-04-24T15:30:00Z">
        <w:r>
          <w:t>gy sources with no particular stance on the topics. For instance, the most frequent</w:t>
        </w:r>
      </w:ins>
      <w:ins w:id="217" w:author="# CALEB CHIA WE KEAT (UC-FT)" w:date="2023-04-24T15:31:00Z">
        <w:r>
          <w:t xml:space="preserve"> word </w:t>
        </w:r>
      </w:ins>
      <w:ins w:id="218" w:author="# CALEB CHIA WE KEAT (UC-FT)" w:date="2023-04-24T15:37:00Z">
        <w:r w:rsidR="00D50F79">
          <w:t xml:space="preserve">‘solar’ was mainly used in </w:t>
        </w:r>
      </w:ins>
      <w:ins w:id="219" w:author="# CALEB CHIA WE KEAT (UC-FT)" w:date="2023-04-24T15:38:00Z">
        <w:r w:rsidR="00D50F79">
          <w:t xml:space="preserve">tweets that </w:t>
        </w:r>
      </w:ins>
      <w:ins w:id="220" w:author="# CALEB CHIA WE KEAT (UC-FT)" w:date="2023-04-24T15:37:00Z">
        <w:r w:rsidR="00D50F79">
          <w:t>shar</w:t>
        </w:r>
      </w:ins>
      <w:ins w:id="221" w:author="# CALEB CHIA WE KEAT (UC-FT)" w:date="2023-04-24T15:38:00Z">
        <w:r w:rsidR="00D50F79">
          <w:t>ed</w:t>
        </w:r>
      </w:ins>
      <w:ins w:id="222" w:author="# CALEB CHIA WE KEAT (UC-FT)" w:date="2023-04-24T15:37:00Z">
        <w:r w:rsidR="00D50F79">
          <w:t xml:space="preserve"> statistics</w:t>
        </w:r>
      </w:ins>
      <w:ins w:id="223" w:author="# CALEB CHIA WE KEAT (UC-FT)" w:date="2023-04-24T15:38:00Z">
        <w:r w:rsidR="00D50F79">
          <w:t>. One user tweeted “</w:t>
        </w:r>
        <w:r w:rsidR="00D50F79" w:rsidRPr="00D50F79">
          <w:t xml:space="preserve">The </w:t>
        </w:r>
        <w:proofErr w:type="spellStart"/>
        <w:r w:rsidR="00D50F79" w:rsidRPr="00D50F79">
          <w:t>Taihang</w:t>
        </w:r>
        <w:proofErr w:type="spellEnd"/>
        <w:r w:rsidR="00D50F79" w:rsidRPr="00D50F79">
          <w:t xml:space="preserve"> solar farm in China is built right into the local mountains and reduces 251,000 metric tons of carbon dioxide emissions every year #RenewableEnergy #solarenergy</w:t>
        </w:r>
        <w:r w:rsidR="00D50F79">
          <w:t xml:space="preserve">” and another </w:t>
        </w:r>
      </w:ins>
      <w:ins w:id="224" w:author="# CALEB CHIA WE KEAT (UC-FT)" w:date="2023-04-24T15:39:00Z">
        <w:r w:rsidR="00D50F79">
          <w:t>user tweeted “</w:t>
        </w:r>
        <w:r w:rsidR="00D50F79" w:rsidRPr="00D50F79">
          <w:t xml:space="preserve">With the commission of a </w:t>
        </w:r>
        <w:r w:rsidR="00D50F79" w:rsidRPr="00D50F79">
          <w:lastRenderedPageBreak/>
          <w:t xml:space="preserve">new #solar facility today, will surpass 10,000 #megawatts of #RenewableEnergy. That’s the equivalent of 2.4 </w:t>
        </w:r>
        <w:proofErr w:type="gramStart"/>
        <w:r w:rsidR="00D50F79" w:rsidRPr="00D50F79">
          <w:t>Million</w:t>
        </w:r>
        <w:proofErr w:type="gramEnd"/>
        <w:r w:rsidR="00D50F79" w:rsidRPr="00D50F79">
          <w:t xml:space="preserve"> customers at peak production</w:t>
        </w:r>
        <w:r w:rsidR="00D50F79">
          <w:t>”</w:t>
        </w:r>
      </w:ins>
      <w:r w:rsidR="00213801">
        <w:t>. While it logically sounds like a good thing, VADER considers such statements of fact as being difficult to classify as either positive or negative.</w:t>
      </w:r>
    </w:p>
    <w:p w14:paraId="0738998C" w14:textId="5C08254E" w:rsidR="00D50F79" w:rsidRDefault="00D50F79" w:rsidP="00747427">
      <w:pPr>
        <w:spacing w:line="240" w:lineRule="auto"/>
        <w:rPr>
          <w:ins w:id="225" w:author="# CALEB CHIA WE KEAT (UC-FT)" w:date="2023-04-24T15:44:00Z"/>
        </w:rPr>
      </w:pPr>
    </w:p>
    <w:p w14:paraId="3F8C0D88" w14:textId="28C6FD9A" w:rsidR="00D50F79" w:rsidRDefault="00D50F79" w:rsidP="00747427">
      <w:pPr>
        <w:spacing w:line="240" w:lineRule="auto"/>
      </w:pPr>
      <w:ins w:id="226" w:author="# CALEB CHIA WE KEAT (UC-FT)" w:date="2023-04-24T15:44:00Z">
        <w:r>
          <w:t xml:space="preserve">The second most frequent word </w:t>
        </w:r>
      </w:ins>
      <w:ins w:id="227" w:author="# CALEB CHIA WE KEAT (UC-FT)" w:date="2023-04-24T15:45:00Z">
        <w:r>
          <w:t>‘oil’ however, involved more opinionated tweets but with no particularly strong positive/negative sentiment. This is likely due to the</w:t>
        </w:r>
      </w:ins>
      <w:ins w:id="228" w:author="# CALEB CHIA WE KEAT (UC-FT)" w:date="2023-04-24T15:51:00Z">
        <w:r w:rsidR="007A6497">
          <w:t xml:space="preserve"> adjusted threshold where we expanded the range</w:t>
        </w:r>
        <w:r w:rsidR="007A6497">
          <w:rPr>
            <w:lang w:val="en-SG"/>
          </w:rPr>
          <w:t xml:space="preserve"> for ne</w:t>
        </w:r>
      </w:ins>
      <w:ins w:id="229" w:author="# CALEB CHIA WE KEAT (UC-FT)" w:date="2023-04-24T15:52:00Z">
        <w:r w:rsidR="007A6497">
          <w:rPr>
            <w:lang w:val="en-SG"/>
          </w:rPr>
          <w:t xml:space="preserve">utral tweets </w:t>
        </w:r>
      </w:ins>
      <w:ins w:id="230" w:author="# CALEB CHIA WE KEAT (UC-FT)" w:date="2023-04-24T15:51:00Z">
        <w:r w:rsidR="007A6497">
          <w:rPr>
            <w:lang w:val="en-SG"/>
          </w:rPr>
          <w:t xml:space="preserve">from </w:t>
        </w:r>
        <w:r w:rsidR="007A6497">
          <w:t xml:space="preserve">–0.05 to 0.05 </w:t>
        </w:r>
        <w:r w:rsidR="007A6497">
          <w:rPr>
            <w:lang w:val="en-SG"/>
          </w:rPr>
          <w:t xml:space="preserve">to between </w:t>
        </w:r>
        <w:r w:rsidR="007A6497">
          <w:t>–0.25 to 0.25</w:t>
        </w:r>
      </w:ins>
      <w:ins w:id="231" w:author="# CALEB CHIA WE KEAT (UC-FT)" w:date="2023-04-24T15:52:00Z">
        <w:r w:rsidR="007A6497">
          <w:t xml:space="preserve">, meaning that there are tweets that are slightly positive/negative, but do not </w:t>
        </w:r>
      </w:ins>
      <w:ins w:id="232" w:author="# CALEB CHIA WE KEAT (UC-FT)" w:date="2023-04-24T15:53:00Z">
        <w:r w:rsidR="007A6497">
          <w:t xml:space="preserve">have adequate polarity to be classified as a positive/negative tweet. Some </w:t>
        </w:r>
      </w:ins>
      <w:ins w:id="233" w:author="# CALEB CHIA WE KEAT (UC-FT)" w:date="2023-04-24T15:54:00Z">
        <w:r w:rsidR="007A6497">
          <w:t>examples</w:t>
        </w:r>
      </w:ins>
      <w:ins w:id="234" w:author="# CALEB CHIA WE KEAT (UC-FT)" w:date="2023-04-24T15:53:00Z">
        <w:r w:rsidR="007A6497">
          <w:t xml:space="preserve"> that contain the word ‘oil’ are </w:t>
        </w:r>
      </w:ins>
      <w:ins w:id="235" w:author="# CALEB CHIA WE KEAT (UC-FT)" w:date="2023-04-24T15:54:00Z">
        <w:r w:rsidR="007A6497">
          <w:t>“</w:t>
        </w:r>
        <w:r w:rsidR="007A6497" w:rsidRPr="007A6497">
          <w:t>Isn’t it ironic that the American oil companies that formed Aramco fight green energy use in America</w:t>
        </w:r>
        <w:r w:rsidR="007A6497">
          <w:t>” and “</w:t>
        </w:r>
      </w:ins>
      <w:ins w:id="236" w:author="# CALEB CHIA WE KEAT (UC-FT)" w:date="2023-04-24T16:07:00Z">
        <w:r w:rsidR="00EA2083" w:rsidRPr="00EA2083">
          <w:t>It's time to build up clean energy so we don't have to deal with the dangers of transporting oil.</w:t>
        </w:r>
      </w:ins>
      <w:ins w:id="237" w:author="# CALEB CHIA WE KEAT (UC-FT)" w:date="2023-04-24T15:54:00Z">
        <w:r w:rsidR="007A6497">
          <w:t>”.</w:t>
        </w:r>
      </w:ins>
    </w:p>
    <w:p w14:paraId="3FE5A6C7" w14:textId="57F424F6" w:rsidR="00757D6D" w:rsidRDefault="00757D6D" w:rsidP="00747427">
      <w:pPr>
        <w:spacing w:line="240" w:lineRule="auto"/>
      </w:pPr>
    </w:p>
    <w:p w14:paraId="0AA5F2FC" w14:textId="7AF94F60" w:rsidR="00213801" w:rsidRPr="00213801" w:rsidRDefault="00213801" w:rsidP="00213801">
      <w:pPr>
        <w:spacing w:line="240" w:lineRule="auto"/>
        <w:jc w:val="center"/>
      </w:pPr>
      <w:bookmarkStart w:id="238" w:name="_Ref133959902"/>
      <w:r w:rsidRPr="008774AA">
        <w:rPr>
          <w:b/>
          <w:bCs/>
          <w:sz w:val="22"/>
          <w:szCs w:val="22"/>
        </w:rPr>
        <w:t xml:space="preserve">Table </w:t>
      </w:r>
      <w:r w:rsidRPr="008774AA">
        <w:rPr>
          <w:b/>
          <w:bCs/>
          <w:sz w:val="22"/>
          <w:szCs w:val="22"/>
        </w:rPr>
        <w:fldChar w:fldCharType="begin"/>
      </w:r>
      <w:r w:rsidRPr="008774AA">
        <w:rPr>
          <w:b/>
          <w:bCs/>
          <w:sz w:val="22"/>
          <w:szCs w:val="22"/>
        </w:rPr>
        <w:instrText xml:space="preserve"> SEQ Table \* ARABIC </w:instrText>
      </w:r>
      <w:r w:rsidRPr="008774AA">
        <w:rPr>
          <w:b/>
          <w:bCs/>
          <w:sz w:val="22"/>
          <w:szCs w:val="22"/>
        </w:rPr>
        <w:fldChar w:fldCharType="separate"/>
      </w:r>
      <w:r>
        <w:rPr>
          <w:b/>
          <w:bCs/>
          <w:noProof/>
          <w:sz w:val="22"/>
          <w:szCs w:val="22"/>
        </w:rPr>
        <w:t>16</w:t>
      </w:r>
      <w:r w:rsidRPr="008774AA">
        <w:rPr>
          <w:b/>
          <w:bCs/>
          <w:sz w:val="22"/>
          <w:szCs w:val="22"/>
        </w:rPr>
        <w:fldChar w:fldCharType="end"/>
      </w:r>
      <w:bookmarkEnd w:id="238"/>
      <w:r w:rsidRPr="008774AA">
        <w:rPr>
          <w:b/>
          <w:bCs/>
          <w:sz w:val="22"/>
          <w:szCs w:val="22"/>
        </w:rPr>
        <w:t>:</w:t>
      </w:r>
      <w:r w:rsidRPr="008774AA">
        <w:rPr>
          <w:sz w:val="22"/>
          <w:szCs w:val="22"/>
        </w:rPr>
        <w:t xml:space="preserve"> </w:t>
      </w:r>
      <w:r w:rsidRPr="00213801">
        <w:t xml:space="preserve">5 most frequent words – </w:t>
      </w:r>
      <w:r>
        <w:t>US</w:t>
      </w:r>
      <w:r w:rsidRPr="00213801">
        <w:t xml:space="preserve"> </w:t>
      </w:r>
      <w:r>
        <w:t>neutral</w:t>
      </w:r>
      <w:r w:rsidRPr="00213801">
        <w:t xml:space="preserve"> tweets</w:t>
      </w:r>
    </w:p>
    <w:tbl>
      <w:tblPr>
        <w:tblStyle w:val="TableGrid"/>
        <w:tblW w:w="5000" w:type="pct"/>
        <w:jc w:val="center"/>
        <w:tblLook w:val="04A0" w:firstRow="1" w:lastRow="0" w:firstColumn="1" w:lastColumn="0" w:noHBand="0" w:noVBand="1"/>
      </w:tblPr>
      <w:tblGrid>
        <w:gridCol w:w="2787"/>
        <w:gridCol w:w="3832"/>
        <w:gridCol w:w="3831"/>
      </w:tblGrid>
      <w:tr w:rsidR="00757D6D" w14:paraId="3B4AA938" w14:textId="77777777" w:rsidTr="00246008">
        <w:trPr>
          <w:jc w:val="center"/>
        </w:trPr>
        <w:tc>
          <w:tcPr>
            <w:tcW w:w="1333" w:type="pct"/>
            <w:shd w:val="clear" w:color="auto" w:fill="D9D9D9" w:themeFill="background1" w:themeFillShade="D9"/>
            <w:vAlign w:val="center"/>
          </w:tcPr>
          <w:p w14:paraId="33643A4A" w14:textId="77777777" w:rsidR="00757D6D" w:rsidRPr="007E22C8" w:rsidRDefault="00757D6D" w:rsidP="00246008">
            <w:pPr>
              <w:spacing w:line="240" w:lineRule="auto"/>
              <w:jc w:val="center"/>
              <w:rPr>
                <w:b/>
                <w:bCs/>
              </w:rPr>
            </w:pPr>
            <w:r>
              <w:rPr>
                <w:b/>
                <w:bCs/>
              </w:rPr>
              <w:t>Word</w:t>
            </w:r>
          </w:p>
        </w:tc>
        <w:tc>
          <w:tcPr>
            <w:tcW w:w="1833" w:type="pct"/>
            <w:shd w:val="clear" w:color="auto" w:fill="D9D9D9" w:themeFill="background1" w:themeFillShade="D9"/>
            <w:vAlign w:val="center"/>
          </w:tcPr>
          <w:p w14:paraId="271CFD2E" w14:textId="77777777" w:rsidR="00757D6D" w:rsidRPr="007E22C8" w:rsidRDefault="00757D6D" w:rsidP="00246008">
            <w:pPr>
              <w:spacing w:line="240" w:lineRule="auto"/>
              <w:jc w:val="center"/>
              <w:rPr>
                <w:b/>
                <w:bCs/>
              </w:rPr>
            </w:pPr>
            <w:r>
              <w:rPr>
                <w:b/>
                <w:bCs/>
              </w:rPr>
              <w:t>Frequency</w:t>
            </w:r>
          </w:p>
        </w:tc>
        <w:tc>
          <w:tcPr>
            <w:tcW w:w="1833" w:type="pct"/>
            <w:shd w:val="clear" w:color="auto" w:fill="D9D9D9" w:themeFill="background1" w:themeFillShade="D9"/>
            <w:vAlign w:val="center"/>
          </w:tcPr>
          <w:p w14:paraId="1E298E74" w14:textId="37749BEB" w:rsidR="00757D6D" w:rsidRDefault="00CA5895" w:rsidP="00246008">
            <w:pPr>
              <w:spacing w:line="240" w:lineRule="auto"/>
              <w:jc w:val="center"/>
              <w:rPr>
                <w:b/>
                <w:bCs/>
              </w:rPr>
            </w:pPr>
            <w:r>
              <w:rPr>
                <w:b/>
                <w:bCs/>
              </w:rPr>
              <w:t>Proportion (%)</w:t>
            </w:r>
          </w:p>
        </w:tc>
      </w:tr>
      <w:tr w:rsidR="00757D6D" w:rsidRPr="003F44F3" w14:paraId="51FC10E2" w14:textId="77777777" w:rsidTr="00246008">
        <w:trPr>
          <w:jc w:val="center"/>
        </w:trPr>
        <w:tc>
          <w:tcPr>
            <w:tcW w:w="1333" w:type="pct"/>
            <w:vAlign w:val="center"/>
          </w:tcPr>
          <w:p w14:paraId="3A4AA236" w14:textId="77777777" w:rsidR="00757D6D" w:rsidRPr="00737898" w:rsidRDefault="00757D6D" w:rsidP="00757D6D">
            <w:pPr>
              <w:spacing w:line="240" w:lineRule="auto"/>
              <w:jc w:val="center"/>
            </w:pPr>
            <w:r>
              <w:rPr>
                <w:kern w:val="24"/>
              </w:rPr>
              <w:t>solar</w:t>
            </w:r>
          </w:p>
        </w:tc>
        <w:tc>
          <w:tcPr>
            <w:tcW w:w="1833" w:type="pct"/>
            <w:vAlign w:val="center"/>
          </w:tcPr>
          <w:p w14:paraId="5C3DB56D" w14:textId="12185FD2" w:rsidR="00757D6D" w:rsidRPr="00452354" w:rsidRDefault="00757D6D" w:rsidP="00757D6D">
            <w:pPr>
              <w:spacing w:line="240" w:lineRule="auto"/>
              <w:jc w:val="center"/>
            </w:pPr>
            <w:r>
              <w:rPr>
                <w:color w:val="000000" w:themeColor="dark1"/>
                <w:kern w:val="24"/>
              </w:rPr>
              <w:t>212</w:t>
            </w:r>
          </w:p>
        </w:tc>
        <w:tc>
          <w:tcPr>
            <w:tcW w:w="1833" w:type="pct"/>
            <w:vAlign w:val="bottom"/>
          </w:tcPr>
          <w:p w14:paraId="4665FF33" w14:textId="4CFB59F7" w:rsidR="00757D6D" w:rsidRPr="00757D6D" w:rsidRDefault="00757D6D" w:rsidP="00757D6D">
            <w:pPr>
              <w:spacing w:line="240" w:lineRule="auto"/>
              <w:jc w:val="center"/>
            </w:pPr>
            <w:r w:rsidRPr="00E74F99">
              <w:rPr>
                <w:color w:val="000000"/>
              </w:rPr>
              <w:t>1.02%</w:t>
            </w:r>
          </w:p>
        </w:tc>
      </w:tr>
      <w:tr w:rsidR="00757D6D" w:rsidRPr="003F44F3" w14:paraId="791F4942" w14:textId="77777777" w:rsidTr="00246008">
        <w:trPr>
          <w:jc w:val="center"/>
        </w:trPr>
        <w:tc>
          <w:tcPr>
            <w:tcW w:w="1333" w:type="pct"/>
            <w:vAlign w:val="center"/>
          </w:tcPr>
          <w:p w14:paraId="4E208145" w14:textId="5462CDB5" w:rsidR="00757D6D" w:rsidRPr="00737898" w:rsidRDefault="00757D6D" w:rsidP="00757D6D">
            <w:pPr>
              <w:spacing w:line="240" w:lineRule="auto"/>
              <w:jc w:val="center"/>
            </w:pPr>
            <w:r>
              <w:rPr>
                <w:kern w:val="24"/>
              </w:rPr>
              <w:t>oil</w:t>
            </w:r>
          </w:p>
        </w:tc>
        <w:tc>
          <w:tcPr>
            <w:tcW w:w="1833" w:type="pct"/>
            <w:vAlign w:val="center"/>
          </w:tcPr>
          <w:p w14:paraId="500C25BB" w14:textId="05521232" w:rsidR="00757D6D" w:rsidRPr="00452354" w:rsidRDefault="00757D6D" w:rsidP="00757D6D">
            <w:pPr>
              <w:spacing w:line="240" w:lineRule="auto"/>
              <w:jc w:val="center"/>
            </w:pPr>
            <w:r>
              <w:t>147</w:t>
            </w:r>
          </w:p>
        </w:tc>
        <w:tc>
          <w:tcPr>
            <w:tcW w:w="1833" w:type="pct"/>
            <w:vAlign w:val="bottom"/>
          </w:tcPr>
          <w:p w14:paraId="7D1065D3" w14:textId="4B050941" w:rsidR="00757D6D" w:rsidRPr="00757D6D" w:rsidRDefault="00757D6D" w:rsidP="00757D6D">
            <w:pPr>
              <w:spacing w:line="240" w:lineRule="auto"/>
              <w:jc w:val="center"/>
              <w:rPr>
                <w:color w:val="000000" w:themeColor="dark1"/>
                <w:kern w:val="24"/>
              </w:rPr>
            </w:pPr>
            <w:r w:rsidRPr="00E74F99">
              <w:rPr>
                <w:color w:val="000000"/>
              </w:rPr>
              <w:t>0.71%</w:t>
            </w:r>
          </w:p>
        </w:tc>
      </w:tr>
      <w:tr w:rsidR="00757D6D" w:rsidRPr="003F44F3" w14:paraId="372E4F1D" w14:textId="77777777" w:rsidTr="00246008">
        <w:trPr>
          <w:jc w:val="center"/>
        </w:trPr>
        <w:tc>
          <w:tcPr>
            <w:tcW w:w="1333" w:type="pct"/>
            <w:vAlign w:val="center"/>
          </w:tcPr>
          <w:p w14:paraId="404A61B0" w14:textId="77777777" w:rsidR="00757D6D" w:rsidRPr="00737898" w:rsidRDefault="00757D6D" w:rsidP="00757D6D">
            <w:pPr>
              <w:spacing w:line="240" w:lineRule="auto"/>
              <w:jc w:val="center"/>
            </w:pPr>
            <w:r>
              <w:rPr>
                <w:kern w:val="24"/>
              </w:rPr>
              <w:t>fuel</w:t>
            </w:r>
          </w:p>
        </w:tc>
        <w:tc>
          <w:tcPr>
            <w:tcW w:w="1833" w:type="pct"/>
            <w:vAlign w:val="center"/>
          </w:tcPr>
          <w:p w14:paraId="00926865" w14:textId="79D4CDFE" w:rsidR="00757D6D" w:rsidRPr="00452354" w:rsidRDefault="00757D6D" w:rsidP="00757D6D">
            <w:pPr>
              <w:spacing w:line="240" w:lineRule="auto"/>
              <w:jc w:val="center"/>
            </w:pPr>
            <w:r>
              <w:t>130</w:t>
            </w:r>
          </w:p>
        </w:tc>
        <w:tc>
          <w:tcPr>
            <w:tcW w:w="1833" w:type="pct"/>
            <w:vAlign w:val="bottom"/>
          </w:tcPr>
          <w:p w14:paraId="0BBB9ACD" w14:textId="24AEE4C9" w:rsidR="00757D6D" w:rsidRPr="00757D6D" w:rsidRDefault="00757D6D" w:rsidP="00757D6D">
            <w:pPr>
              <w:spacing w:line="240" w:lineRule="auto"/>
              <w:jc w:val="center"/>
            </w:pPr>
            <w:r w:rsidRPr="00E74F99">
              <w:rPr>
                <w:color w:val="000000"/>
              </w:rPr>
              <w:t>0.63%</w:t>
            </w:r>
          </w:p>
        </w:tc>
      </w:tr>
      <w:tr w:rsidR="00757D6D" w:rsidRPr="003F44F3" w14:paraId="37941647" w14:textId="77777777" w:rsidTr="00246008">
        <w:trPr>
          <w:jc w:val="center"/>
        </w:trPr>
        <w:tc>
          <w:tcPr>
            <w:tcW w:w="1333" w:type="pct"/>
            <w:vAlign w:val="center"/>
          </w:tcPr>
          <w:p w14:paraId="069DEA10" w14:textId="10682C6C" w:rsidR="00757D6D" w:rsidRPr="00737898" w:rsidRDefault="00757D6D" w:rsidP="00757D6D">
            <w:pPr>
              <w:spacing w:line="240" w:lineRule="auto"/>
              <w:jc w:val="center"/>
            </w:pPr>
            <w:r>
              <w:rPr>
                <w:kern w:val="24"/>
              </w:rPr>
              <w:t>gas</w:t>
            </w:r>
          </w:p>
        </w:tc>
        <w:tc>
          <w:tcPr>
            <w:tcW w:w="1833" w:type="pct"/>
            <w:vAlign w:val="center"/>
          </w:tcPr>
          <w:p w14:paraId="73290D6C" w14:textId="2D816853" w:rsidR="00757D6D" w:rsidRPr="00452354" w:rsidRDefault="00757D6D" w:rsidP="00757D6D">
            <w:pPr>
              <w:spacing w:line="240" w:lineRule="auto"/>
              <w:jc w:val="center"/>
            </w:pPr>
            <w:r>
              <w:t>125</w:t>
            </w:r>
          </w:p>
        </w:tc>
        <w:tc>
          <w:tcPr>
            <w:tcW w:w="1833" w:type="pct"/>
            <w:vAlign w:val="bottom"/>
          </w:tcPr>
          <w:p w14:paraId="08F4EF7C" w14:textId="5F95A43E" w:rsidR="00757D6D" w:rsidRPr="00757D6D" w:rsidRDefault="00757D6D" w:rsidP="00757D6D">
            <w:pPr>
              <w:spacing w:line="240" w:lineRule="auto"/>
              <w:jc w:val="center"/>
            </w:pPr>
            <w:r w:rsidRPr="00E74F99">
              <w:rPr>
                <w:color w:val="000000"/>
              </w:rPr>
              <w:t>0.60%</w:t>
            </w:r>
          </w:p>
        </w:tc>
      </w:tr>
      <w:tr w:rsidR="00757D6D" w:rsidRPr="003F44F3" w14:paraId="0B16CD45" w14:textId="77777777" w:rsidTr="00246008">
        <w:trPr>
          <w:jc w:val="center"/>
        </w:trPr>
        <w:tc>
          <w:tcPr>
            <w:tcW w:w="1333" w:type="pct"/>
            <w:vAlign w:val="center"/>
          </w:tcPr>
          <w:p w14:paraId="47277E67" w14:textId="5714BC3E" w:rsidR="00757D6D" w:rsidRPr="00737898" w:rsidRDefault="00757D6D" w:rsidP="00757D6D">
            <w:pPr>
              <w:spacing w:line="240" w:lineRule="auto"/>
              <w:jc w:val="center"/>
            </w:pPr>
            <w:r>
              <w:rPr>
                <w:kern w:val="24"/>
              </w:rPr>
              <w:t>climate</w:t>
            </w:r>
          </w:p>
        </w:tc>
        <w:tc>
          <w:tcPr>
            <w:tcW w:w="1833" w:type="pct"/>
            <w:vAlign w:val="center"/>
          </w:tcPr>
          <w:p w14:paraId="512922BD" w14:textId="5E02B95A" w:rsidR="00757D6D" w:rsidRPr="00452354" w:rsidRDefault="00757D6D" w:rsidP="00757D6D">
            <w:pPr>
              <w:spacing w:line="240" w:lineRule="auto"/>
              <w:jc w:val="center"/>
            </w:pPr>
            <w:r>
              <w:t>122</w:t>
            </w:r>
          </w:p>
        </w:tc>
        <w:tc>
          <w:tcPr>
            <w:tcW w:w="1833" w:type="pct"/>
            <w:vAlign w:val="bottom"/>
          </w:tcPr>
          <w:p w14:paraId="32268706" w14:textId="20A1DBD8" w:rsidR="00757D6D" w:rsidRPr="00757D6D" w:rsidRDefault="00757D6D" w:rsidP="00757D6D">
            <w:pPr>
              <w:spacing w:line="240" w:lineRule="auto"/>
              <w:jc w:val="center"/>
            </w:pPr>
            <w:r w:rsidRPr="00E74F99">
              <w:rPr>
                <w:color w:val="000000"/>
              </w:rPr>
              <w:t>0.59%</w:t>
            </w:r>
          </w:p>
        </w:tc>
      </w:tr>
      <w:tr w:rsidR="00757D6D" w14:paraId="7B984DD9" w14:textId="77777777" w:rsidTr="00246008">
        <w:trPr>
          <w:jc w:val="center"/>
        </w:trPr>
        <w:tc>
          <w:tcPr>
            <w:tcW w:w="1333" w:type="pct"/>
            <w:vAlign w:val="center"/>
          </w:tcPr>
          <w:p w14:paraId="04CD8C9D" w14:textId="77777777" w:rsidR="00757D6D" w:rsidRPr="00A13D82" w:rsidRDefault="00757D6D" w:rsidP="00246008">
            <w:pPr>
              <w:spacing w:line="240" w:lineRule="auto"/>
              <w:jc w:val="center"/>
              <w:rPr>
                <w:b/>
                <w:bCs/>
                <w:kern w:val="24"/>
                <w:rPrChange w:id="239" w:author="# CALEB CHIA WE KEAT (UC-FT)" w:date="2023-04-24T15:22:00Z">
                  <w:rPr>
                    <w:kern w:val="24"/>
                  </w:rPr>
                </w:rPrChange>
              </w:rPr>
            </w:pPr>
            <w:r w:rsidRPr="00A13D82">
              <w:rPr>
                <w:b/>
                <w:bCs/>
                <w:kern w:val="24"/>
                <w:rPrChange w:id="240" w:author="# CALEB CHIA WE KEAT (UC-FT)" w:date="2023-04-24T15:22:00Z">
                  <w:rPr>
                    <w:kern w:val="24"/>
                  </w:rPr>
                </w:rPrChange>
              </w:rPr>
              <w:t>Total Words (All Tweets)</w:t>
            </w:r>
          </w:p>
        </w:tc>
        <w:tc>
          <w:tcPr>
            <w:tcW w:w="1833" w:type="pct"/>
            <w:vAlign w:val="center"/>
          </w:tcPr>
          <w:p w14:paraId="5C980D85" w14:textId="54F93510" w:rsidR="00757D6D" w:rsidRPr="00A13D82" w:rsidRDefault="00757D6D" w:rsidP="00246008">
            <w:pPr>
              <w:spacing w:line="240" w:lineRule="auto"/>
              <w:jc w:val="center"/>
              <w:rPr>
                <w:b/>
                <w:bCs/>
                <w:rPrChange w:id="241" w:author="# CALEB CHIA WE KEAT (UC-FT)" w:date="2023-04-24T15:22:00Z">
                  <w:rPr/>
                </w:rPrChange>
              </w:rPr>
            </w:pPr>
            <w:r w:rsidRPr="00A13D82">
              <w:rPr>
                <w:b/>
                <w:bCs/>
                <w:rPrChange w:id="242" w:author="# CALEB CHIA WE KEAT (UC-FT)" w:date="2023-04-24T15:22:00Z">
                  <w:rPr/>
                </w:rPrChange>
              </w:rPr>
              <w:t>20,746</w:t>
            </w:r>
          </w:p>
        </w:tc>
        <w:tc>
          <w:tcPr>
            <w:tcW w:w="1833" w:type="pct"/>
            <w:vAlign w:val="center"/>
          </w:tcPr>
          <w:p w14:paraId="504B80C8" w14:textId="77777777" w:rsidR="00757D6D" w:rsidRPr="00A13D82" w:rsidRDefault="00757D6D" w:rsidP="00246008">
            <w:pPr>
              <w:spacing w:line="240" w:lineRule="auto"/>
              <w:jc w:val="center"/>
              <w:rPr>
                <w:b/>
                <w:bCs/>
                <w:rPrChange w:id="243" w:author="# CALEB CHIA WE KEAT (UC-FT)" w:date="2023-04-24T15:22:00Z">
                  <w:rPr/>
                </w:rPrChange>
              </w:rPr>
            </w:pPr>
            <w:r w:rsidRPr="00A13D82">
              <w:rPr>
                <w:b/>
                <w:bCs/>
                <w:rPrChange w:id="244" w:author="# CALEB CHIA WE KEAT (UC-FT)" w:date="2023-04-24T15:22:00Z">
                  <w:rPr/>
                </w:rPrChange>
              </w:rPr>
              <w:t>100%</w:t>
            </w:r>
          </w:p>
        </w:tc>
      </w:tr>
    </w:tbl>
    <w:p w14:paraId="1A8CB882" w14:textId="77777777" w:rsidR="00757D6D" w:rsidRDefault="00757D6D" w:rsidP="00747427">
      <w:pPr>
        <w:spacing w:line="240" w:lineRule="auto"/>
      </w:pPr>
    </w:p>
    <w:p w14:paraId="06944B3B" w14:textId="20E6124C" w:rsidR="00D01E6B" w:rsidRDefault="00D01E6B" w:rsidP="00757D6D">
      <w:pPr>
        <w:pStyle w:val="Heading3"/>
      </w:pPr>
      <w:r>
        <w:t xml:space="preserve">Neutral </w:t>
      </w:r>
      <w:r w:rsidRPr="00400B33">
        <w:t xml:space="preserve">Sentiment </w:t>
      </w:r>
      <w:r>
        <w:t>Towards Low Carbon Energy Sources - Europe</w:t>
      </w:r>
    </w:p>
    <w:p w14:paraId="66D959C5" w14:textId="727E9CA8" w:rsidR="00D01E6B" w:rsidRDefault="00D61C71" w:rsidP="00747427">
      <w:pPr>
        <w:spacing w:line="240" w:lineRule="auto"/>
      </w:pPr>
      <w:ins w:id="245" w:author="# CALEB CHIA WE KEAT (UC-FT)" w:date="2023-05-02T16:07:00Z">
        <w:r>
          <w:t xml:space="preserve">Likewise, the tweets mainly </w:t>
        </w:r>
      </w:ins>
      <w:ins w:id="246" w:author="# CALEB CHIA WE KEAT (UC-FT)" w:date="2023-05-02T16:08:00Z">
        <w:r>
          <w:t>contained the</w:t>
        </w:r>
      </w:ins>
      <w:ins w:id="247" w:author="# CALEB CHIA WE KEAT (UC-FT)" w:date="2023-05-02T16:07:00Z">
        <w:r>
          <w:t xml:space="preserve"> sharing of facts</w:t>
        </w:r>
      </w:ins>
      <w:ins w:id="248" w:author="# CALEB CHIA WE KEAT (UC-FT)" w:date="2023-05-02T16:08:00Z">
        <w:r>
          <w:t xml:space="preserve"> and statistics or raising awareness for projects with no particularly polar emotional cues. </w:t>
        </w:r>
      </w:ins>
      <w:ins w:id="249" w:author="# CALEB CHIA WE KEAT (UC-FT)" w:date="2023-05-02T16:09:00Z">
        <w:r>
          <w:t>The most frequent word from tweets with neutral sentiments in Europe was also ‘solar’ where users were mainly sharing facts rather than personal opinions</w:t>
        </w:r>
      </w:ins>
      <w:r w:rsidR="00213801">
        <w:t xml:space="preserve"> (</w:t>
      </w:r>
      <w:r w:rsidR="00213801">
        <w:fldChar w:fldCharType="begin"/>
      </w:r>
      <w:r w:rsidR="00213801">
        <w:instrText xml:space="preserve"> REF _Ref133959939 \h </w:instrText>
      </w:r>
      <w:r w:rsidR="00213801">
        <w:instrText xml:space="preserve"> \* MERGEFORMAT </w:instrText>
      </w:r>
      <w:r w:rsidR="00213801">
        <w:fldChar w:fldCharType="separate"/>
      </w:r>
      <w:r w:rsidR="00213801" w:rsidRPr="00213801">
        <w:t xml:space="preserve">Table </w:t>
      </w:r>
      <w:r w:rsidR="00213801" w:rsidRPr="00213801">
        <w:t>17</w:t>
      </w:r>
      <w:r w:rsidR="00213801">
        <w:fldChar w:fldCharType="end"/>
      </w:r>
      <w:r w:rsidR="00213801">
        <w:t>)</w:t>
      </w:r>
      <w:ins w:id="250" w:author="# CALEB CHIA WE KEAT (UC-FT)" w:date="2023-05-02T16:09:00Z">
        <w:r>
          <w:t>. One user tweeted “</w:t>
        </w:r>
      </w:ins>
      <w:ins w:id="251" w:author="# CALEB CHIA WE KEAT (UC-FT)" w:date="2023-05-02T16:10:00Z">
        <w:r w:rsidRPr="00D61C71">
          <w:t xml:space="preserve">Icelandic communities are driving major #renewableenergy transformation in Grimsey under </w:t>
        </w:r>
        <w:proofErr w:type="spellStart"/>
        <w:r w:rsidRPr="00D61C71">
          <w:t>SMARTrenew</w:t>
        </w:r>
        <w:proofErr w:type="spellEnd"/>
        <w:r w:rsidRPr="00D61C71">
          <w:t>, which aims to install #wind turbines, producing 30,000kWh a year with additional plans for a #solarpower plant to produce up to 10,000kWh per year.</w:t>
        </w:r>
      </w:ins>
      <w:ins w:id="252" w:author="# CALEB CHIA WE KEAT (UC-FT)" w:date="2023-05-02T16:09:00Z">
        <w:r>
          <w:t>”</w:t>
        </w:r>
      </w:ins>
      <w:ins w:id="253" w:author="# CALEB CHIA WE KEAT (UC-FT)" w:date="2023-05-02T16:19:00Z">
        <w:r>
          <w:t xml:space="preserve"> This finding was consistent for the other f</w:t>
        </w:r>
      </w:ins>
      <w:ins w:id="254" w:author="# CALEB CHIA WE KEAT (UC-FT)" w:date="2023-05-02T16:20:00Z">
        <w:r>
          <w:t>requent words found in neutral sentiment tweets in Europe. For instance, the second most populous word “</w:t>
        </w:r>
      </w:ins>
      <w:ins w:id="255" w:author="# CALEB CHIA WE KEAT (UC-FT)" w:date="2023-05-02T16:21:00Z">
        <w:r>
          <w:t>Ireland” was used in tweets such as the following “</w:t>
        </w:r>
        <w:r w:rsidRPr="00D61C71">
          <w:t>Do you think that High demand and lack of supply would accelerate energy innovation in Ireland, especially for renewables? Therefore, increasing overall capacity on the grid. Would this act as an accelerant? Meet demand while keeping our 2030 emissions and renewable targets in mind</w:t>
        </w:r>
        <w:r>
          <w:t>”, where the tweet was not particularly skewed t</w:t>
        </w:r>
      </w:ins>
      <w:ins w:id="256" w:author="# CALEB CHIA WE KEAT (UC-FT)" w:date="2023-05-02T16:22:00Z">
        <w:r>
          <w:t>owards a positive or negative sentiment</w:t>
        </w:r>
        <w:r w:rsidR="001F3351">
          <w:t>.</w:t>
        </w:r>
      </w:ins>
      <w:r w:rsidR="00213801">
        <w:t xml:space="preserve"> While a logical human thinker may assign the nuances in the words to be either positive or negative, it is hard for a computational approach to do this.</w:t>
      </w:r>
    </w:p>
    <w:p w14:paraId="1C909446" w14:textId="1B6760CD" w:rsidR="006E2EC6" w:rsidRDefault="006E2EC6" w:rsidP="00747427">
      <w:pPr>
        <w:spacing w:line="240" w:lineRule="auto"/>
      </w:pPr>
    </w:p>
    <w:p w14:paraId="67F9553D" w14:textId="76B02F8E" w:rsidR="00213801" w:rsidRDefault="00213801" w:rsidP="00213801">
      <w:pPr>
        <w:spacing w:line="240" w:lineRule="auto"/>
        <w:jc w:val="center"/>
      </w:pPr>
      <w:bookmarkStart w:id="257" w:name="_Ref133959939"/>
      <w:r w:rsidRPr="008774AA">
        <w:rPr>
          <w:b/>
          <w:bCs/>
          <w:sz w:val="22"/>
          <w:szCs w:val="22"/>
        </w:rPr>
        <w:t xml:space="preserve">Table </w:t>
      </w:r>
      <w:r w:rsidRPr="008774AA">
        <w:rPr>
          <w:b/>
          <w:bCs/>
          <w:sz w:val="22"/>
          <w:szCs w:val="22"/>
        </w:rPr>
        <w:fldChar w:fldCharType="begin"/>
      </w:r>
      <w:r w:rsidRPr="008774AA">
        <w:rPr>
          <w:b/>
          <w:bCs/>
          <w:sz w:val="22"/>
          <w:szCs w:val="22"/>
        </w:rPr>
        <w:instrText xml:space="preserve"> SEQ Table \* ARABIC </w:instrText>
      </w:r>
      <w:r w:rsidRPr="008774AA">
        <w:rPr>
          <w:b/>
          <w:bCs/>
          <w:sz w:val="22"/>
          <w:szCs w:val="22"/>
        </w:rPr>
        <w:fldChar w:fldCharType="separate"/>
      </w:r>
      <w:r>
        <w:rPr>
          <w:b/>
          <w:bCs/>
          <w:noProof/>
          <w:sz w:val="22"/>
          <w:szCs w:val="22"/>
        </w:rPr>
        <w:t>17</w:t>
      </w:r>
      <w:r w:rsidRPr="008774AA">
        <w:rPr>
          <w:b/>
          <w:bCs/>
          <w:sz w:val="22"/>
          <w:szCs w:val="22"/>
        </w:rPr>
        <w:fldChar w:fldCharType="end"/>
      </w:r>
      <w:bookmarkEnd w:id="257"/>
      <w:r w:rsidRPr="008774AA">
        <w:rPr>
          <w:b/>
          <w:bCs/>
          <w:sz w:val="22"/>
          <w:szCs w:val="22"/>
        </w:rPr>
        <w:t>:</w:t>
      </w:r>
      <w:r w:rsidRPr="008774AA">
        <w:rPr>
          <w:sz w:val="22"/>
          <w:szCs w:val="22"/>
        </w:rPr>
        <w:t xml:space="preserve"> </w:t>
      </w:r>
      <w:r w:rsidRPr="00213801">
        <w:t xml:space="preserve">5 most frequent words – Europe </w:t>
      </w:r>
      <w:r>
        <w:t>neutral</w:t>
      </w:r>
      <w:r w:rsidRPr="00213801">
        <w:t xml:space="preserve"> tweets</w:t>
      </w:r>
    </w:p>
    <w:tbl>
      <w:tblPr>
        <w:tblStyle w:val="TableGrid"/>
        <w:tblW w:w="5000" w:type="pct"/>
        <w:jc w:val="center"/>
        <w:tblLook w:val="04A0" w:firstRow="1" w:lastRow="0" w:firstColumn="1" w:lastColumn="0" w:noHBand="0" w:noVBand="1"/>
      </w:tblPr>
      <w:tblGrid>
        <w:gridCol w:w="2787"/>
        <w:gridCol w:w="3832"/>
        <w:gridCol w:w="3831"/>
      </w:tblGrid>
      <w:tr w:rsidR="006E2EC6" w14:paraId="5393A8C6" w14:textId="77777777" w:rsidTr="00246008">
        <w:trPr>
          <w:jc w:val="center"/>
        </w:trPr>
        <w:tc>
          <w:tcPr>
            <w:tcW w:w="1333" w:type="pct"/>
            <w:shd w:val="clear" w:color="auto" w:fill="D9D9D9" w:themeFill="background1" w:themeFillShade="D9"/>
            <w:vAlign w:val="center"/>
          </w:tcPr>
          <w:p w14:paraId="74C9F810" w14:textId="77777777" w:rsidR="006E2EC6" w:rsidRPr="007E22C8" w:rsidRDefault="006E2EC6" w:rsidP="00246008">
            <w:pPr>
              <w:spacing w:line="240" w:lineRule="auto"/>
              <w:jc w:val="center"/>
              <w:rPr>
                <w:b/>
                <w:bCs/>
              </w:rPr>
            </w:pPr>
            <w:r>
              <w:rPr>
                <w:b/>
                <w:bCs/>
              </w:rPr>
              <w:t>Word</w:t>
            </w:r>
          </w:p>
        </w:tc>
        <w:tc>
          <w:tcPr>
            <w:tcW w:w="1833" w:type="pct"/>
            <w:shd w:val="clear" w:color="auto" w:fill="D9D9D9" w:themeFill="background1" w:themeFillShade="D9"/>
            <w:vAlign w:val="center"/>
          </w:tcPr>
          <w:p w14:paraId="033E6A50" w14:textId="77777777" w:rsidR="006E2EC6" w:rsidRPr="007E22C8" w:rsidRDefault="006E2EC6" w:rsidP="00246008">
            <w:pPr>
              <w:spacing w:line="240" w:lineRule="auto"/>
              <w:jc w:val="center"/>
              <w:rPr>
                <w:b/>
                <w:bCs/>
              </w:rPr>
            </w:pPr>
            <w:r>
              <w:rPr>
                <w:b/>
                <w:bCs/>
              </w:rPr>
              <w:t>Frequency</w:t>
            </w:r>
          </w:p>
        </w:tc>
        <w:tc>
          <w:tcPr>
            <w:tcW w:w="1833" w:type="pct"/>
            <w:shd w:val="clear" w:color="auto" w:fill="D9D9D9" w:themeFill="background1" w:themeFillShade="D9"/>
            <w:vAlign w:val="center"/>
          </w:tcPr>
          <w:p w14:paraId="0C813324" w14:textId="0F8E563F" w:rsidR="006E2EC6" w:rsidRDefault="00CA5895" w:rsidP="00246008">
            <w:pPr>
              <w:spacing w:line="240" w:lineRule="auto"/>
              <w:jc w:val="center"/>
              <w:rPr>
                <w:b/>
                <w:bCs/>
              </w:rPr>
            </w:pPr>
            <w:r>
              <w:rPr>
                <w:b/>
                <w:bCs/>
              </w:rPr>
              <w:t>Proportion (%)</w:t>
            </w:r>
          </w:p>
        </w:tc>
      </w:tr>
      <w:tr w:rsidR="006E2EC6" w:rsidRPr="00757D6D" w14:paraId="73D36A87" w14:textId="77777777" w:rsidTr="00246008">
        <w:trPr>
          <w:jc w:val="center"/>
        </w:trPr>
        <w:tc>
          <w:tcPr>
            <w:tcW w:w="1333" w:type="pct"/>
            <w:vAlign w:val="center"/>
          </w:tcPr>
          <w:p w14:paraId="62BE8358" w14:textId="77777777" w:rsidR="006E2EC6" w:rsidRPr="00737898" w:rsidRDefault="006E2EC6" w:rsidP="006E2EC6">
            <w:pPr>
              <w:spacing w:line="240" w:lineRule="auto"/>
              <w:jc w:val="center"/>
            </w:pPr>
            <w:r>
              <w:rPr>
                <w:kern w:val="24"/>
              </w:rPr>
              <w:t>solar</w:t>
            </w:r>
          </w:p>
        </w:tc>
        <w:tc>
          <w:tcPr>
            <w:tcW w:w="1833" w:type="pct"/>
            <w:vAlign w:val="center"/>
          </w:tcPr>
          <w:p w14:paraId="41C1A634" w14:textId="2DA38E0E" w:rsidR="006E2EC6" w:rsidRPr="00452354" w:rsidRDefault="006E2EC6" w:rsidP="006E2EC6">
            <w:pPr>
              <w:spacing w:line="240" w:lineRule="auto"/>
              <w:jc w:val="center"/>
            </w:pPr>
            <w:r>
              <w:rPr>
                <w:color w:val="000000" w:themeColor="dark1"/>
                <w:kern w:val="24"/>
              </w:rPr>
              <w:t>241</w:t>
            </w:r>
          </w:p>
        </w:tc>
        <w:tc>
          <w:tcPr>
            <w:tcW w:w="1833" w:type="pct"/>
            <w:vAlign w:val="bottom"/>
          </w:tcPr>
          <w:p w14:paraId="3D11ED8F" w14:textId="627A4DC4" w:rsidR="006E2EC6" w:rsidRPr="006E2EC6" w:rsidRDefault="006E2EC6" w:rsidP="006E2EC6">
            <w:pPr>
              <w:spacing w:line="240" w:lineRule="auto"/>
              <w:jc w:val="center"/>
            </w:pPr>
            <w:r w:rsidRPr="00E74F99">
              <w:rPr>
                <w:color w:val="000000"/>
              </w:rPr>
              <w:t>1.47%</w:t>
            </w:r>
          </w:p>
        </w:tc>
      </w:tr>
      <w:tr w:rsidR="006E2EC6" w:rsidRPr="00757D6D" w14:paraId="07C4F7BC" w14:textId="77777777" w:rsidTr="00246008">
        <w:trPr>
          <w:jc w:val="center"/>
        </w:trPr>
        <w:tc>
          <w:tcPr>
            <w:tcW w:w="1333" w:type="pct"/>
            <w:vAlign w:val="center"/>
          </w:tcPr>
          <w:p w14:paraId="10AAA63F" w14:textId="2FFADD7E" w:rsidR="006E2EC6" w:rsidRPr="00737898" w:rsidRDefault="006E2EC6" w:rsidP="006E2EC6">
            <w:pPr>
              <w:spacing w:line="240" w:lineRule="auto"/>
              <w:jc w:val="center"/>
            </w:pPr>
            <w:r>
              <w:t>Ireland</w:t>
            </w:r>
          </w:p>
        </w:tc>
        <w:tc>
          <w:tcPr>
            <w:tcW w:w="1833" w:type="pct"/>
            <w:vAlign w:val="center"/>
          </w:tcPr>
          <w:p w14:paraId="7DB87342" w14:textId="5D6F4DDF" w:rsidR="006E2EC6" w:rsidRPr="00452354" w:rsidRDefault="006E2EC6" w:rsidP="006E2EC6">
            <w:pPr>
              <w:spacing w:line="240" w:lineRule="auto"/>
              <w:jc w:val="center"/>
            </w:pPr>
            <w:r>
              <w:t>193</w:t>
            </w:r>
          </w:p>
        </w:tc>
        <w:tc>
          <w:tcPr>
            <w:tcW w:w="1833" w:type="pct"/>
            <w:vAlign w:val="bottom"/>
          </w:tcPr>
          <w:p w14:paraId="282AA9E8" w14:textId="4ECBB562" w:rsidR="006E2EC6" w:rsidRPr="006E2EC6" w:rsidRDefault="006E2EC6" w:rsidP="006E2EC6">
            <w:pPr>
              <w:spacing w:line="240" w:lineRule="auto"/>
              <w:jc w:val="center"/>
              <w:rPr>
                <w:color w:val="000000" w:themeColor="dark1"/>
                <w:kern w:val="24"/>
              </w:rPr>
            </w:pPr>
            <w:r w:rsidRPr="00E74F99">
              <w:rPr>
                <w:color w:val="000000"/>
              </w:rPr>
              <w:t>1.18%</w:t>
            </w:r>
          </w:p>
        </w:tc>
      </w:tr>
      <w:tr w:rsidR="006E2EC6" w:rsidRPr="00757D6D" w14:paraId="284D73EC" w14:textId="77777777" w:rsidTr="00246008">
        <w:trPr>
          <w:jc w:val="center"/>
        </w:trPr>
        <w:tc>
          <w:tcPr>
            <w:tcW w:w="1333" w:type="pct"/>
            <w:vAlign w:val="center"/>
          </w:tcPr>
          <w:p w14:paraId="2A60A198" w14:textId="4C2CCBE0" w:rsidR="006E2EC6" w:rsidRPr="00737898" w:rsidRDefault="006E2EC6" w:rsidP="006E2EC6">
            <w:pPr>
              <w:spacing w:line="240" w:lineRule="auto"/>
              <w:jc w:val="center"/>
            </w:pPr>
            <w:r>
              <w:rPr>
                <w:kern w:val="24"/>
              </w:rPr>
              <w:t>home</w:t>
            </w:r>
          </w:p>
        </w:tc>
        <w:tc>
          <w:tcPr>
            <w:tcW w:w="1833" w:type="pct"/>
            <w:vAlign w:val="center"/>
          </w:tcPr>
          <w:p w14:paraId="582403D5" w14:textId="251C676B" w:rsidR="006E2EC6" w:rsidRPr="00452354" w:rsidRDefault="006E2EC6" w:rsidP="006E2EC6">
            <w:pPr>
              <w:spacing w:line="240" w:lineRule="auto"/>
              <w:jc w:val="center"/>
            </w:pPr>
            <w:r>
              <w:t>191</w:t>
            </w:r>
          </w:p>
        </w:tc>
        <w:tc>
          <w:tcPr>
            <w:tcW w:w="1833" w:type="pct"/>
            <w:vAlign w:val="bottom"/>
          </w:tcPr>
          <w:p w14:paraId="78B3E462" w14:textId="56C79114" w:rsidR="006E2EC6" w:rsidRPr="006E2EC6" w:rsidRDefault="006E2EC6" w:rsidP="006E2EC6">
            <w:pPr>
              <w:spacing w:line="240" w:lineRule="auto"/>
              <w:jc w:val="center"/>
            </w:pPr>
            <w:r w:rsidRPr="00E74F99">
              <w:rPr>
                <w:color w:val="000000"/>
              </w:rPr>
              <w:t>1.16%</w:t>
            </w:r>
          </w:p>
        </w:tc>
      </w:tr>
      <w:tr w:rsidR="006E2EC6" w:rsidRPr="00757D6D" w14:paraId="6E7EC1DA" w14:textId="77777777" w:rsidTr="00246008">
        <w:trPr>
          <w:jc w:val="center"/>
        </w:trPr>
        <w:tc>
          <w:tcPr>
            <w:tcW w:w="1333" w:type="pct"/>
            <w:vAlign w:val="center"/>
          </w:tcPr>
          <w:p w14:paraId="3E64E300" w14:textId="3F9CFF90" w:rsidR="006E2EC6" w:rsidRPr="00737898" w:rsidRDefault="006E2EC6" w:rsidP="006E2EC6">
            <w:pPr>
              <w:spacing w:line="240" w:lineRule="auto"/>
              <w:jc w:val="center"/>
            </w:pPr>
            <w:proofErr w:type="spellStart"/>
            <w:r>
              <w:rPr>
                <w:kern w:val="24"/>
              </w:rPr>
              <w:t>ClimateAction</w:t>
            </w:r>
            <w:proofErr w:type="spellEnd"/>
          </w:p>
        </w:tc>
        <w:tc>
          <w:tcPr>
            <w:tcW w:w="1833" w:type="pct"/>
            <w:vAlign w:val="center"/>
          </w:tcPr>
          <w:p w14:paraId="3F654EAB" w14:textId="30E8D53C" w:rsidR="006E2EC6" w:rsidRPr="00452354" w:rsidRDefault="006E2EC6" w:rsidP="006E2EC6">
            <w:pPr>
              <w:spacing w:line="240" w:lineRule="auto"/>
              <w:jc w:val="center"/>
            </w:pPr>
            <w:r>
              <w:t>186</w:t>
            </w:r>
          </w:p>
        </w:tc>
        <w:tc>
          <w:tcPr>
            <w:tcW w:w="1833" w:type="pct"/>
            <w:vAlign w:val="bottom"/>
          </w:tcPr>
          <w:p w14:paraId="2C87BD87" w14:textId="7148112B" w:rsidR="006E2EC6" w:rsidRPr="006E2EC6" w:rsidRDefault="006E2EC6" w:rsidP="006E2EC6">
            <w:pPr>
              <w:spacing w:line="240" w:lineRule="auto"/>
              <w:jc w:val="center"/>
            </w:pPr>
            <w:r w:rsidRPr="00E74F99">
              <w:rPr>
                <w:color w:val="000000"/>
              </w:rPr>
              <w:t>1.13%</w:t>
            </w:r>
          </w:p>
        </w:tc>
      </w:tr>
      <w:tr w:rsidR="006E2EC6" w:rsidRPr="00757D6D" w14:paraId="7F0642A6" w14:textId="77777777" w:rsidTr="00246008">
        <w:trPr>
          <w:jc w:val="center"/>
        </w:trPr>
        <w:tc>
          <w:tcPr>
            <w:tcW w:w="1333" w:type="pct"/>
            <w:vAlign w:val="center"/>
          </w:tcPr>
          <w:p w14:paraId="0FDFB1EC" w14:textId="253879F7" w:rsidR="006E2EC6" w:rsidRPr="00737898" w:rsidRDefault="006E2EC6" w:rsidP="006E2EC6">
            <w:pPr>
              <w:spacing w:line="240" w:lineRule="auto"/>
              <w:jc w:val="center"/>
            </w:pPr>
            <w:proofErr w:type="spellStart"/>
            <w:r>
              <w:rPr>
                <w:kern w:val="24"/>
              </w:rPr>
              <w:t>EnergyTransition</w:t>
            </w:r>
            <w:proofErr w:type="spellEnd"/>
          </w:p>
        </w:tc>
        <w:tc>
          <w:tcPr>
            <w:tcW w:w="1833" w:type="pct"/>
            <w:vAlign w:val="center"/>
          </w:tcPr>
          <w:p w14:paraId="13B9699A" w14:textId="41A1BCCC" w:rsidR="006E2EC6" w:rsidRPr="00452354" w:rsidRDefault="006E2EC6" w:rsidP="006E2EC6">
            <w:pPr>
              <w:spacing w:line="240" w:lineRule="auto"/>
              <w:jc w:val="center"/>
            </w:pPr>
            <w:r>
              <w:t>182</w:t>
            </w:r>
          </w:p>
        </w:tc>
        <w:tc>
          <w:tcPr>
            <w:tcW w:w="1833" w:type="pct"/>
            <w:vAlign w:val="bottom"/>
          </w:tcPr>
          <w:p w14:paraId="4B14FBA2" w14:textId="27812948" w:rsidR="006E2EC6" w:rsidRPr="006E2EC6" w:rsidRDefault="006E2EC6" w:rsidP="006E2EC6">
            <w:pPr>
              <w:spacing w:line="240" w:lineRule="auto"/>
              <w:jc w:val="center"/>
            </w:pPr>
            <w:r w:rsidRPr="00E74F99">
              <w:rPr>
                <w:color w:val="000000"/>
              </w:rPr>
              <w:t>1.11%</w:t>
            </w:r>
          </w:p>
        </w:tc>
      </w:tr>
      <w:tr w:rsidR="006E2EC6" w14:paraId="43D932FF" w14:textId="77777777" w:rsidTr="00246008">
        <w:trPr>
          <w:jc w:val="center"/>
        </w:trPr>
        <w:tc>
          <w:tcPr>
            <w:tcW w:w="1333" w:type="pct"/>
            <w:vAlign w:val="center"/>
          </w:tcPr>
          <w:p w14:paraId="2E37E17A" w14:textId="77777777" w:rsidR="006E2EC6" w:rsidRPr="00A13D82" w:rsidRDefault="006E2EC6" w:rsidP="00246008">
            <w:pPr>
              <w:spacing w:line="240" w:lineRule="auto"/>
              <w:jc w:val="center"/>
              <w:rPr>
                <w:b/>
                <w:bCs/>
                <w:kern w:val="24"/>
                <w:rPrChange w:id="258" w:author="# CALEB CHIA WE KEAT (UC-FT)" w:date="2023-04-24T15:22:00Z">
                  <w:rPr>
                    <w:kern w:val="24"/>
                  </w:rPr>
                </w:rPrChange>
              </w:rPr>
            </w:pPr>
            <w:r w:rsidRPr="00A13D82">
              <w:rPr>
                <w:b/>
                <w:bCs/>
                <w:kern w:val="24"/>
                <w:rPrChange w:id="259" w:author="# CALEB CHIA WE KEAT (UC-FT)" w:date="2023-04-24T15:22:00Z">
                  <w:rPr>
                    <w:kern w:val="24"/>
                  </w:rPr>
                </w:rPrChange>
              </w:rPr>
              <w:t>Total Words (All Tweets)</w:t>
            </w:r>
          </w:p>
        </w:tc>
        <w:tc>
          <w:tcPr>
            <w:tcW w:w="1833" w:type="pct"/>
            <w:vAlign w:val="center"/>
          </w:tcPr>
          <w:p w14:paraId="30D1D2DF" w14:textId="79DD7A87" w:rsidR="006E2EC6" w:rsidRPr="00A13D82" w:rsidRDefault="006E2EC6" w:rsidP="00246008">
            <w:pPr>
              <w:spacing w:line="240" w:lineRule="auto"/>
              <w:jc w:val="center"/>
              <w:rPr>
                <w:b/>
                <w:bCs/>
                <w:rPrChange w:id="260" w:author="# CALEB CHIA WE KEAT (UC-FT)" w:date="2023-04-24T15:22:00Z">
                  <w:rPr/>
                </w:rPrChange>
              </w:rPr>
            </w:pPr>
            <w:r w:rsidRPr="00A13D82">
              <w:rPr>
                <w:b/>
                <w:bCs/>
                <w:rPrChange w:id="261" w:author="# CALEB CHIA WE KEAT (UC-FT)" w:date="2023-04-24T15:22:00Z">
                  <w:rPr/>
                </w:rPrChange>
              </w:rPr>
              <w:t>16,412</w:t>
            </w:r>
          </w:p>
        </w:tc>
        <w:tc>
          <w:tcPr>
            <w:tcW w:w="1833" w:type="pct"/>
            <w:vAlign w:val="center"/>
          </w:tcPr>
          <w:p w14:paraId="7C938EC6" w14:textId="77777777" w:rsidR="006E2EC6" w:rsidRPr="00A13D82" w:rsidRDefault="006E2EC6" w:rsidP="00246008">
            <w:pPr>
              <w:spacing w:line="240" w:lineRule="auto"/>
              <w:jc w:val="center"/>
              <w:rPr>
                <w:b/>
                <w:bCs/>
                <w:rPrChange w:id="262" w:author="# CALEB CHIA WE KEAT (UC-FT)" w:date="2023-04-24T15:22:00Z">
                  <w:rPr/>
                </w:rPrChange>
              </w:rPr>
            </w:pPr>
            <w:r w:rsidRPr="00A13D82">
              <w:rPr>
                <w:b/>
                <w:bCs/>
                <w:rPrChange w:id="263" w:author="# CALEB CHIA WE KEAT (UC-FT)" w:date="2023-04-24T15:22:00Z">
                  <w:rPr/>
                </w:rPrChange>
              </w:rPr>
              <w:t>100%</w:t>
            </w:r>
          </w:p>
        </w:tc>
      </w:tr>
    </w:tbl>
    <w:p w14:paraId="3870CE1D" w14:textId="77777777" w:rsidR="00757D6D" w:rsidRDefault="00757D6D" w:rsidP="00747427">
      <w:pPr>
        <w:spacing w:line="240" w:lineRule="auto"/>
      </w:pPr>
    </w:p>
    <w:p w14:paraId="7ADAF094" w14:textId="3CCBEE55" w:rsidR="00D01E6B" w:rsidRPr="00400B33" w:rsidRDefault="00D01E6B" w:rsidP="00D01E6B">
      <w:pPr>
        <w:pStyle w:val="Heading3"/>
      </w:pPr>
      <w:r>
        <w:t xml:space="preserve">Negative </w:t>
      </w:r>
      <w:r w:rsidRPr="00400B33">
        <w:t xml:space="preserve">Sentiment </w:t>
      </w:r>
      <w:r>
        <w:t>Towards Low Carbon Energy Sources - US</w:t>
      </w:r>
    </w:p>
    <w:p w14:paraId="2AFE131A" w14:textId="29E25619" w:rsidR="00937997" w:rsidRDefault="00213801" w:rsidP="00C20A3A">
      <w:pPr>
        <w:spacing w:line="240" w:lineRule="auto"/>
        <w:rPr>
          <w:ins w:id="264" w:author="# CALEB CHIA WE KEAT (UC-FT)" w:date="2023-04-24T16:48:00Z"/>
        </w:rPr>
      </w:pPr>
      <w:r>
        <w:fldChar w:fldCharType="begin"/>
      </w:r>
      <w:r>
        <w:instrText xml:space="preserve"> REF _Ref133960041 \h </w:instrText>
      </w:r>
      <w:r>
        <w:instrText xml:space="preserve"> \* MERGEFORMAT </w:instrText>
      </w:r>
      <w:r>
        <w:fldChar w:fldCharType="separate"/>
      </w:r>
      <w:r w:rsidRPr="00213801">
        <w:t xml:space="preserve">Table </w:t>
      </w:r>
      <w:r w:rsidRPr="00213801">
        <w:t>18</w:t>
      </w:r>
      <w:r>
        <w:fldChar w:fldCharType="end"/>
      </w:r>
      <w:r>
        <w:t xml:space="preserve"> </w:t>
      </w:r>
      <w:r w:rsidR="00C20A3A">
        <w:t xml:space="preserve">shows the 5 most frequent words for negative tweets in the US. </w:t>
      </w:r>
      <w:del w:id="265" w:author="# CALEB CHIA WE KEAT (UC-FT)" w:date="2023-04-24T16:48:00Z">
        <w:r w:rsidR="00C20A3A" w:rsidDel="00B967FE">
          <w:delText xml:space="preserve">Similar to positive tweets in the US, ‘will’ is the most frequent word but will be omitted in the analysis as it was used more often as a modal verb than a noun. </w:delText>
        </w:r>
      </w:del>
      <w:r w:rsidR="00C20A3A">
        <w:t xml:space="preserve">The word ‘oil’ is the </w:t>
      </w:r>
      <w:del w:id="266" w:author="# CALEB CHIA WE KEAT (UC-FT)" w:date="2023-04-24T16:48:00Z">
        <w:r w:rsidR="00C20A3A" w:rsidDel="00B967FE">
          <w:delText xml:space="preserve">second </w:delText>
        </w:r>
      </w:del>
      <w:r w:rsidR="00C20A3A">
        <w:t xml:space="preserve">most frequent word with 153 appearances in US negative tweets. Tweets with ‘oil’ were largely surrounding the negative environmental repercussions caused by the operations of </w:t>
      </w:r>
      <w:del w:id="267" w:author="# CALEB CHIA WE KEAT (UC-FT)" w:date="2023-05-02T17:15:00Z">
        <w:r w:rsidR="00C20A3A" w:rsidDel="002D4EFB">
          <w:delText xml:space="preserve">big </w:delText>
        </w:r>
      </w:del>
      <w:ins w:id="268" w:author="# CALEB CHIA WE KEAT (UC-FT)" w:date="2023-05-02T17:15:00Z">
        <w:r w:rsidR="002D4EFB">
          <w:t xml:space="preserve">large </w:t>
        </w:r>
      </w:ins>
      <w:r w:rsidR="00C20A3A">
        <w:t>oil companies</w:t>
      </w:r>
      <w:ins w:id="269" w:author="# CALEB CHIA WE KEAT (UC-FT)" w:date="2023-04-24T16:56:00Z">
        <w:r w:rsidR="00937997">
          <w:t xml:space="preserve"> and the ineffectiveness of mitigating policies</w:t>
        </w:r>
      </w:ins>
      <w:ins w:id="270" w:author="# CALEB CHIA WE KEAT (UC-FT)" w:date="2023-04-24T16:55:00Z">
        <w:r w:rsidR="00937997">
          <w:t>. Fo</w:t>
        </w:r>
      </w:ins>
      <w:ins w:id="271" w:author="# CALEB CHIA WE KEAT (UC-FT)" w:date="2023-04-24T16:56:00Z">
        <w:r w:rsidR="00937997">
          <w:t>r example, one user tweeted “</w:t>
        </w:r>
        <w:r w:rsidR="00937997" w:rsidRPr="00937997">
          <w:t>Big Oil’s green energy and carbon tax push is just smoke and mirrors. How they advocate may technically be legal, but these big oil companies are guilty of crimes against humanity.</w:t>
        </w:r>
        <w:r w:rsidR="00937997">
          <w:t>”.</w:t>
        </w:r>
      </w:ins>
      <w:ins w:id="272" w:author="# CALEB CHIA WE KEAT (UC-FT)" w:date="2023-04-24T16:57:00Z">
        <w:r w:rsidR="00937997">
          <w:t xml:space="preserve"> Furthermore, </w:t>
        </w:r>
      </w:ins>
      <w:ins w:id="273" w:author="# CALEB CHIA WE KEAT (UC-FT)" w:date="2023-04-24T16:52:00Z">
        <w:r w:rsidR="00937997">
          <w:t>users</w:t>
        </w:r>
      </w:ins>
      <w:ins w:id="274" w:author="# CALEB CHIA WE KEAT (UC-FT)" w:date="2023-04-24T16:57:00Z">
        <w:r w:rsidR="00937997">
          <w:t xml:space="preserve"> were also</w:t>
        </w:r>
      </w:ins>
      <w:ins w:id="275" w:author="# CALEB CHIA WE KEAT (UC-FT)" w:date="2023-04-24T16:52:00Z">
        <w:r w:rsidR="00937997">
          <w:t xml:space="preserve"> advocating to transition away from oil</w:t>
        </w:r>
      </w:ins>
      <w:r w:rsidR="00C20A3A">
        <w:t>.</w:t>
      </w:r>
      <w:ins w:id="276" w:author="# CALEB CHIA WE KEAT (UC-FT)" w:date="2023-04-24T16:52:00Z">
        <w:r w:rsidR="00937997">
          <w:t xml:space="preserve"> For instance, one </w:t>
        </w:r>
        <w:r w:rsidR="00937997">
          <w:lastRenderedPageBreak/>
          <w:t>user tweeted “</w:t>
        </w:r>
        <w:r w:rsidR="00937997" w:rsidRPr="00937997">
          <w:t>This is so tragic! If this event doesn’t change the minds of those “on the fence” about clean energy I’m not sure what will. These oil companies are destroying our oceans and when they are no longer a viable habitat for the ocean creatures the earth will not be viable for us.</w:t>
        </w:r>
        <w:r w:rsidR="00937997">
          <w:t>”.</w:t>
        </w:r>
      </w:ins>
      <w:r w:rsidR="00C20A3A">
        <w:t xml:space="preserve"> </w:t>
      </w:r>
    </w:p>
    <w:p w14:paraId="7554790D" w14:textId="77777777" w:rsidR="00937997" w:rsidRDefault="00937997" w:rsidP="00C20A3A">
      <w:pPr>
        <w:spacing w:line="240" w:lineRule="auto"/>
        <w:rPr>
          <w:ins w:id="277" w:author="# CALEB CHIA WE KEAT (UC-FT)" w:date="2023-04-24T16:48:00Z"/>
        </w:rPr>
      </w:pPr>
    </w:p>
    <w:p w14:paraId="19B7E088" w14:textId="2B0C4E73" w:rsidR="00C20A3A" w:rsidRDefault="00C20A3A" w:rsidP="00C20A3A">
      <w:pPr>
        <w:spacing w:line="240" w:lineRule="auto"/>
      </w:pPr>
      <w:r>
        <w:t xml:space="preserve">The </w:t>
      </w:r>
      <w:ins w:id="278" w:author="# CALEB CHIA WE KEAT (UC-FT)" w:date="2023-04-24T17:20:00Z">
        <w:r w:rsidR="00006AC5">
          <w:t xml:space="preserve">second most </w:t>
        </w:r>
      </w:ins>
      <w:ins w:id="279" w:author="# CALEB CHIA WE KEAT (UC-FT)" w:date="2023-04-24T17:21:00Z">
        <w:r w:rsidR="00006AC5">
          <w:t xml:space="preserve">populous </w:t>
        </w:r>
      </w:ins>
      <w:r>
        <w:t>word ‘need’ was used mainly to advocate the need to transition to low-carbon energy sources</w:t>
      </w:r>
      <w:ins w:id="280" w:author="# CALEB CHIA WE KEAT (UC-FT)" w:date="2023-04-24T17:14:00Z">
        <w:r w:rsidR="004846DB">
          <w:t xml:space="preserve"> as seen in the following tweet </w:t>
        </w:r>
      </w:ins>
      <w:ins w:id="281" w:author="# CALEB CHIA WE KEAT (UC-FT)" w:date="2023-04-24T17:15:00Z">
        <w:r w:rsidR="00006AC5">
          <w:t>referring</w:t>
        </w:r>
      </w:ins>
      <w:ins w:id="282" w:author="# CALEB CHIA WE KEAT (UC-FT)" w:date="2023-04-24T17:14:00Z">
        <w:r w:rsidR="00006AC5">
          <w:t xml:space="preserve"> to US Senator Joe Manchin</w:t>
        </w:r>
      </w:ins>
      <w:ins w:id="283" w:author="# CALEB CHIA WE KEAT (UC-FT)" w:date="2023-04-24T17:15:00Z">
        <w:r w:rsidR="00006AC5">
          <w:t xml:space="preserve"> saying</w:t>
        </w:r>
      </w:ins>
      <w:ins w:id="284" w:author="# CALEB CHIA WE KEAT (UC-FT)" w:date="2023-04-24T17:14:00Z">
        <w:r w:rsidR="00006AC5">
          <w:t xml:space="preserve"> “</w:t>
        </w:r>
      </w:ins>
      <w:ins w:id="285" w:author="# CALEB CHIA WE KEAT (UC-FT)" w:date="2023-04-24T17:15:00Z">
        <w:r w:rsidR="00006AC5" w:rsidRPr="00006AC5">
          <w:t>J Manchin, we need the green energy in the Biden infrastructure plan. You Joe are complicit in killing creation.</w:t>
        </w:r>
      </w:ins>
      <w:ins w:id="286" w:author="# CALEB CHIA WE KEAT (UC-FT)" w:date="2023-04-24T17:14:00Z">
        <w:r w:rsidR="00006AC5">
          <w:t>”.</w:t>
        </w:r>
        <w:r w:rsidR="004846DB">
          <w:t xml:space="preserve"> </w:t>
        </w:r>
      </w:ins>
      <w:del w:id="287" w:author="# CALEB CHIA WE KEAT (UC-FT)" w:date="2023-04-24T17:14:00Z">
        <w:r w:rsidDel="004846DB">
          <w:delText xml:space="preserve">. </w:delText>
        </w:r>
      </w:del>
      <w:r>
        <w:t>Negative tweets in the US with the word ‘climate’ was mainly seen in discussions about the climate crisis.</w:t>
      </w:r>
      <w:ins w:id="288" w:author="# CALEB CHIA WE KEAT (UC-FT)" w:date="2023-04-24T17:19:00Z">
        <w:r w:rsidR="00006AC5">
          <w:t xml:space="preserve"> One user tweeted “</w:t>
        </w:r>
        <w:r w:rsidR="00006AC5" w:rsidRPr="00006AC5">
          <w:t>Is anyone listening? We need to decarbonize immediately and sequester what is already in our atmosphere now or suffer the disastrous consequences of our inaction on climate. #ClimateCrisis #ClimateAction #climatesolutions #GreenNewDeal #renewableenergy</w:t>
        </w:r>
        <w:r w:rsidR="00006AC5">
          <w:t>”.</w:t>
        </w:r>
      </w:ins>
      <w:ins w:id="289" w:author="# CALEB CHIA WE KEAT (UC-FT)" w:date="2023-04-24T17:16:00Z">
        <w:r w:rsidR="00006AC5">
          <w:t xml:space="preserve"> Quoting another tweet which was also pointed at US Senator Joe Manchin</w:t>
        </w:r>
      </w:ins>
      <w:ins w:id="290" w:author="# CALEB CHIA WE KEAT (UC-FT)" w:date="2023-04-24T17:20:00Z">
        <w:r w:rsidR="00006AC5">
          <w:t xml:space="preserve"> on the climate crisis</w:t>
        </w:r>
      </w:ins>
      <w:ins w:id="291" w:author="# CALEB CHIA WE KEAT (UC-FT)" w:date="2023-04-24T17:17:00Z">
        <w:r w:rsidR="00006AC5">
          <w:t>, the tweet mentioned “</w:t>
        </w:r>
        <w:r w:rsidR="00006AC5" w:rsidRPr="00006AC5">
          <w:t>Hey Manchin, from the home front in WV, our skies are filled with smoke and poisonous particulate matter from climate change caused fires. We need green energy and union jobs</w:t>
        </w:r>
        <w:r w:rsidR="00006AC5">
          <w:t>”</w:t>
        </w:r>
      </w:ins>
      <w:r w:rsidR="00502046">
        <w:t>.</w:t>
      </w:r>
    </w:p>
    <w:p w14:paraId="3DE79389" w14:textId="77777777" w:rsidR="00502046" w:rsidRDefault="00502046" w:rsidP="00C20A3A">
      <w:pPr>
        <w:spacing w:line="240" w:lineRule="auto"/>
      </w:pPr>
    </w:p>
    <w:p w14:paraId="6D7E3A60" w14:textId="31097718" w:rsidR="00502046" w:rsidRPr="001A695B" w:rsidRDefault="00213801" w:rsidP="00502046">
      <w:pPr>
        <w:spacing w:line="240" w:lineRule="auto"/>
        <w:jc w:val="center"/>
        <w:rPr>
          <w:u w:val="single"/>
        </w:rPr>
      </w:pPr>
      <w:bookmarkStart w:id="292" w:name="_Ref133960041"/>
      <w:r w:rsidRPr="008774AA">
        <w:rPr>
          <w:b/>
          <w:bCs/>
          <w:sz w:val="22"/>
          <w:szCs w:val="22"/>
        </w:rPr>
        <w:t xml:space="preserve">Table </w:t>
      </w:r>
      <w:r w:rsidRPr="008774AA">
        <w:rPr>
          <w:b/>
          <w:bCs/>
          <w:sz w:val="22"/>
          <w:szCs w:val="22"/>
        </w:rPr>
        <w:fldChar w:fldCharType="begin"/>
      </w:r>
      <w:r w:rsidRPr="008774AA">
        <w:rPr>
          <w:b/>
          <w:bCs/>
          <w:sz w:val="22"/>
          <w:szCs w:val="22"/>
        </w:rPr>
        <w:instrText xml:space="preserve"> SEQ Table \* ARABIC </w:instrText>
      </w:r>
      <w:r w:rsidRPr="008774AA">
        <w:rPr>
          <w:b/>
          <w:bCs/>
          <w:sz w:val="22"/>
          <w:szCs w:val="22"/>
        </w:rPr>
        <w:fldChar w:fldCharType="separate"/>
      </w:r>
      <w:r>
        <w:rPr>
          <w:b/>
          <w:bCs/>
          <w:noProof/>
          <w:sz w:val="22"/>
          <w:szCs w:val="22"/>
        </w:rPr>
        <w:t>18</w:t>
      </w:r>
      <w:r w:rsidRPr="008774AA">
        <w:rPr>
          <w:b/>
          <w:bCs/>
          <w:sz w:val="22"/>
          <w:szCs w:val="22"/>
        </w:rPr>
        <w:fldChar w:fldCharType="end"/>
      </w:r>
      <w:bookmarkEnd w:id="292"/>
      <w:r w:rsidRPr="008774AA">
        <w:rPr>
          <w:b/>
          <w:bCs/>
          <w:sz w:val="22"/>
          <w:szCs w:val="22"/>
        </w:rPr>
        <w:t>:</w:t>
      </w:r>
      <w:r w:rsidRPr="008774AA">
        <w:rPr>
          <w:sz w:val="22"/>
          <w:szCs w:val="22"/>
        </w:rPr>
        <w:t xml:space="preserve"> </w:t>
      </w:r>
      <w:r w:rsidR="00502046" w:rsidRPr="00213801">
        <w:t>5 most frequent words – US negative tweets</w:t>
      </w:r>
    </w:p>
    <w:tbl>
      <w:tblPr>
        <w:tblStyle w:val="TableGrid"/>
        <w:tblW w:w="0" w:type="auto"/>
        <w:jc w:val="center"/>
        <w:tblLook w:val="04A0" w:firstRow="1" w:lastRow="0" w:firstColumn="1" w:lastColumn="0" w:noHBand="0" w:noVBand="1"/>
        <w:tblPrChange w:id="293" w:author="# CALEB CHIA WE KEAT (UC-FT)" w:date="2023-04-24T17:38:00Z">
          <w:tblPr>
            <w:tblStyle w:val="TableGrid"/>
            <w:tblW w:w="0" w:type="auto"/>
            <w:jc w:val="center"/>
            <w:tblLook w:val="04A0" w:firstRow="1" w:lastRow="0" w:firstColumn="1" w:lastColumn="0" w:noHBand="0" w:noVBand="1"/>
          </w:tblPr>
        </w:tblPrChange>
      </w:tblPr>
      <w:tblGrid>
        <w:gridCol w:w="2830"/>
        <w:gridCol w:w="3821"/>
        <w:gridCol w:w="3799"/>
        <w:tblGridChange w:id="294">
          <w:tblGrid>
            <w:gridCol w:w="2689"/>
            <w:gridCol w:w="3962"/>
            <w:gridCol w:w="3799"/>
          </w:tblGrid>
        </w:tblGridChange>
      </w:tblGrid>
      <w:tr w:rsidR="00757D6D" w:rsidRPr="007E22C8" w14:paraId="3577F7A5" w14:textId="0CA41E75" w:rsidTr="00E87BAB">
        <w:trPr>
          <w:jc w:val="center"/>
          <w:trPrChange w:id="295" w:author="# CALEB CHIA WE KEAT (UC-FT)" w:date="2023-04-24T17:38:00Z">
            <w:trPr>
              <w:jc w:val="center"/>
            </w:trPr>
          </w:trPrChange>
        </w:trPr>
        <w:tc>
          <w:tcPr>
            <w:tcW w:w="2830" w:type="dxa"/>
            <w:shd w:val="clear" w:color="auto" w:fill="D9D9D9" w:themeFill="background1" w:themeFillShade="D9"/>
            <w:tcPrChange w:id="296" w:author="# CALEB CHIA WE KEAT (UC-FT)" w:date="2023-04-24T17:38:00Z">
              <w:tcPr>
                <w:tcW w:w="2689" w:type="dxa"/>
                <w:shd w:val="clear" w:color="auto" w:fill="D9D9D9" w:themeFill="background1" w:themeFillShade="D9"/>
              </w:tcPr>
            </w:tcPrChange>
          </w:tcPr>
          <w:p w14:paraId="703A7BA9" w14:textId="77777777" w:rsidR="00757D6D" w:rsidRPr="007E22C8" w:rsidRDefault="00757D6D" w:rsidP="00E74F99">
            <w:pPr>
              <w:spacing w:line="240" w:lineRule="auto"/>
              <w:jc w:val="center"/>
              <w:rPr>
                <w:b/>
                <w:bCs/>
              </w:rPr>
            </w:pPr>
            <w:r>
              <w:rPr>
                <w:b/>
                <w:bCs/>
              </w:rPr>
              <w:t>Word</w:t>
            </w:r>
          </w:p>
        </w:tc>
        <w:tc>
          <w:tcPr>
            <w:tcW w:w="3821" w:type="dxa"/>
            <w:shd w:val="clear" w:color="auto" w:fill="D9D9D9" w:themeFill="background1" w:themeFillShade="D9"/>
            <w:tcPrChange w:id="297" w:author="# CALEB CHIA WE KEAT (UC-FT)" w:date="2023-04-24T17:38:00Z">
              <w:tcPr>
                <w:tcW w:w="3962" w:type="dxa"/>
                <w:shd w:val="clear" w:color="auto" w:fill="D9D9D9" w:themeFill="background1" w:themeFillShade="D9"/>
              </w:tcPr>
            </w:tcPrChange>
          </w:tcPr>
          <w:p w14:paraId="0EA6F0FE" w14:textId="77777777" w:rsidR="00757D6D" w:rsidRPr="007E22C8" w:rsidRDefault="00757D6D" w:rsidP="006E2EC6">
            <w:pPr>
              <w:spacing w:line="240" w:lineRule="auto"/>
              <w:jc w:val="center"/>
              <w:rPr>
                <w:b/>
                <w:bCs/>
              </w:rPr>
            </w:pPr>
            <w:r>
              <w:rPr>
                <w:b/>
                <w:bCs/>
              </w:rPr>
              <w:t>Frequency</w:t>
            </w:r>
          </w:p>
        </w:tc>
        <w:tc>
          <w:tcPr>
            <w:tcW w:w="3799" w:type="dxa"/>
            <w:shd w:val="clear" w:color="auto" w:fill="D9D9D9" w:themeFill="background1" w:themeFillShade="D9"/>
            <w:tcPrChange w:id="298" w:author="# CALEB CHIA WE KEAT (UC-FT)" w:date="2023-04-24T17:38:00Z">
              <w:tcPr>
                <w:tcW w:w="3799" w:type="dxa"/>
                <w:shd w:val="clear" w:color="auto" w:fill="D9D9D9" w:themeFill="background1" w:themeFillShade="D9"/>
              </w:tcPr>
            </w:tcPrChange>
          </w:tcPr>
          <w:p w14:paraId="0F312461" w14:textId="628F7A7D" w:rsidR="00757D6D" w:rsidRDefault="00CA5895" w:rsidP="006E2EC6">
            <w:pPr>
              <w:spacing w:line="240" w:lineRule="auto"/>
              <w:jc w:val="center"/>
              <w:rPr>
                <w:b/>
                <w:bCs/>
              </w:rPr>
            </w:pPr>
            <w:r>
              <w:rPr>
                <w:b/>
                <w:bCs/>
              </w:rPr>
              <w:t>Proportion (%)</w:t>
            </w:r>
          </w:p>
        </w:tc>
      </w:tr>
      <w:tr w:rsidR="006E2EC6" w:rsidRPr="00452354" w14:paraId="7D8CDE06" w14:textId="6B4D67B7" w:rsidTr="00E87BAB">
        <w:trPr>
          <w:jc w:val="center"/>
          <w:trPrChange w:id="299" w:author="# CALEB CHIA WE KEAT (UC-FT)" w:date="2023-04-24T17:38:00Z">
            <w:trPr>
              <w:jc w:val="center"/>
            </w:trPr>
          </w:trPrChange>
        </w:trPr>
        <w:tc>
          <w:tcPr>
            <w:tcW w:w="2830" w:type="dxa"/>
            <w:vAlign w:val="center"/>
            <w:tcPrChange w:id="300" w:author="# CALEB CHIA WE KEAT (UC-FT)" w:date="2023-04-24T17:38:00Z">
              <w:tcPr>
                <w:tcW w:w="2689" w:type="dxa"/>
                <w:vAlign w:val="center"/>
              </w:tcPr>
            </w:tcPrChange>
          </w:tcPr>
          <w:p w14:paraId="3B004DA3" w14:textId="77777777" w:rsidR="006E2EC6" w:rsidRPr="00737898" w:rsidRDefault="006E2EC6" w:rsidP="00E74F99">
            <w:pPr>
              <w:spacing w:line="240" w:lineRule="auto"/>
              <w:jc w:val="center"/>
            </w:pPr>
            <w:r>
              <w:t>oil</w:t>
            </w:r>
          </w:p>
        </w:tc>
        <w:tc>
          <w:tcPr>
            <w:tcW w:w="3821" w:type="dxa"/>
            <w:vAlign w:val="center"/>
            <w:tcPrChange w:id="301" w:author="# CALEB CHIA WE KEAT (UC-FT)" w:date="2023-04-24T17:38:00Z">
              <w:tcPr>
                <w:tcW w:w="3962" w:type="dxa"/>
                <w:vAlign w:val="center"/>
              </w:tcPr>
            </w:tcPrChange>
          </w:tcPr>
          <w:p w14:paraId="15AF34E4" w14:textId="77777777" w:rsidR="006E2EC6" w:rsidRPr="00452354" w:rsidRDefault="006E2EC6" w:rsidP="006E2EC6">
            <w:pPr>
              <w:spacing w:line="240" w:lineRule="auto"/>
              <w:jc w:val="center"/>
            </w:pPr>
            <w:r>
              <w:rPr>
                <w:color w:val="000000" w:themeColor="dark1"/>
                <w:kern w:val="24"/>
              </w:rPr>
              <w:t>153</w:t>
            </w:r>
          </w:p>
        </w:tc>
        <w:tc>
          <w:tcPr>
            <w:tcW w:w="3799" w:type="dxa"/>
            <w:vAlign w:val="bottom"/>
            <w:tcPrChange w:id="302" w:author="# CALEB CHIA WE KEAT (UC-FT)" w:date="2023-04-24T17:38:00Z">
              <w:tcPr>
                <w:tcW w:w="3799" w:type="dxa"/>
                <w:vAlign w:val="bottom"/>
              </w:tcPr>
            </w:tcPrChange>
          </w:tcPr>
          <w:p w14:paraId="1390C674" w14:textId="69E24569" w:rsidR="006E2EC6" w:rsidRPr="006E2EC6" w:rsidRDefault="006E2EC6" w:rsidP="006E2EC6">
            <w:pPr>
              <w:spacing w:line="240" w:lineRule="auto"/>
              <w:jc w:val="center"/>
              <w:rPr>
                <w:color w:val="000000" w:themeColor="dark1"/>
                <w:kern w:val="24"/>
              </w:rPr>
            </w:pPr>
            <w:r w:rsidRPr="00E74F99">
              <w:rPr>
                <w:color w:val="000000"/>
              </w:rPr>
              <w:t>0.87%</w:t>
            </w:r>
          </w:p>
        </w:tc>
      </w:tr>
      <w:tr w:rsidR="006E2EC6" w:rsidRPr="00452354" w14:paraId="544FE225" w14:textId="341A0411" w:rsidTr="00E87BAB">
        <w:trPr>
          <w:jc w:val="center"/>
          <w:trPrChange w:id="303" w:author="# CALEB CHIA WE KEAT (UC-FT)" w:date="2023-04-24T17:38:00Z">
            <w:trPr>
              <w:jc w:val="center"/>
            </w:trPr>
          </w:trPrChange>
        </w:trPr>
        <w:tc>
          <w:tcPr>
            <w:tcW w:w="2830" w:type="dxa"/>
            <w:vAlign w:val="center"/>
            <w:tcPrChange w:id="304" w:author="# CALEB CHIA WE KEAT (UC-FT)" w:date="2023-04-24T17:38:00Z">
              <w:tcPr>
                <w:tcW w:w="2689" w:type="dxa"/>
                <w:vAlign w:val="center"/>
              </w:tcPr>
            </w:tcPrChange>
          </w:tcPr>
          <w:p w14:paraId="202E8C29" w14:textId="77777777" w:rsidR="006E2EC6" w:rsidRPr="00737898" w:rsidRDefault="006E2EC6" w:rsidP="00E74F99">
            <w:pPr>
              <w:spacing w:line="240" w:lineRule="auto"/>
              <w:jc w:val="center"/>
            </w:pPr>
            <w:r>
              <w:rPr>
                <w:kern w:val="24"/>
              </w:rPr>
              <w:t>need</w:t>
            </w:r>
          </w:p>
        </w:tc>
        <w:tc>
          <w:tcPr>
            <w:tcW w:w="3821" w:type="dxa"/>
            <w:vAlign w:val="center"/>
            <w:tcPrChange w:id="305" w:author="# CALEB CHIA WE KEAT (UC-FT)" w:date="2023-04-24T17:38:00Z">
              <w:tcPr>
                <w:tcW w:w="3962" w:type="dxa"/>
                <w:vAlign w:val="center"/>
              </w:tcPr>
            </w:tcPrChange>
          </w:tcPr>
          <w:p w14:paraId="34C3BDAA" w14:textId="77777777" w:rsidR="006E2EC6" w:rsidRPr="00452354" w:rsidRDefault="006E2EC6" w:rsidP="006E2EC6">
            <w:pPr>
              <w:spacing w:line="240" w:lineRule="auto"/>
              <w:jc w:val="center"/>
            </w:pPr>
            <w:r>
              <w:t>117</w:t>
            </w:r>
          </w:p>
        </w:tc>
        <w:tc>
          <w:tcPr>
            <w:tcW w:w="3799" w:type="dxa"/>
            <w:vAlign w:val="bottom"/>
            <w:tcPrChange w:id="306" w:author="# CALEB CHIA WE KEAT (UC-FT)" w:date="2023-04-24T17:38:00Z">
              <w:tcPr>
                <w:tcW w:w="3799" w:type="dxa"/>
                <w:vAlign w:val="bottom"/>
              </w:tcPr>
            </w:tcPrChange>
          </w:tcPr>
          <w:p w14:paraId="651AD54B" w14:textId="288DCD0D" w:rsidR="006E2EC6" w:rsidRPr="006E2EC6" w:rsidRDefault="006E2EC6" w:rsidP="006E2EC6">
            <w:pPr>
              <w:spacing w:line="240" w:lineRule="auto"/>
              <w:jc w:val="center"/>
            </w:pPr>
            <w:r w:rsidRPr="00E74F99">
              <w:rPr>
                <w:color w:val="000000"/>
              </w:rPr>
              <w:t>0.66%</w:t>
            </w:r>
          </w:p>
        </w:tc>
      </w:tr>
      <w:tr w:rsidR="006E2EC6" w:rsidRPr="00452354" w14:paraId="4AF51B03" w14:textId="51758546" w:rsidTr="00E87BAB">
        <w:trPr>
          <w:jc w:val="center"/>
          <w:trPrChange w:id="307" w:author="# CALEB CHIA WE KEAT (UC-FT)" w:date="2023-04-24T17:38:00Z">
            <w:trPr>
              <w:jc w:val="center"/>
            </w:trPr>
          </w:trPrChange>
        </w:trPr>
        <w:tc>
          <w:tcPr>
            <w:tcW w:w="2830" w:type="dxa"/>
            <w:vAlign w:val="center"/>
            <w:tcPrChange w:id="308" w:author="# CALEB CHIA WE KEAT (UC-FT)" w:date="2023-04-24T17:38:00Z">
              <w:tcPr>
                <w:tcW w:w="2689" w:type="dxa"/>
                <w:vAlign w:val="center"/>
              </w:tcPr>
            </w:tcPrChange>
          </w:tcPr>
          <w:p w14:paraId="17A398E9" w14:textId="77777777" w:rsidR="006E2EC6" w:rsidRPr="00737898" w:rsidRDefault="006E2EC6" w:rsidP="00E74F99">
            <w:pPr>
              <w:spacing w:line="240" w:lineRule="auto"/>
              <w:jc w:val="center"/>
            </w:pPr>
            <w:r>
              <w:rPr>
                <w:kern w:val="24"/>
              </w:rPr>
              <w:t>climate</w:t>
            </w:r>
          </w:p>
        </w:tc>
        <w:tc>
          <w:tcPr>
            <w:tcW w:w="3821" w:type="dxa"/>
            <w:vAlign w:val="center"/>
            <w:tcPrChange w:id="309" w:author="# CALEB CHIA WE KEAT (UC-FT)" w:date="2023-04-24T17:38:00Z">
              <w:tcPr>
                <w:tcW w:w="3962" w:type="dxa"/>
                <w:vAlign w:val="center"/>
              </w:tcPr>
            </w:tcPrChange>
          </w:tcPr>
          <w:p w14:paraId="7A2DD298" w14:textId="77777777" w:rsidR="006E2EC6" w:rsidRPr="00452354" w:rsidRDefault="006E2EC6" w:rsidP="006E2EC6">
            <w:pPr>
              <w:spacing w:line="240" w:lineRule="auto"/>
              <w:jc w:val="center"/>
            </w:pPr>
            <w:r>
              <w:t>116</w:t>
            </w:r>
          </w:p>
        </w:tc>
        <w:tc>
          <w:tcPr>
            <w:tcW w:w="3799" w:type="dxa"/>
            <w:vAlign w:val="bottom"/>
            <w:tcPrChange w:id="310" w:author="# CALEB CHIA WE KEAT (UC-FT)" w:date="2023-04-24T17:38:00Z">
              <w:tcPr>
                <w:tcW w:w="3799" w:type="dxa"/>
                <w:vAlign w:val="bottom"/>
              </w:tcPr>
            </w:tcPrChange>
          </w:tcPr>
          <w:p w14:paraId="24869EE8" w14:textId="63002185" w:rsidR="006E2EC6" w:rsidRPr="006E2EC6" w:rsidRDefault="006E2EC6" w:rsidP="006E2EC6">
            <w:pPr>
              <w:spacing w:line="240" w:lineRule="auto"/>
              <w:jc w:val="center"/>
            </w:pPr>
            <w:r w:rsidRPr="00E74F99">
              <w:rPr>
                <w:color w:val="000000"/>
              </w:rPr>
              <w:t>0.66%</w:t>
            </w:r>
          </w:p>
        </w:tc>
      </w:tr>
      <w:tr w:rsidR="006E2EC6" w:rsidRPr="00452354" w14:paraId="4305768E" w14:textId="5B8AE0E7" w:rsidTr="00E87BAB">
        <w:trPr>
          <w:jc w:val="center"/>
          <w:trPrChange w:id="311" w:author="# CALEB CHIA WE KEAT (UC-FT)" w:date="2023-04-24T17:38:00Z">
            <w:trPr>
              <w:jc w:val="center"/>
            </w:trPr>
          </w:trPrChange>
        </w:trPr>
        <w:tc>
          <w:tcPr>
            <w:tcW w:w="2830" w:type="dxa"/>
            <w:vAlign w:val="center"/>
            <w:tcPrChange w:id="312" w:author="# CALEB CHIA WE KEAT (UC-FT)" w:date="2023-04-24T17:38:00Z">
              <w:tcPr>
                <w:tcW w:w="2689" w:type="dxa"/>
                <w:vAlign w:val="center"/>
              </w:tcPr>
            </w:tcPrChange>
          </w:tcPr>
          <w:p w14:paraId="381A1D6E" w14:textId="77777777" w:rsidR="006E2EC6" w:rsidRPr="00737898" w:rsidRDefault="006E2EC6" w:rsidP="00E74F99">
            <w:pPr>
              <w:spacing w:line="240" w:lineRule="auto"/>
              <w:jc w:val="center"/>
            </w:pPr>
            <w:r>
              <w:rPr>
                <w:kern w:val="24"/>
              </w:rPr>
              <w:t>fuel</w:t>
            </w:r>
          </w:p>
        </w:tc>
        <w:tc>
          <w:tcPr>
            <w:tcW w:w="3821" w:type="dxa"/>
            <w:vAlign w:val="center"/>
            <w:tcPrChange w:id="313" w:author="# CALEB CHIA WE KEAT (UC-FT)" w:date="2023-04-24T17:38:00Z">
              <w:tcPr>
                <w:tcW w:w="3962" w:type="dxa"/>
                <w:vAlign w:val="center"/>
              </w:tcPr>
            </w:tcPrChange>
          </w:tcPr>
          <w:p w14:paraId="5CE7C88B" w14:textId="77777777" w:rsidR="006E2EC6" w:rsidRPr="00452354" w:rsidRDefault="006E2EC6" w:rsidP="006E2EC6">
            <w:pPr>
              <w:spacing w:line="240" w:lineRule="auto"/>
              <w:jc w:val="center"/>
            </w:pPr>
            <w:r>
              <w:t>109</w:t>
            </w:r>
          </w:p>
        </w:tc>
        <w:tc>
          <w:tcPr>
            <w:tcW w:w="3799" w:type="dxa"/>
            <w:vAlign w:val="bottom"/>
            <w:tcPrChange w:id="314" w:author="# CALEB CHIA WE KEAT (UC-FT)" w:date="2023-04-24T17:38:00Z">
              <w:tcPr>
                <w:tcW w:w="3799" w:type="dxa"/>
                <w:vAlign w:val="bottom"/>
              </w:tcPr>
            </w:tcPrChange>
          </w:tcPr>
          <w:p w14:paraId="79E2E7B7" w14:textId="1712D531" w:rsidR="006E2EC6" w:rsidRPr="006E2EC6" w:rsidRDefault="006E2EC6" w:rsidP="006E2EC6">
            <w:pPr>
              <w:spacing w:line="240" w:lineRule="auto"/>
              <w:jc w:val="center"/>
            </w:pPr>
            <w:r w:rsidRPr="00E74F99">
              <w:rPr>
                <w:color w:val="000000"/>
              </w:rPr>
              <w:t>0.62%</w:t>
            </w:r>
          </w:p>
        </w:tc>
      </w:tr>
      <w:tr w:rsidR="006E2EC6" w:rsidRPr="00452354" w14:paraId="3F37B7D5" w14:textId="10E0439B" w:rsidTr="00E87BAB">
        <w:trPr>
          <w:jc w:val="center"/>
          <w:trPrChange w:id="315" w:author="# CALEB CHIA WE KEAT (UC-FT)" w:date="2023-04-24T17:38:00Z">
            <w:trPr>
              <w:jc w:val="center"/>
            </w:trPr>
          </w:trPrChange>
        </w:trPr>
        <w:tc>
          <w:tcPr>
            <w:tcW w:w="2830" w:type="dxa"/>
            <w:vAlign w:val="center"/>
            <w:tcPrChange w:id="316" w:author="# CALEB CHIA WE KEAT (UC-FT)" w:date="2023-04-24T17:38:00Z">
              <w:tcPr>
                <w:tcW w:w="2689" w:type="dxa"/>
                <w:vAlign w:val="center"/>
              </w:tcPr>
            </w:tcPrChange>
          </w:tcPr>
          <w:p w14:paraId="2AA1F973" w14:textId="4F572F8D" w:rsidR="006E2EC6" w:rsidRDefault="006E2EC6" w:rsidP="00E74F99">
            <w:pPr>
              <w:spacing w:line="240" w:lineRule="auto"/>
              <w:jc w:val="center"/>
              <w:rPr>
                <w:kern w:val="24"/>
              </w:rPr>
            </w:pPr>
            <w:r>
              <w:rPr>
                <w:kern w:val="24"/>
              </w:rPr>
              <w:t>fossil</w:t>
            </w:r>
          </w:p>
        </w:tc>
        <w:tc>
          <w:tcPr>
            <w:tcW w:w="3821" w:type="dxa"/>
            <w:vAlign w:val="center"/>
            <w:tcPrChange w:id="317" w:author="# CALEB CHIA WE KEAT (UC-FT)" w:date="2023-04-24T17:38:00Z">
              <w:tcPr>
                <w:tcW w:w="3962" w:type="dxa"/>
                <w:vAlign w:val="center"/>
              </w:tcPr>
            </w:tcPrChange>
          </w:tcPr>
          <w:p w14:paraId="22EB7D6E" w14:textId="107EDF48" w:rsidR="006E2EC6" w:rsidRDefault="006E2EC6" w:rsidP="006E2EC6">
            <w:pPr>
              <w:spacing w:line="240" w:lineRule="auto"/>
              <w:jc w:val="center"/>
            </w:pPr>
            <w:r>
              <w:t>102</w:t>
            </w:r>
          </w:p>
        </w:tc>
        <w:tc>
          <w:tcPr>
            <w:tcW w:w="3799" w:type="dxa"/>
            <w:vAlign w:val="bottom"/>
            <w:tcPrChange w:id="318" w:author="# CALEB CHIA WE KEAT (UC-FT)" w:date="2023-04-24T17:38:00Z">
              <w:tcPr>
                <w:tcW w:w="3799" w:type="dxa"/>
                <w:vAlign w:val="bottom"/>
              </w:tcPr>
            </w:tcPrChange>
          </w:tcPr>
          <w:p w14:paraId="068E48FC" w14:textId="48898587" w:rsidR="006E2EC6" w:rsidRPr="006E2EC6" w:rsidRDefault="006E2EC6" w:rsidP="006E2EC6">
            <w:pPr>
              <w:spacing w:line="240" w:lineRule="auto"/>
              <w:jc w:val="center"/>
            </w:pPr>
            <w:r w:rsidRPr="00E74F99">
              <w:rPr>
                <w:color w:val="000000"/>
              </w:rPr>
              <w:t>0.58%</w:t>
            </w:r>
          </w:p>
        </w:tc>
      </w:tr>
      <w:tr w:rsidR="00757D6D" w:rsidRPr="00452354" w14:paraId="259FAC79" w14:textId="1B929D74" w:rsidTr="00E87BAB">
        <w:trPr>
          <w:jc w:val="center"/>
          <w:trPrChange w:id="319" w:author="# CALEB CHIA WE KEAT (UC-FT)" w:date="2023-04-24T17:38:00Z">
            <w:trPr>
              <w:jc w:val="center"/>
            </w:trPr>
          </w:trPrChange>
        </w:trPr>
        <w:tc>
          <w:tcPr>
            <w:tcW w:w="2830" w:type="dxa"/>
            <w:vAlign w:val="center"/>
            <w:tcPrChange w:id="320" w:author="# CALEB CHIA WE KEAT (UC-FT)" w:date="2023-04-24T17:38:00Z">
              <w:tcPr>
                <w:tcW w:w="2689" w:type="dxa"/>
                <w:vAlign w:val="center"/>
              </w:tcPr>
            </w:tcPrChange>
          </w:tcPr>
          <w:p w14:paraId="1165876F" w14:textId="4EA5D1FB" w:rsidR="00757D6D" w:rsidRPr="00E87BAB" w:rsidRDefault="00757D6D" w:rsidP="00E74F99">
            <w:pPr>
              <w:spacing w:line="240" w:lineRule="auto"/>
              <w:jc w:val="center"/>
              <w:rPr>
                <w:b/>
                <w:bCs/>
                <w:kern w:val="24"/>
                <w:rPrChange w:id="321" w:author="# CALEB CHIA WE KEAT (UC-FT)" w:date="2023-04-24T17:38:00Z">
                  <w:rPr>
                    <w:kern w:val="24"/>
                  </w:rPr>
                </w:rPrChange>
              </w:rPr>
            </w:pPr>
            <w:r w:rsidRPr="00E87BAB">
              <w:rPr>
                <w:b/>
                <w:bCs/>
                <w:kern w:val="24"/>
                <w:rPrChange w:id="322" w:author="# CALEB CHIA WE KEAT (UC-FT)" w:date="2023-04-24T17:38:00Z">
                  <w:rPr>
                    <w:kern w:val="24"/>
                  </w:rPr>
                </w:rPrChange>
              </w:rPr>
              <w:t>Total Words (All Tweets)</w:t>
            </w:r>
          </w:p>
        </w:tc>
        <w:tc>
          <w:tcPr>
            <w:tcW w:w="3821" w:type="dxa"/>
            <w:vAlign w:val="center"/>
            <w:tcPrChange w:id="323" w:author="# CALEB CHIA WE KEAT (UC-FT)" w:date="2023-04-24T17:38:00Z">
              <w:tcPr>
                <w:tcW w:w="3962" w:type="dxa"/>
                <w:vAlign w:val="center"/>
              </w:tcPr>
            </w:tcPrChange>
          </w:tcPr>
          <w:p w14:paraId="7F095F73" w14:textId="369D5F22" w:rsidR="00757D6D" w:rsidRPr="00E87BAB" w:rsidRDefault="00757D6D" w:rsidP="006E2EC6">
            <w:pPr>
              <w:spacing w:line="240" w:lineRule="auto"/>
              <w:jc w:val="center"/>
              <w:rPr>
                <w:b/>
                <w:bCs/>
                <w:rPrChange w:id="324" w:author="# CALEB CHIA WE KEAT (UC-FT)" w:date="2023-04-24T17:38:00Z">
                  <w:rPr/>
                </w:rPrChange>
              </w:rPr>
            </w:pPr>
            <w:r w:rsidRPr="00E87BAB">
              <w:rPr>
                <w:b/>
                <w:bCs/>
                <w:rPrChange w:id="325" w:author="# CALEB CHIA WE KEAT (UC-FT)" w:date="2023-04-24T17:38:00Z">
                  <w:rPr/>
                </w:rPrChange>
              </w:rPr>
              <w:t>17,682</w:t>
            </w:r>
          </w:p>
        </w:tc>
        <w:tc>
          <w:tcPr>
            <w:tcW w:w="3799" w:type="dxa"/>
            <w:tcPrChange w:id="326" w:author="# CALEB CHIA WE KEAT (UC-FT)" w:date="2023-04-24T17:38:00Z">
              <w:tcPr>
                <w:tcW w:w="3799" w:type="dxa"/>
              </w:tcPr>
            </w:tcPrChange>
          </w:tcPr>
          <w:p w14:paraId="62AF1D91" w14:textId="35F45F56" w:rsidR="00757D6D" w:rsidRPr="00E87BAB" w:rsidRDefault="006E2EC6" w:rsidP="006E2EC6">
            <w:pPr>
              <w:spacing w:line="240" w:lineRule="auto"/>
              <w:jc w:val="center"/>
              <w:rPr>
                <w:b/>
                <w:bCs/>
                <w:rPrChange w:id="327" w:author="# CALEB CHIA WE KEAT (UC-FT)" w:date="2023-04-24T17:38:00Z">
                  <w:rPr/>
                </w:rPrChange>
              </w:rPr>
            </w:pPr>
            <w:r w:rsidRPr="00E87BAB">
              <w:rPr>
                <w:b/>
                <w:bCs/>
                <w:rPrChange w:id="328" w:author="# CALEB CHIA WE KEAT (UC-FT)" w:date="2023-04-24T17:38:00Z">
                  <w:rPr/>
                </w:rPrChange>
              </w:rPr>
              <w:t>100%</w:t>
            </w:r>
          </w:p>
        </w:tc>
      </w:tr>
    </w:tbl>
    <w:p w14:paraId="6FE153A0" w14:textId="77777777" w:rsidR="00C20A3A" w:rsidRDefault="00C20A3A" w:rsidP="00D01E6B">
      <w:pPr>
        <w:spacing w:line="240" w:lineRule="auto"/>
      </w:pPr>
    </w:p>
    <w:p w14:paraId="569B9D69" w14:textId="276E8D74" w:rsidR="00D01E6B" w:rsidRDefault="00D01E6B" w:rsidP="00D01E6B">
      <w:pPr>
        <w:pStyle w:val="Heading3"/>
      </w:pPr>
      <w:r>
        <w:t xml:space="preserve">Negative </w:t>
      </w:r>
      <w:r w:rsidRPr="00400B33">
        <w:t xml:space="preserve">Sentiment </w:t>
      </w:r>
      <w:r>
        <w:t>Towards Low Carbon Energy Sources – Europe</w:t>
      </w:r>
    </w:p>
    <w:p w14:paraId="233A771D" w14:textId="5463272A" w:rsidR="00FB4F25" w:rsidRDefault="00C20A3A" w:rsidP="00C20A3A">
      <w:pPr>
        <w:spacing w:line="240" w:lineRule="auto"/>
        <w:rPr>
          <w:ins w:id="329" w:author="# CALEB CHIA WE KEAT (UC-FT)" w:date="2023-05-02T17:04:00Z"/>
        </w:rPr>
      </w:pPr>
      <w:r>
        <w:t xml:space="preserve">For tweets in Europe with negative sentiments, </w:t>
      </w:r>
      <w:r w:rsidR="0069343F">
        <w:fldChar w:fldCharType="begin"/>
      </w:r>
      <w:r w:rsidR="0069343F">
        <w:instrText xml:space="preserve"> REF _Ref133960154 \h </w:instrText>
      </w:r>
      <w:r w:rsidR="0069343F">
        <w:instrText xml:space="preserve"> \* MERGEFORMAT </w:instrText>
      </w:r>
      <w:r w:rsidR="0069343F">
        <w:fldChar w:fldCharType="separate"/>
      </w:r>
      <w:r w:rsidR="0069343F" w:rsidRPr="0069343F">
        <w:t xml:space="preserve">Table </w:t>
      </w:r>
      <w:r w:rsidR="0069343F" w:rsidRPr="0069343F">
        <w:t>19</w:t>
      </w:r>
      <w:r w:rsidR="0069343F">
        <w:fldChar w:fldCharType="end"/>
      </w:r>
      <w:r w:rsidR="0069343F">
        <w:t xml:space="preserve"> </w:t>
      </w:r>
      <w:r>
        <w:t xml:space="preserve">shows the 5 most frequent words. The word </w:t>
      </w:r>
      <w:r w:rsidR="0069343F">
        <w:t>‘</w:t>
      </w:r>
      <w:r>
        <w:t>gas</w:t>
      </w:r>
      <w:r w:rsidR="0069343F">
        <w:t>’</w:t>
      </w:r>
      <w:r>
        <w:t xml:space="preserve"> is the most frequent word with 85 appearances. Tweets with the word ‘gas’ comprised various topics but was most commonly used in discussions around gas prices due to the energy crisis – which is also the reason for the fifth most frequent word, ‘price’.</w:t>
      </w:r>
      <w:ins w:id="330" w:author="# CALEB CHIA WE KEAT (UC-FT)" w:date="2023-05-02T16:31:00Z">
        <w:r w:rsidR="001F3351">
          <w:t xml:space="preserve"> For instance, one user tweeted “</w:t>
        </w:r>
        <w:r w:rsidR="001F3351" w:rsidRPr="001F3351">
          <w:t>Orkney is currently generating more renewable electricity than it is using according to live data, yet consumers here are being pushed further into fuel poverty by the price surge in the gas and electricity market. #orkney #energy</w:t>
        </w:r>
        <w:r w:rsidR="001F3351">
          <w:t>”.</w:t>
        </w:r>
      </w:ins>
      <w:r>
        <w:t xml:space="preserve"> The </w:t>
      </w:r>
      <w:del w:id="331" w:author="# CALEB CHIA WE KEAT (UC-FT)" w:date="2023-05-02T17:15:00Z">
        <w:r w:rsidDel="002D4EFB">
          <w:delText>were also</w:delText>
        </w:r>
      </w:del>
      <w:ins w:id="332" w:author="# CALEB CHIA WE KEAT (UC-FT)" w:date="2023-05-02T17:15:00Z">
        <w:r w:rsidR="002D4EFB">
          <w:t>majority of</w:t>
        </w:r>
      </w:ins>
      <w:r>
        <w:t xml:space="preserve"> discussions </w:t>
      </w:r>
      <w:del w:id="333" w:author="# CALEB CHIA WE KEAT (UC-FT)" w:date="2023-05-02T17:16:00Z">
        <w:r w:rsidDel="002D4EFB">
          <w:delText xml:space="preserve">about </w:delText>
        </w:r>
      </w:del>
      <w:del w:id="334" w:author="# CALEB CHIA WE KEAT (UC-FT)" w:date="2023-05-02T16:36:00Z">
        <w:r w:rsidDel="00D21D17">
          <w:delText xml:space="preserve">alternative energy sources due to </w:delText>
        </w:r>
      </w:del>
      <w:del w:id="335" w:author="# CALEB CHIA WE KEAT (UC-FT)" w:date="2023-05-02T17:16:00Z">
        <w:r w:rsidDel="002D4EFB">
          <w:delText>the</w:delText>
        </w:r>
      </w:del>
      <w:ins w:id="336" w:author="# CALEB CHIA WE KEAT (UC-FT)" w:date="2023-05-02T17:16:00Z">
        <w:r w:rsidR="002D4EFB">
          <w:t>revolved around the</w:t>
        </w:r>
      </w:ins>
      <w:r>
        <w:t xml:space="preserve"> gas price crisis</w:t>
      </w:r>
      <w:ins w:id="337" w:author="# CALEB CHIA WE KEAT (UC-FT)" w:date="2023-05-02T17:16:00Z">
        <w:r w:rsidR="002D4EFB">
          <w:t xml:space="preserve"> and its impacts</w:t>
        </w:r>
      </w:ins>
      <w:r>
        <w:t>.</w:t>
      </w:r>
      <w:ins w:id="338" w:author="# CALEB CHIA WE KEAT (UC-FT)" w:date="2023-05-02T16:36:00Z">
        <w:r w:rsidR="00D21D17">
          <w:t xml:space="preserve"> Some users tweeted about the collapse of </w:t>
        </w:r>
      </w:ins>
      <w:ins w:id="339" w:author="# CALEB CHIA WE KEAT (UC-FT)" w:date="2023-05-02T16:37:00Z">
        <w:r w:rsidR="00D21D17">
          <w:t xml:space="preserve">energy suppliers </w:t>
        </w:r>
      </w:ins>
      <w:ins w:id="340" w:author="# CALEB CHIA WE KEAT (UC-FT)" w:date="2023-05-02T16:38:00Z">
        <w:r w:rsidR="00D21D17">
          <w:t xml:space="preserve">in the UK, </w:t>
        </w:r>
      </w:ins>
      <w:ins w:id="341" w:author="# CALEB CHIA WE KEAT (UC-FT)" w:date="2023-05-02T16:37:00Z">
        <w:r w:rsidR="00D21D17">
          <w:t>such as Avro Energy and Green</w:t>
        </w:r>
      </w:ins>
      <w:ins w:id="342" w:author="# CALEB CHIA WE KEAT (UC-FT)" w:date="2023-05-02T16:38:00Z">
        <w:r w:rsidR="00D21D17">
          <w:t>,</w:t>
        </w:r>
      </w:ins>
      <w:ins w:id="343" w:author="# CALEB CHIA WE KEAT (UC-FT)" w:date="2023-05-02T16:37:00Z">
        <w:r w:rsidR="00D21D17">
          <w:t xml:space="preserve"> </w:t>
        </w:r>
      </w:ins>
      <w:ins w:id="344" w:author="# CALEB CHIA WE KEAT (UC-FT)" w:date="2023-05-02T16:38:00Z">
        <w:r w:rsidR="00D21D17">
          <w:t>which resulted</w:t>
        </w:r>
      </w:ins>
      <w:ins w:id="345" w:author="# CALEB CHIA WE KEAT (UC-FT)" w:date="2023-05-02T16:37:00Z">
        <w:r w:rsidR="00D21D17">
          <w:t xml:space="preserve"> from the increase in gas prices</w:t>
        </w:r>
      </w:ins>
      <w:ins w:id="346" w:author="# CALEB CHIA WE KEAT (UC-FT)" w:date="2023-05-02T16:38:00Z">
        <w:r w:rsidR="00D21D17">
          <w:t>. One user tweeted “</w:t>
        </w:r>
        <w:r w:rsidR="00D21D17" w:rsidRPr="00D21D17">
          <w:t>That #energy crisis - with the collapse of Avro Energy and Green seven energy companies have gone bust in six weeks. A total of over 1.5m households now forced to find a new supplier and pay hundreds of pounds more for their gas and electricity per year. It’s not even over yet.</w:t>
        </w:r>
        <w:r w:rsidR="00D21D17">
          <w:t>”.</w:t>
        </w:r>
      </w:ins>
      <w:ins w:id="347" w:author="# CALEB CHIA WE KEAT (UC-FT)" w:date="2023-05-02T16:39:00Z">
        <w:r w:rsidR="00D21D17">
          <w:t xml:space="preserve"> Avro Energy</w:t>
        </w:r>
      </w:ins>
      <w:ins w:id="348" w:author="# CALEB CHIA WE KEAT (UC-FT)" w:date="2023-05-02T16:40:00Z">
        <w:r w:rsidR="00D21D17">
          <w:t>, with 580,000 customers at the time,</w:t>
        </w:r>
      </w:ins>
      <w:ins w:id="349" w:author="# CALEB CHIA WE KEAT (UC-FT)" w:date="2023-05-02T16:39:00Z">
        <w:r w:rsidR="00D21D17">
          <w:t xml:space="preserve"> was the largest supplier to exit </w:t>
        </w:r>
      </w:ins>
      <w:ins w:id="350" w:author="# CALEB CHIA WE KEAT (UC-FT)" w:date="2023-05-02T16:40:00Z">
        <w:r w:rsidR="00D21D17">
          <w:t>UK’s energy</w:t>
        </w:r>
      </w:ins>
      <w:ins w:id="351" w:author="# CALEB CHIA WE KEAT (UC-FT)" w:date="2023-05-02T16:39:00Z">
        <w:r w:rsidR="00D21D17">
          <w:t xml:space="preserve"> market in 2021</w:t>
        </w:r>
      </w:ins>
      <w:ins w:id="352" w:author="# CALEB CHIA WE KEAT (UC-FT)" w:date="2023-05-02T16:40:00Z">
        <w:r w:rsidR="00D21D17">
          <w:t xml:space="preserve">, followed by </w:t>
        </w:r>
      </w:ins>
      <w:ins w:id="353" w:author="# CALEB CHIA WE KEAT (UC-FT)" w:date="2023-05-02T16:39:00Z">
        <w:r w:rsidR="00D21D17">
          <w:t>Green</w:t>
        </w:r>
      </w:ins>
      <w:del w:id="354" w:author="# CALEB CHIA WE KEAT (UC-FT)" w:date="2023-05-02T16:38:00Z">
        <w:r w:rsidDel="00D21D17">
          <w:delText xml:space="preserve"> </w:delText>
        </w:r>
      </w:del>
      <w:ins w:id="355" w:author="# CALEB CHIA WE KEAT (UC-FT)" w:date="2023-05-02T16:40:00Z">
        <w:r w:rsidR="00D21D17">
          <w:t>, with 250,000 customers</w:t>
        </w:r>
      </w:ins>
      <w:r w:rsidR="00213801">
        <w:t xml:space="preserve"> </w:t>
      </w:r>
      <w:sdt>
        <w:sdtPr>
          <w:id w:val="1417680472"/>
          <w:citation/>
        </w:sdtPr>
        <w:sdtContent>
          <w:r w:rsidR="0069343F">
            <w:fldChar w:fldCharType="begin"/>
          </w:r>
          <w:r w:rsidR="0069343F">
            <w:rPr>
              <w:lang w:val="en-US"/>
            </w:rPr>
            <w:instrText xml:space="preserve"> CITATION BBC21 \l 1033 </w:instrText>
          </w:r>
          <w:r w:rsidR="0069343F">
            <w:fldChar w:fldCharType="separate"/>
          </w:r>
          <w:r w:rsidR="0069343F" w:rsidRPr="0069343F">
            <w:rPr>
              <w:noProof/>
              <w:lang w:val="en-US"/>
            </w:rPr>
            <w:t>[12]</w:t>
          </w:r>
          <w:r w:rsidR="0069343F">
            <w:fldChar w:fldCharType="end"/>
          </w:r>
        </w:sdtContent>
      </w:sdt>
      <w:ins w:id="356" w:author="# CALEB CHIA WE KEAT (UC-FT)" w:date="2023-05-02T16:40:00Z">
        <w:r w:rsidR="00D21D17">
          <w:t>.</w:t>
        </w:r>
      </w:ins>
    </w:p>
    <w:p w14:paraId="69280693" w14:textId="3F91336F" w:rsidR="00FB4F25" w:rsidRDefault="00FB4F25" w:rsidP="00C20A3A">
      <w:pPr>
        <w:spacing w:line="240" w:lineRule="auto"/>
        <w:rPr>
          <w:ins w:id="357" w:author="# CALEB CHIA WE KEAT (UC-FT)" w:date="2023-05-02T17:04:00Z"/>
        </w:rPr>
      </w:pPr>
    </w:p>
    <w:p w14:paraId="406EF0BB" w14:textId="500EDE3A" w:rsidR="00FB4F25" w:rsidRDefault="0069343F" w:rsidP="00C20A3A">
      <w:pPr>
        <w:spacing w:line="240" w:lineRule="auto"/>
        <w:rPr>
          <w:ins w:id="358" w:author="# CALEB CHIA WE KEAT (UC-FT)" w:date="2023-05-02T17:01:00Z"/>
        </w:rPr>
      </w:pPr>
      <w:r>
        <w:t>N</w:t>
      </w:r>
      <w:ins w:id="359" w:author="# CALEB CHIA WE KEAT (UC-FT)" w:date="2023-05-02T17:10:00Z">
        <w:r>
          <w:t>umerous discussions surround</w:t>
        </w:r>
      </w:ins>
      <w:r>
        <w:t>ed</w:t>
      </w:r>
      <w:ins w:id="360" w:author="# CALEB CHIA WE KEAT (UC-FT)" w:date="2023-05-02T17:10:00Z">
        <w:r>
          <w:t xml:space="preserve"> </w:t>
        </w:r>
        <w:proofErr w:type="spellStart"/>
        <w:r>
          <w:t>th</w:t>
        </w:r>
      </w:ins>
      <w:r>
        <w:t>ed</w:t>
      </w:r>
      <w:proofErr w:type="spellEnd"/>
      <w:ins w:id="361" w:author="# CALEB CHIA WE KEAT (UC-FT)" w:date="2023-05-02T17:10:00Z">
        <w:r>
          <w:t xml:space="preserve"> topic</w:t>
        </w:r>
      </w:ins>
      <w:r>
        <w:t xml:space="preserve"> of</w:t>
      </w:r>
      <w:ins w:id="362" w:author="# CALEB CHIA WE KEAT (UC-FT)" w:date="2023-05-02T17:04:00Z">
        <w:r w:rsidR="00FB4F25">
          <w:t xml:space="preserve"> the Russia-Ukraine war and </w:t>
        </w:r>
      </w:ins>
      <w:r>
        <w:t xml:space="preserve">the impact this will have on gas supply and demand, given that </w:t>
      </w:r>
      <w:ins w:id="363" w:author="# CALEB CHIA WE KEAT (UC-FT)" w:date="2023-05-02T17:04:00Z">
        <w:r w:rsidR="00FB4F25">
          <w:t xml:space="preserve">Russia </w:t>
        </w:r>
      </w:ins>
      <w:r>
        <w:t>is the</w:t>
      </w:r>
      <w:ins w:id="364" w:author="# CALEB CHIA WE KEAT (UC-FT)" w:date="2023-05-02T17:09:00Z">
        <w:r w:rsidR="002D4EFB">
          <w:t xml:space="preserve"> largest gas exporter in the world</w:t>
        </w:r>
      </w:ins>
      <w:ins w:id="365" w:author="# CALEB CHIA WE KEAT (UC-FT)" w:date="2023-05-02T17:10:00Z">
        <w:r w:rsidR="002D4EFB">
          <w:t xml:space="preserve">. </w:t>
        </w:r>
      </w:ins>
      <w:ins w:id="366" w:author="# CALEB CHIA WE KEAT (UC-FT)" w:date="2023-05-02T17:11:00Z">
        <w:r w:rsidR="002D4EFB">
          <w:t>One user tweeted “</w:t>
        </w:r>
        <w:r w:rsidR="002D4EFB" w:rsidRPr="002D4EFB">
          <w:t>Russia’s war should accelerate the green transition - #UkraineInvasion has laid bare the folly of maintaining fossil-fuelled energy systems that are no longer fit for purpose via #OlafScholz #RobertHabeck #FransTimmermans #ClimateActionNow #EUGreenDeal</w:t>
        </w:r>
        <w:r w:rsidR="002D4EFB">
          <w:t>”</w:t>
        </w:r>
      </w:ins>
      <w:ins w:id="367" w:author="# CALEB CHIA WE KEAT (UC-FT)" w:date="2023-05-02T17:14:00Z">
        <w:r w:rsidR="002D4EFB">
          <w:t xml:space="preserve"> and another user tweeted “</w:t>
        </w:r>
        <w:r w:rsidR="002D4EFB" w:rsidRPr="002D4EFB">
          <w:t>Surely European countries need to reduce their reliance on Russian gas/oil, by heavily investing in renewable energy technologies. We need to stop this obsession with growing NATO too. What does it achieve? Besides putting us on the verge of war, that is</w:t>
        </w:r>
      </w:ins>
      <w:r w:rsidR="009800DF">
        <w:t>.</w:t>
      </w:r>
      <w:ins w:id="368" w:author="# CALEB CHIA WE KEAT (UC-FT)" w:date="2023-05-02T17:14:00Z">
        <w:r w:rsidR="002D4EFB">
          <w:t>”</w:t>
        </w:r>
      </w:ins>
    </w:p>
    <w:p w14:paraId="14A665CE" w14:textId="77777777" w:rsidR="00FB4F25" w:rsidRDefault="00FB4F25" w:rsidP="00C20A3A">
      <w:pPr>
        <w:spacing w:line="240" w:lineRule="auto"/>
        <w:rPr>
          <w:ins w:id="369" w:author="# CALEB CHIA WE KEAT (UC-FT)" w:date="2023-05-02T17:01:00Z"/>
        </w:rPr>
      </w:pPr>
    </w:p>
    <w:p w14:paraId="55C43015" w14:textId="4E9C5ECF" w:rsidR="001F3351" w:rsidRDefault="00D21D17" w:rsidP="00C20A3A">
      <w:pPr>
        <w:spacing w:line="240" w:lineRule="auto"/>
        <w:rPr>
          <w:ins w:id="370" w:author="# CALEB CHIA WE KEAT (UC-FT)" w:date="2023-05-02T16:31:00Z"/>
        </w:rPr>
      </w:pPr>
      <w:ins w:id="371" w:author="# CALEB CHIA WE KEAT (UC-FT)" w:date="2023-05-02T16:42:00Z">
        <w:r>
          <w:t>In response to the gas price crisis, users actively s</w:t>
        </w:r>
      </w:ins>
      <w:ins w:id="372" w:author="# CALEB CHIA WE KEAT (UC-FT)" w:date="2023-05-02T16:43:00Z">
        <w:r>
          <w:t>hared</w:t>
        </w:r>
      </w:ins>
      <w:ins w:id="373" w:author="# CALEB CHIA WE KEAT (UC-FT)" w:date="2023-05-02T16:42:00Z">
        <w:r>
          <w:t xml:space="preserve"> their opinions on </w:t>
        </w:r>
      </w:ins>
      <w:ins w:id="374" w:author="# CALEB CHIA WE KEAT (UC-FT)" w:date="2023-05-02T16:43:00Z">
        <w:r>
          <w:t xml:space="preserve">alternative </w:t>
        </w:r>
      </w:ins>
      <w:ins w:id="375" w:author="# CALEB CHIA WE KEAT (UC-FT)" w:date="2023-05-02T16:42:00Z">
        <w:r>
          <w:t>energy sources</w:t>
        </w:r>
      </w:ins>
      <w:ins w:id="376" w:author="# CALEB CHIA WE KEAT (UC-FT)" w:date="2023-05-02T16:43:00Z">
        <w:r>
          <w:t xml:space="preserve">. For instance, </w:t>
        </w:r>
      </w:ins>
      <w:ins w:id="377" w:author="# CALEB CHIA WE KEAT (UC-FT)" w:date="2023-05-02T16:44:00Z">
        <w:r>
          <w:t>one user tweeted “</w:t>
        </w:r>
        <w:r w:rsidRPr="00D21D17">
          <w:t>Energy prices will double in April. Doesn't that show the current energy system is broken? There is no future in fossil fuel energy, we must invest in long term, green, clean renewable alternatives. No more EU gas #greenwash #FridaysForFuture #ClimateStrike #UprootTheSystem</w:t>
        </w:r>
        <w:r>
          <w:t>”</w:t>
        </w:r>
      </w:ins>
      <w:ins w:id="378" w:author="# CALEB CHIA WE KEAT (UC-FT)" w:date="2023-05-02T16:47:00Z">
        <w:r>
          <w:t>.</w:t>
        </w:r>
      </w:ins>
      <w:ins w:id="379" w:author="# CALEB CHIA WE KEAT (UC-FT)" w:date="2023-05-02T16:46:00Z">
        <w:r>
          <w:t xml:space="preserve"> </w:t>
        </w:r>
      </w:ins>
      <w:ins w:id="380" w:author="# CALEB CHIA WE KEAT (UC-FT)" w:date="2023-05-02T16:47:00Z">
        <w:r>
          <w:t>A</w:t>
        </w:r>
      </w:ins>
      <w:ins w:id="381" w:author="# CALEB CHIA WE KEAT (UC-FT)" w:date="2023-05-02T16:46:00Z">
        <w:r>
          <w:t>nother</w:t>
        </w:r>
      </w:ins>
      <w:ins w:id="382" w:author="# CALEB CHIA WE KEAT (UC-FT)" w:date="2023-05-02T16:47:00Z">
        <w:r>
          <w:t xml:space="preserve"> user</w:t>
        </w:r>
      </w:ins>
      <w:ins w:id="383" w:author="# CALEB CHIA WE KEAT (UC-FT)" w:date="2023-05-02T16:46:00Z">
        <w:r>
          <w:t xml:space="preserve"> tweeted</w:t>
        </w:r>
      </w:ins>
      <w:ins w:id="384" w:author="# CALEB CHIA WE KEAT (UC-FT)" w:date="2023-05-02T16:47:00Z">
        <w:r w:rsidR="00D21115">
          <w:t xml:space="preserve"> to advocate moving towards sustainable energy sources</w:t>
        </w:r>
      </w:ins>
      <w:ins w:id="385" w:author="# CALEB CHIA WE KEAT (UC-FT)" w:date="2023-05-02T16:48:00Z">
        <w:r w:rsidR="00D21115">
          <w:t xml:space="preserve"> and to stop </w:t>
        </w:r>
      </w:ins>
      <w:ins w:id="386" w:author="# CALEB CHIA WE KEAT (UC-FT)" w:date="2023-05-02T16:49:00Z">
        <w:r w:rsidR="00D21115">
          <w:t>the development of ‘</w:t>
        </w:r>
        <w:proofErr w:type="spellStart"/>
        <w:r w:rsidR="00D21115">
          <w:t>Cambo</w:t>
        </w:r>
        <w:proofErr w:type="spellEnd"/>
        <w:r w:rsidR="00D21115">
          <w:t xml:space="preserve">’ – referring to the </w:t>
        </w:r>
        <w:proofErr w:type="spellStart"/>
        <w:r w:rsidR="00D21115">
          <w:t>Cambo</w:t>
        </w:r>
        <w:proofErr w:type="spellEnd"/>
        <w:r w:rsidR="00D21115">
          <w:t xml:space="preserve"> oil </w:t>
        </w:r>
      </w:ins>
      <w:ins w:id="387" w:author="# CALEB CHIA WE KEAT (UC-FT)" w:date="2023-05-02T16:50:00Z">
        <w:r w:rsidR="00D21115">
          <w:t xml:space="preserve">and gas </w:t>
        </w:r>
      </w:ins>
      <w:ins w:id="388" w:author="# CALEB CHIA WE KEAT (UC-FT)" w:date="2023-05-02T16:49:00Z">
        <w:r w:rsidR="00D21115">
          <w:t>field</w:t>
        </w:r>
      </w:ins>
      <w:ins w:id="389" w:author="# CALEB CHIA WE KEAT (UC-FT)" w:date="2023-05-02T16:50:00Z">
        <w:r w:rsidR="00D21115">
          <w:t xml:space="preserve"> to be developed offshore Shetland Islands, Scotland</w:t>
        </w:r>
      </w:ins>
      <w:ins w:id="390" w:author="# CALEB CHIA WE KEAT (UC-FT)" w:date="2023-05-02T16:51:00Z">
        <w:r w:rsidR="00D21115">
          <w:t xml:space="preserve"> – saying </w:t>
        </w:r>
      </w:ins>
      <w:ins w:id="391" w:author="# CALEB CHIA WE KEAT (UC-FT)" w:date="2023-05-02T16:46:00Z">
        <w:r>
          <w:t>“</w:t>
        </w:r>
        <w:r w:rsidRPr="00D21D17">
          <w:t xml:space="preserve">Hi </w:t>
        </w:r>
        <w:r w:rsidRPr="00D21D17">
          <w:lastRenderedPageBreak/>
          <w:t xml:space="preserve">the gas price crisis has shown us how vulnerable we are to our reliance on fossil fuels. The solution to this and the climate crisis </w:t>
        </w:r>
        <w:proofErr w:type="gramStart"/>
        <w:r w:rsidRPr="00D21D17">
          <w:t>are</w:t>
        </w:r>
        <w:proofErr w:type="gramEnd"/>
        <w:r w:rsidRPr="00D21D17">
          <w:t xml:space="preserve"> the same </w:t>
        </w:r>
      </w:ins>
      <w:ins w:id="392" w:author="# CALEB CHIA WE KEAT (UC-FT)" w:date="2023-05-02T16:47:00Z">
        <w:r>
          <w:t>–</w:t>
        </w:r>
      </w:ins>
      <w:ins w:id="393" w:author="# CALEB CHIA WE KEAT (UC-FT)" w:date="2023-05-02T16:46:00Z">
        <w:r w:rsidRPr="00D21D17">
          <w:t xml:space="preserve"> sustainable</w:t>
        </w:r>
      </w:ins>
      <w:ins w:id="394" w:author="# CALEB CHIA WE KEAT (UC-FT)" w:date="2023-05-02T16:47:00Z">
        <w:r>
          <w:t xml:space="preserve"> </w:t>
        </w:r>
      </w:ins>
      <w:ins w:id="395" w:author="# CALEB CHIA WE KEAT (UC-FT)" w:date="2023-05-02T16:46:00Z">
        <w:r w:rsidRPr="00D21D17">
          <w:t xml:space="preserve">renewable energy. Stop </w:t>
        </w:r>
        <w:proofErr w:type="spellStart"/>
        <w:r w:rsidRPr="00D21D17">
          <w:t>Cambo</w:t>
        </w:r>
        <w:proofErr w:type="spellEnd"/>
        <w:r w:rsidRPr="00D21D17">
          <w:t xml:space="preserve"> and focus on renewable energy #BorisStopCambo</w:t>
        </w:r>
        <w:r>
          <w:t>”</w:t>
        </w:r>
      </w:ins>
      <w:ins w:id="396" w:author="# CALEB CHIA WE KEAT (UC-FT)" w:date="2023-05-02T16:44:00Z">
        <w:r>
          <w:t>.</w:t>
        </w:r>
      </w:ins>
      <w:ins w:id="397" w:author="# CALEB CHIA WE KEAT (UC-FT)" w:date="2023-05-02T16:45:00Z">
        <w:r>
          <w:t xml:space="preserve"> </w:t>
        </w:r>
      </w:ins>
      <w:ins w:id="398" w:author="# CALEB CHIA WE KEAT (UC-FT)" w:date="2023-05-02T16:51:00Z">
        <w:r w:rsidR="00D21115">
          <w:t>W</w:t>
        </w:r>
      </w:ins>
      <w:ins w:id="399" w:author="# CALEB CHIA WE KEAT (UC-FT)" w:date="2023-05-02T16:45:00Z">
        <w:r>
          <w:t xml:space="preserve">e also found that users were </w:t>
        </w:r>
      </w:ins>
      <w:ins w:id="400" w:author="# CALEB CHIA WE KEAT (UC-FT)" w:date="2023-05-02T16:57:00Z">
        <w:r w:rsidR="00D21115">
          <w:t xml:space="preserve">particularly vocal on government policies pertaining to </w:t>
        </w:r>
      </w:ins>
      <w:ins w:id="401" w:author="# CALEB CHIA WE KEAT (UC-FT)" w:date="2023-05-02T16:58:00Z">
        <w:r w:rsidR="00FB4F25">
          <w:t>energy</w:t>
        </w:r>
      </w:ins>
      <w:ins w:id="402" w:author="# CALEB CHIA WE KEAT (UC-FT)" w:date="2023-05-02T16:59:00Z">
        <w:r w:rsidR="00FB4F25">
          <w:t>, which they largely attribute to the cause of the energy crisis</w:t>
        </w:r>
      </w:ins>
      <w:ins w:id="403" w:author="# CALEB CHIA WE KEAT (UC-FT)" w:date="2023-05-02T16:45:00Z">
        <w:r>
          <w:t>.</w:t>
        </w:r>
      </w:ins>
      <w:ins w:id="404" w:author="# CALEB CHIA WE KEAT (UC-FT)" w:date="2023-05-02T16:58:00Z">
        <w:r w:rsidR="00FB4F25">
          <w:t xml:space="preserve"> One user tweeted “</w:t>
        </w:r>
        <w:r w:rsidR="00FB4F25" w:rsidRPr="00FB4F25">
          <w:t xml:space="preserve">Our bills are high because of the government's (past and present) failure to make our country </w:t>
        </w:r>
      </w:ins>
      <w:ins w:id="405" w:author="# CALEB CHIA WE KEAT (UC-FT)" w:date="2023-05-02T16:59:00Z">
        <w:r w:rsidR="00FB4F25" w:rsidRPr="00FB4F25">
          <w:t>self-sufficient</w:t>
        </w:r>
      </w:ins>
      <w:ins w:id="406" w:author="# CALEB CHIA WE KEAT (UC-FT)" w:date="2023-05-02T16:58:00Z">
        <w:r w:rsidR="00FB4F25" w:rsidRPr="00FB4F25">
          <w:t xml:space="preserve"> when it comes to energy. Failure to extract more of our own gas due to a ridiculous green agenda and green taxes are why our bills are so high</w:t>
        </w:r>
        <w:r w:rsidR="00FB4F25">
          <w:t>”.</w:t>
        </w:r>
      </w:ins>
    </w:p>
    <w:p w14:paraId="117CA5FE" w14:textId="77777777" w:rsidR="001F3351" w:rsidRDefault="001F3351" w:rsidP="00C20A3A">
      <w:pPr>
        <w:spacing w:line="240" w:lineRule="auto"/>
        <w:rPr>
          <w:ins w:id="407" w:author="# CALEB CHIA WE KEAT (UC-FT)" w:date="2023-05-02T16:26:00Z"/>
        </w:rPr>
      </w:pPr>
    </w:p>
    <w:p w14:paraId="4EB4C455" w14:textId="4CEEEF87" w:rsidR="00C20A3A" w:rsidRDefault="00C20A3A" w:rsidP="00C20A3A">
      <w:pPr>
        <w:spacing w:line="240" w:lineRule="auto"/>
      </w:pPr>
      <w:del w:id="408" w:author="# CALEB CHIA WE KEAT (UC-FT)" w:date="2023-05-02T16:26:00Z">
        <w:r w:rsidDel="001F3351">
          <w:delText xml:space="preserve">The next most frequent word ‘will’ shall be skipped for similar reasons mentioned above. </w:delText>
        </w:r>
      </w:del>
      <w:r>
        <w:t>Almost all discussions with the word ‘fuel’, which appeared 60 times, was around the damaging effects of fossil fuel for energy and advocating for alternative low-carbon energy sources. Similarly, the word ‘need’ was largely used to discuss the importance of energy transition. The word ‘price’ also revealed some interesting tweets which largely blamed governments and policymakers for the energy crisis and skyrocketing prices. Tweets also showed discontent with prices for green energy adoption and users being unable to adopt low-carbon energy sources as a result.</w:t>
      </w:r>
    </w:p>
    <w:p w14:paraId="07DCD284" w14:textId="2FB915F0" w:rsidR="00C20A3A" w:rsidRDefault="00C20A3A" w:rsidP="00C20A3A">
      <w:pPr>
        <w:spacing w:line="240" w:lineRule="auto"/>
      </w:pPr>
    </w:p>
    <w:p w14:paraId="02A53F18" w14:textId="7F4EF2AB" w:rsidR="00502046" w:rsidRPr="001A695B" w:rsidRDefault="00213801" w:rsidP="00213801">
      <w:pPr>
        <w:spacing w:line="240" w:lineRule="auto"/>
        <w:jc w:val="center"/>
        <w:rPr>
          <w:u w:val="single"/>
        </w:rPr>
      </w:pPr>
      <w:bookmarkStart w:id="409" w:name="_Ref133960154"/>
      <w:r w:rsidRPr="008774AA">
        <w:rPr>
          <w:b/>
          <w:bCs/>
          <w:sz w:val="22"/>
          <w:szCs w:val="22"/>
        </w:rPr>
        <w:t xml:space="preserve">Table </w:t>
      </w:r>
      <w:r w:rsidRPr="008774AA">
        <w:rPr>
          <w:b/>
          <w:bCs/>
          <w:sz w:val="22"/>
          <w:szCs w:val="22"/>
        </w:rPr>
        <w:fldChar w:fldCharType="begin"/>
      </w:r>
      <w:r w:rsidRPr="008774AA">
        <w:rPr>
          <w:b/>
          <w:bCs/>
          <w:sz w:val="22"/>
          <w:szCs w:val="22"/>
        </w:rPr>
        <w:instrText xml:space="preserve"> SEQ Table \* ARABIC </w:instrText>
      </w:r>
      <w:r w:rsidRPr="008774AA">
        <w:rPr>
          <w:b/>
          <w:bCs/>
          <w:sz w:val="22"/>
          <w:szCs w:val="22"/>
        </w:rPr>
        <w:fldChar w:fldCharType="separate"/>
      </w:r>
      <w:r>
        <w:rPr>
          <w:b/>
          <w:bCs/>
          <w:noProof/>
          <w:sz w:val="22"/>
          <w:szCs w:val="22"/>
        </w:rPr>
        <w:t>19</w:t>
      </w:r>
      <w:r w:rsidRPr="008774AA">
        <w:rPr>
          <w:b/>
          <w:bCs/>
          <w:sz w:val="22"/>
          <w:szCs w:val="22"/>
        </w:rPr>
        <w:fldChar w:fldCharType="end"/>
      </w:r>
      <w:bookmarkEnd w:id="409"/>
      <w:r w:rsidRPr="008774AA">
        <w:rPr>
          <w:b/>
          <w:bCs/>
          <w:sz w:val="22"/>
          <w:szCs w:val="22"/>
        </w:rPr>
        <w:t>:</w:t>
      </w:r>
      <w:r w:rsidRPr="008774AA">
        <w:rPr>
          <w:sz w:val="22"/>
          <w:szCs w:val="22"/>
        </w:rPr>
        <w:t xml:space="preserve"> </w:t>
      </w:r>
      <w:r w:rsidRPr="00213801">
        <w:t xml:space="preserve">5 most frequent words – </w:t>
      </w:r>
      <w:r>
        <w:t>Europe</w:t>
      </w:r>
      <w:r w:rsidRPr="00213801">
        <w:t xml:space="preserve"> negative tweets</w:t>
      </w:r>
    </w:p>
    <w:tbl>
      <w:tblPr>
        <w:tblStyle w:val="TableGrid"/>
        <w:tblW w:w="0" w:type="auto"/>
        <w:jc w:val="center"/>
        <w:tblLook w:val="04A0" w:firstRow="1" w:lastRow="0" w:firstColumn="1" w:lastColumn="0" w:noHBand="0" w:noVBand="1"/>
        <w:tblPrChange w:id="410" w:author="# CALEB CHIA WE KEAT (UC-FT)" w:date="2023-04-24T17:38:00Z">
          <w:tblPr>
            <w:tblStyle w:val="TableGrid"/>
            <w:tblW w:w="0" w:type="auto"/>
            <w:jc w:val="center"/>
            <w:tblLook w:val="04A0" w:firstRow="1" w:lastRow="0" w:firstColumn="1" w:lastColumn="0" w:noHBand="0" w:noVBand="1"/>
          </w:tblPr>
        </w:tblPrChange>
      </w:tblPr>
      <w:tblGrid>
        <w:gridCol w:w="2830"/>
        <w:gridCol w:w="3828"/>
        <w:gridCol w:w="3792"/>
        <w:tblGridChange w:id="411">
          <w:tblGrid>
            <w:gridCol w:w="2689"/>
            <w:gridCol w:w="3969"/>
            <w:gridCol w:w="3792"/>
          </w:tblGrid>
        </w:tblGridChange>
      </w:tblGrid>
      <w:tr w:rsidR="006E2EC6" w:rsidRPr="007E22C8" w14:paraId="08858649" w14:textId="505B32F4" w:rsidTr="00E87BAB">
        <w:trPr>
          <w:jc w:val="center"/>
          <w:trPrChange w:id="412" w:author="# CALEB CHIA WE KEAT (UC-FT)" w:date="2023-04-24T17:38:00Z">
            <w:trPr>
              <w:jc w:val="center"/>
            </w:trPr>
          </w:trPrChange>
        </w:trPr>
        <w:tc>
          <w:tcPr>
            <w:tcW w:w="2830" w:type="dxa"/>
            <w:shd w:val="clear" w:color="auto" w:fill="D9D9D9" w:themeFill="background1" w:themeFillShade="D9"/>
            <w:tcPrChange w:id="413" w:author="# CALEB CHIA WE KEAT (UC-FT)" w:date="2023-04-24T17:38:00Z">
              <w:tcPr>
                <w:tcW w:w="2689" w:type="dxa"/>
                <w:shd w:val="clear" w:color="auto" w:fill="D9D9D9" w:themeFill="background1" w:themeFillShade="D9"/>
              </w:tcPr>
            </w:tcPrChange>
          </w:tcPr>
          <w:p w14:paraId="3D84B911" w14:textId="77777777" w:rsidR="006E2EC6" w:rsidRPr="007E22C8" w:rsidRDefault="006E2EC6" w:rsidP="00E74F99">
            <w:pPr>
              <w:spacing w:line="240" w:lineRule="auto"/>
              <w:jc w:val="center"/>
              <w:rPr>
                <w:b/>
                <w:bCs/>
              </w:rPr>
            </w:pPr>
            <w:r>
              <w:rPr>
                <w:b/>
                <w:bCs/>
              </w:rPr>
              <w:t>Word</w:t>
            </w:r>
          </w:p>
        </w:tc>
        <w:tc>
          <w:tcPr>
            <w:tcW w:w="3828" w:type="dxa"/>
            <w:shd w:val="clear" w:color="auto" w:fill="D9D9D9" w:themeFill="background1" w:themeFillShade="D9"/>
            <w:tcPrChange w:id="414" w:author="# CALEB CHIA WE KEAT (UC-FT)" w:date="2023-04-24T17:38:00Z">
              <w:tcPr>
                <w:tcW w:w="3969" w:type="dxa"/>
                <w:shd w:val="clear" w:color="auto" w:fill="D9D9D9" w:themeFill="background1" w:themeFillShade="D9"/>
              </w:tcPr>
            </w:tcPrChange>
          </w:tcPr>
          <w:p w14:paraId="27BC93F9" w14:textId="77777777" w:rsidR="006E2EC6" w:rsidRPr="007E22C8" w:rsidRDefault="006E2EC6" w:rsidP="00925714">
            <w:pPr>
              <w:spacing w:line="240" w:lineRule="auto"/>
              <w:jc w:val="center"/>
              <w:rPr>
                <w:b/>
                <w:bCs/>
              </w:rPr>
            </w:pPr>
            <w:r>
              <w:rPr>
                <w:b/>
                <w:bCs/>
              </w:rPr>
              <w:t>Frequency</w:t>
            </w:r>
          </w:p>
        </w:tc>
        <w:tc>
          <w:tcPr>
            <w:tcW w:w="3792" w:type="dxa"/>
            <w:shd w:val="clear" w:color="auto" w:fill="D9D9D9" w:themeFill="background1" w:themeFillShade="D9"/>
            <w:tcPrChange w:id="415" w:author="# CALEB CHIA WE KEAT (UC-FT)" w:date="2023-04-24T17:38:00Z">
              <w:tcPr>
                <w:tcW w:w="3792" w:type="dxa"/>
                <w:shd w:val="clear" w:color="auto" w:fill="D9D9D9" w:themeFill="background1" w:themeFillShade="D9"/>
              </w:tcPr>
            </w:tcPrChange>
          </w:tcPr>
          <w:p w14:paraId="55BEA4BD" w14:textId="355AF1D1" w:rsidR="006E2EC6" w:rsidRDefault="00CA5895" w:rsidP="00925714">
            <w:pPr>
              <w:spacing w:line="240" w:lineRule="auto"/>
              <w:jc w:val="center"/>
              <w:rPr>
                <w:b/>
                <w:bCs/>
              </w:rPr>
            </w:pPr>
            <w:r>
              <w:rPr>
                <w:b/>
                <w:bCs/>
              </w:rPr>
              <w:t>Proportion (%)</w:t>
            </w:r>
          </w:p>
        </w:tc>
      </w:tr>
      <w:tr w:rsidR="006E2EC6" w:rsidRPr="00452354" w14:paraId="471E6447" w14:textId="0DC2C84C" w:rsidTr="00E87BAB">
        <w:trPr>
          <w:jc w:val="center"/>
          <w:trPrChange w:id="416" w:author="# CALEB CHIA WE KEAT (UC-FT)" w:date="2023-04-24T17:38:00Z">
            <w:trPr>
              <w:jc w:val="center"/>
            </w:trPr>
          </w:trPrChange>
        </w:trPr>
        <w:tc>
          <w:tcPr>
            <w:tcW w:w="2830" w:type="dxa"/>
            <w:vAlign w:val="center"/>
            <w:tcPrChange w:id="417" w:author="# CALEB CHIA WE KEAT (UC-FT)" w:date="2023-04-24T17:38:00Z">
              <w:tcPr>
                <w:tcW w:w="2689" w:type="dxa"/>
                <w:vAlign w:val="center"/>
              </w:tcPr>
            </w:tcPrChange>
          </w:tcPr>
          <w:p w14:paraId="057D554C" w14:textId="77777777" w:rsidR="006E2EC6" w:rsidRPr="00737898" w:rsidRDefault="006E2EC6" w:rsidP="00E74F99">
            <w:pPr>
              <w:spacing w:line="240" w:lineRule="auto"/>
              <w:jc w:val="center"/>
            </w:pPr>
            <w:r>
              <w:t>gas</w:t>
            </w:r>
          </w:p>
        </w:tc>
        <w:tc>
          <w:tcPr>
            <w:tcW w:w="3828" w:type="dxa"/>
            <w:vAlign w:val="center"/>
            <w:tcPrChange w:id="418" w:author="# CALEB CHIA WE KEAT (UC-FT)" w:date="2023-04-24T17:38:00Z">
              <w:tcPr>
                <w:tcW w:w="3969" w:type="dxa"/>
                <w:vAlign w:val="center"/>
              </w:tcPr>
            </w:tcPrChange>
          </w:tcPr>
          <w:p w14:paraId="343DEF9F" w14:textId="77777777" w:rsidR="006E2EC6" w:rsidRPr="00452354" w:rsidRDefault="006E2EC6" w:rsidP="006E2EC6">
            <w:pPr>
              <w:spacing w:line="240" w:lineRule="auto"/>
              <w:jc w:val="center"/>
            </w:pPr>
            <w:r>
              <w:t>85</w:t>
            </w:r>
          </w:p>
        </w:tc>
        <w:tc>
          <w:tcPr>
            <w:tcW w:w="3792" w:type="dxa"/>
            <w:vAlign w:val="bottom"/>
            <w:tcPrChange w:id="419" w:author="# CALEB CHIA WE KEAT (UC-FT)" w:date="2023-04-24T17:38:00Z">
              <w:tcPr>
                <w:tcW w:w="3792" w:type="dxa"/>
                <w:vAlign w:val="bottom"/>
              </w:tcPr>
            </w:tcPrChange>
          </w:tcPr>
          <w:p w14:paraId="048AB2BA" w14:textId="50B5147A" w:rsidR="006E2EC6" w:rsidRPr="006E2EC6" w:rsidRDefault="006E2EC6" w:rsidP="006E2EC6">
            <w:pPr>
              <w:spacing w:line="240" w:lineRule="auto"/>
              <w:jc w:val="center"/>
            </w:pPr>
            <w:r w:rsidRPr="00E74F99">
              <w:rPr>
                <w:color w:val="000000"/>
              </w:rPr>
              <w:t>0.95%</w:t>
            </w:r>
          </w:p>
        </w:tc>
      </w:tr>
      <w:tr w:rsidR="006E2EC6" w:rsidRPr="00452354" w14:paraId="667DA209" w14:textId="57F73600" w:rsidTr="00E87BAB">
        <w:trPr>
          <w:jc w:val="center"/>
          <w:trPrChange w:id="420" w:author="# CALEB CHIA WE KEAT (UC-FT)" w:date="2023-04-24T17:38:00Z">
            <w:trPr>
              <w:jc w:val="center"/>
            </w:trPr>
          </w:trPrChange>
        </w:trPr>
        <w:tc>
          <w:tcPr>
            <w:tcW w:w="2830" w:type="dxa"/>
            <w:vAlign w:val="center"/>
            <w:tcPrChange w:id="421" w:author="# CALEB CHIA WE KEAT (UC-FT)" w:date="2023-04-24T17:38:00Z">
              <w:tcPr>
                <w:tcW w:w="2689" w:type="dxa"/>
                <w:vAlign w:val="center"/>
              </w:tcPr>
            </w:tcPrChange>
          </w:tcPr>
          <w:p w14:paraId="73F9D680" w14:textId="292C648E" w:rsidR="006E2EC6" w:rsidRPr="00737898" w:rsidRDefault="006E2EC6" w:rsidP="00E74F99">
            <w:pPr>
              <w:spacing w:line="240" w:lineRule="auto"/>
              <w:jc w:val="center"/>
            </w:pPr>
            <w:r>
              <w:rPr>
                <w:kern w:val="24"/>
              </w:rPr>
              <w:t>fuel</w:t>
            </w:r>
          </w:p>
        </w:tc>
        <w:tc>
          <w:tcPr>
            <w:tcW w:w="3828" w:type="dxa"/>
            <w:vAlign w:val="center"/>
            <w:tcPrChange w:id="422" w:author="# CALEB CHIA WE KEAT (UC-FT)" w:date="2023-04-24T17:38:00Z">
              <w:tcPr>
                <w:tcW w:w="3969" w:type="dxa"/>
                <w:vAlign w:val="center"/>
              </w:tcPr>
            </w:tcPrChange>
          </w:tcPr>
          <w:p w14:paraId="52A6DD1E" w14:textId="271A5C8D" w:rsidR="006E2EC6" w:rsidRPr="00452354" w:rsidRDefault="006E2EC6" w:rsidP="006E2EC6">
            <w:pPr>
              <w:spacing w:line="240" w:lineRule="auto"/>
              <w:jc w:val="center"/>
            </w:pPr>
            <w:r>
              <w:t>60</w:t>
            </w:r>
          </w:p>
        </w:tc>
        <w:tc>
          <w:tcPr>
            <w:tcW w:w="3792" w:type="dxa"/>
            <w:vAlign w:val="bottom"/>
            <w:tcPrChange w:id="423" w:author="# CALEB CHIA WE KEAT (UC-FT)" w:date="2023-04-24T17:38:00Z">
              <w:tcPr>
                <w:tcW w:w="3792" w:type="dxa"/>
                <w:vAlign w:val="bottom"/>
              </w:tcPr>
            </w:tcPrChange>
          </w:tcPr>
          <w:p w14:paraId="41DF9330" w14:textId="4DDF6DF4" w:rsidR="006E2EC6" w:rsidRPr="006E2EC6" w:rsidRDefault="006E2EC6" w:rsidP="006E2EC6">
            <w:pPr>
              <w:spacing w:line="240" w:lineRule="auto"/>
              <w:jc w:val="center"/>
              <w:rPr>
                <w:color w:val="000000" w:themeColor="dark1"/>
                <w:kern w:val="24"/>
              </w:rPr>
            </w:pPr>
            <w:r w:rsidRPr="00E74F99">
              <w:rPr>
                <w:color w:val="000000"/>
              </w:rPr>
              <w:t>0.67%</w:t>
            </w:r>
          </w:p>
        </w:tc>
      </w:tr>
      <w:tr w:rsidR="006E2EC6" w:rsidRPr="00452354" w14:paraId="34F54D2E" w14:textId="391E7593" w:rsidTr="00E87BAB">
        <w:trPr>
          <w:jc w:val="center"/>
          <w:trPrChange w:id="424" w:author="# CALEB CHIA WE KEAT (UC-FT)" w:date="2023-04-24T17:38:00Z">
            <w:trPr>
              <w:jc w:val="center"/>
            </w:trPr>
          </w:trPrChange>
        </w:trPr>
        <w:tc>
          <w:tcPr>
            <w:tcW w:w="2830" w:type="dxa"/>
            <w:vAlign w:val="center"/>
            <w:tcPrChange w:id="425" w:author="# CALEB CHIA WE KEAT (UC-FT)" w:date="2023-04-24T17:38:00Z">
              <w:tcPr>
                <w:tcW w:w="2689" w:type="dxa"/>
                <w:vAlign w:val="center"/>
              </w:tcPr>
            </w:tcPrChange>
          </w:tcPr>
          <w:p w14:paraId="7CBE20D0" w14:textId="395D5335" w:rsidR="006E2EC6" w:rsidRPr="00737898" w:rsidRDefault="006E2EC6" w:rsidP="00E74F99">
            <w:pPr>
              <w:spacing w:line="240" w:lineRule="auto"/>
              <w:jc w:val="center"/>
            </w:pPr>
            <w:r>
              <w:rPr>
                <w:kern w:val="24"/>
              </w:rPr>
              <w:t>need</w:t>
            </w:r>
          </w:p>
        </w:tc>
        <w:tc>
          <w:tcPr>
            <w:tcW w:w="3828" w:type="dxa"/>
            <w:vAlign w:val="center"/>
            <w:tcPrChange w:id="426" w:author="# CALEB CHIA WE KEAT (UC-FT)" w:date="2023-04-24T17:38:00Z">
              <w:tcPr>
                <w:tcW w:w="3969" w:type="dxa"/>
                <w:vAlign w:val="center"/>
              </w:tcPr>
            </w:tcPrChange>
          </w:tcPr>
          <w:p w14:paraId="24FDBAD5" w14:textId="4C4DE4C1" w:rsidR="006E2EC6" w:rsidRPr="00452354" w:rsidRDefault="006E2EC6" w:rsidP="006E2EC6">
            <w:pPr>
              <w:spacing w:line="240" w:lineRule="auto"/>
              <w:jc w:val="center"/>
            </w:pPr>
            <w:r>
              <w:t>59</w:t>
            </w:r>
          </w:p>
        </w:tc>
        <w:tc>
          <w:tcPr>
            <w:tcW w:w="3792" w:type="dxa"/>
            <w:vAlign w:val="bottom"/>
            <w:tcPrChange w:id="427" w:author="# CALEB CHIA WE KEAT (UC-FT)" w:date="2023-04-24T17:38:00Z">
              <w:tcPr>
                <w:tcW w:w="3792" w:type="dxa"/>
                <w:vAlign w:val="bottom"/>
              </w:tcPr>
            </w:tcPrChange>
          </w:tcPr>
          <w:p w14:paraId="609159C6" w14:textId="0F89F71F" w:rsidR="006E2EC6" w:rsidRPr="006E2EC6" w:rsidRDefault="006E2EC6" w:rsidP="006E2EC6">
            <w:pPr>
              <w:spacing w:line="240" w:lineRule="auto"/>
              <w:jc w:val="center"/>
            </w:pPr>
            <w:r w:rsidRPr="00E74F99">
              <w:rPr>
                <w:color w:val="000000"/>
              </w:rPr>
              <w:t>0.66%</w:t>
            </w:r>
          </w:p>
        </w:tc>
      </w:tr>
      <w:tr w:rsidR="006E2EC6" w:rsidRPr="00452354" w14:paraId="5451B486" w14:textId="432DE4CF" w:rsidTr="00E87BAB">
        <w:trPr>
          <w:jc w:val="center"/>
          <w:trPrChange w:id="428" w:author="# CALEB CHIA WE KEAT (UC-FT)" w:date="2023-04-24T17:38:00Z">
            <w:trPr>
              <w:jc w:val="center"/>
            </w:trPr>
          </w:trPrChange>
        </w:trPr>
        <w:tc>
          <w:tcPr>
            <w:tcW w:w="2830" w:type="dxa"/>
            <w:vAlign w:val="center"/>
            <w:tcPrChange w:id="429" w:author="# CALEB CHIA WE KEAT (UC-FT)" w:date="2023-04-24T17:38:00Z">
              <w:tcPr>
                <w:tcW w:w="2689" w:type="dxa"/>
                <w:vAlign w:val="center"/>
              </w:tcPr>
            </w:tcPrChange>
          </w:tcPr>
          <w:p w14:paraId="419EA258" w14:textId="634DAB69" w:rsidR="006E2EC6" w:rsidRPr="00737898" w:rsidRDefault="006E2EC6" w:rsidP="00E74F99">
            <w:pPr>
              <w:spacing w:line="240" w:lineRule="auto"/>
              <w:jc w:val="center"/>
            </w:pPr>
            <w:r>
              <w:t>price</w:t>
            </w:r>
          </w:p>
        </w:tc>
        <w:tc>
          <w:tcPr>
            <w:tcW w:w="3828" w:type="dxa"/>
            <w:vAlign w:val="center"/>
            <w:tcPrChange w:id="430" w:author="# CALEB CHIA WE KEAT (UC-FT)" w:date="2023-04-24T17:38:00Z">
              <w:tcPr>
                <w:tcW w:w="3969" w:type="dxa"/>
                <w:vAlign w:val="center"/>
              </w:tcPr>
            </w:tcPrChange>
          </w:tcPr>
          <w:p w14:paraId="7DC6F27E" w14:textId="35B5B92E" w:rsidR="006E2EC6" w:rsidRPr="00452354" w:rsidRDefault="006E2EC6" w:rsidP="006E2EC6">
            <w:pPr>
              <w:spacing w:line="240" w:lineRule="auto"/>
              <w:jc w:val="center"/>
            </w:pPr>
            <w:r>
              <w:t>54</w:t>
            </w:r>
          </w:p>
        </w:tc>
        <w:tc>
          <w:tcPr>
            <w:tcW w:w="3792" w:type="dxa"/>
            <w:vAlign w:val="bottom"/>
            <w:tcPrChange w:id="431" w:author="# CALEB CHIA WE KEAT (UC-FT)" w:date="2023-04-24T17:38:00Z">
              <w:tcPr>
                <w:tcW w:w="3792" w:type="dxa"/>
                <w:vAlign w:val="bottom"/>
              </w:tcPr>
            </w:tcPrChange>
          </w:tcPr>
          <w:p w14:paraId="52AFB7E8" w14:textId="3ADA0CB2" w:rsidR="006E2EC6" w:rsidRPr="006E2EC6" w:rsidRDefault="006E2EC6" w:rsidP="006E2EC6">
            <w:pPr>
              <w:spacing w:line="240" w:lineRule="auto"/>
              <w:jc w:val="center"/>
            </w:pPr>
            <w:r w:rsidRPr="00E74F99">
              <w:rPr>
                <w:color w:val="000000"/>
              </w:rPr>
              <w:t>0.60%</w:t>
            </w:r>
          </w:p>
        </w:tc>
      </w:tr>
      <w:tr w:rsidR="006E2EC6" w:rsidRPr="00452354" w14:paraId="0E6E4BCD" w14:textId="3A2F2FE6" w:rsidTr="00E87BAB">
        <w:trPr>
          <w:jc w:val="center"/>
          <w:trPrChange w:id="432" w:author="# CALEB CHIA WE KEAT (UC-FT)" w:date="2023-04-24T17:38:00Z">
            <w:trPr>
              <w:jc w:val="center"/>
            </w:trPr>
          </w:trPrChange>
        </w:trPr>
        <w:tc>
          <w:tcPr>
            <w:tcW w:w="2830" w:type="dxa"/>
            <w:vAlign w:val="center"/>
            <w:tcPrChange w:id="433" w:author="# CALEB CHIA WE KEAT (UC-FT)" w:date="2023-04-24T17:38:00Z">
              <w:tcPr>
                <w:tcW w:w="2689" w:type="dxa"/>
                <w:vAlign w:val="center"/>
              </w:tcPr>
            </w:tcPrChange>
          </w:tcPr>
          <w:p w14:paraId="5D87501F" w14:textId="178DF1FB" w:rsidR="006E2EC6" w:rsidRPr="00737898" w:rsidRDefault="006E2EC6" w:rsidP="00E74F99">
            <w:pPr>
              <w:spacing w:line="240" w:lineRule="auto"/>
              <w:jc w:val="center"/>
            </w:pPr>
            <w:r>
              <w:t>now</w:t>
            </w:r>
          </w:p>
        </w:tc>
        <w:tc>
          <w:tcPr>
            <w:tcW w:w="3828" w:type="dxa"/>
            <w:vAlign w:val="center"/>
            <w:tcPrChange w:id="434" w:author="# CALEB CHIA WE KEAT (UC-FT)" w:date="2023-04-24T17:38:00Z">
              <w:tcPr>
                <w:tcW w:w="3969" w:type="dxa"/>
                <w:vAlign w:val="center"/>
              </w:tcPr>
            </w:tcPrChange>
          </w:tcPr>
          <w:p w14:paraId="2B198E21" w14:textId="3B88DC9C" w:rsidR="006E2EC6" w:rsidRPr="00452354" w:rsidRDefault="006E2EC6" w:rsidP="006E2EC6">
            <w:pPr>
              <w:spacing w:line="240" w:lineRule="auto"/>
              <w:jc w:val="center"/>
            </w:pPr>
            <w:r>
              <w:t>52</w:t>
            </w:r>
          </w:p>
        </w:tc>
        <w:tc>
          <w:tcPr>
            <w:tcW w:w="3792" w:type="dxa"/>
            <w:vAlign w:val="bottom"/>
            <w:tcPrChange w:id="435" w:author="# CALEB CHIA WE KEAT (UC-FT)" w:date="2023-04-24T17:38:00Z">
              <w:tcPr>
                <w:tcW w:w="3792" w:type="dxa"/>
                <w:vAlign w:val="bottom"/>
              </w:tcPr>
            </w:tcPrChange>
          </w:tcPr>
          <w:p w14:paraId="3F4D649E" w14:textId="5A25D77D" w:rsidR="006E2EC6" w:rsidRPr="006E2EC6" w:rsidRDefault="006E2EC6" w:rsidP="006E2EC6">
            <w:pPr>
              <w:spacing w:line="240" w:lineRule="auto"/>
              <w:jc w:val="center"/>
            </w:pPr>
            <w:r w:rsidRPr="00E74F99">
              <w:rPr>
                <w:color w:val="000000"/>
              </w:rPr>
              <w:t>0.58%</w:t>
            </w:r>
          </w:p>
        </w:tc>
      </w:tr>
      <w:tr w:rsidR="006E2EC6" w:rsidRPr="00452354" w14:paraId="311C3ECA" w14:textId="77777777" w:rsidTr="00E87BAB">
        <w:trPr>
          <w:jc w:val="center"/>
          <w:trPrChange w:id="436" w:author="# CALEB CHIA WE KEAT (UC-FT)" w:date="2023-04-24T17:38:00Z">
            <w:trPr>
              <w:jc w:val="center"/>
            </w:trPr>
          </w:trPrChange>
        </w:trPr>
        <w:tc>
          <w:tcPr>
            <w:tcW w:w="2830" w:type="dxa"/>
            <w:vAlign w:val="center"/>
            <w:tcPrChange w:id="437" w:author="# CALEB CHIA WE KEAT (UC-FT)" w:date="2023-04-24T17:38:00Z">
              <w:tcPr>
                <w:tcW w:w="2689" w:type="dxa"/>
                <w:vAlign w:val="center"/>
              </w:tcPr>
            </w:tcPrChange>
          </w:tcPr>
          <w:p w14:paraId="0659DCA3" w14:textId="12EEA416" w:rsidR="006E2EC6" w:rsidRPr="00E87BAB" w:rsidRDefault="006E2EC6" w:rsidP="00E74F99">
            <w:pPr>
              <w:spacing w:line="240" w:lineRule="auto"/>
              <w:jc w:val="center"/>
              <w:rPr>
                <w:b/>
                <w:bCs/>
                <w:rPrChange w:id="438" w:author="# CALEB CHIA WE KEAT (UC-FT)" w:date="2023-04-24T17:38:00Z">
                  <w:rPr/>
                </w:rPrChange>
              </w:rPr>
            </w:pPr>
            <w:r w:rsidRPr="00E87BAB">
              <w:rPr>
                <w:b/>
                <w:bCs/>
                <w:kern w:val="24"/>
                <w:rPrChange w:id="439" w:author="# CALEB CHIA WE KEAT (UC-FT)" w:date="2023-04-24T17:38:00Z">
                  <w:rPr>
                    <w:kern w:val="24"/>
                  </w:rPr>
                </w:rPrChange>
              </w:rPr>
              <w:t>Total Words (All Tweets)</w:t>
            </w:r>
          </w:p>
        </w:tc>
        <w:tc>
          <w:tcPr>
            <w:tcW w:w="3828" w:type="dxa"/>
            <w:vAlign w:val="center"/>
            <w:tcPrChange w:id="440" w:author="# CALEB CHIA WE KEAT (UC-FT)" w:date="2023-04-24T17:38:00Z">
              <w:tcPr>
                <w:tcW w:w="3969" w:type="dxa"/>
                <w:vAlign w:val="center"/>
              </w:tcPr>
            </w:tcPrChange>
          </w:tcPr>
          <w:p w14:paraId="40721396" w14:textId="0D497676" w:rsidR="006E2EC6" w:rsidRPr="00E87BAB" w:rsidRDefault="006E2EC6" w:rsidP="006E2EC6">
            <w:pPr>
              <w:spacing w:line="240" w:lineRule="auto"/>
              <w:jc w:val="center"/>
              <w:rPr>
                <w:b/>
                <w:bCs/>
                <w:rPrChange w:id="441" w:author="# CALEB CHIA WE KEAT (UC-FT)" w:date="2023-04-24T17:38:00Z">
                  <w:rPr/>
                </w:rPrChange>
              </w:rPr>
            </w:pPr>
            <w:r w:rsidRPr="00E87BAB">
              <w:rPr>
                <w:b/>
                <w:bCs/>
                <w:rPrChange w:id="442" w:author="# CALEB CHIA WE KEAT (UC-FT)" w:date="2023-04-24T17:38:00Z">
                  <w:rPr/>
                </w:rPrChange>
              </w:rPr>
              <w:t>8,978</w:t>
            </w:r>
          </w:p>
        </w:tc>
        <w:tc>
          <w:tcPr>
            <w:tcW w:w="3792" w:type="dxa"/>
            <w:tcPrChange w:id="443" w:author="# CALEB CHIA WE KEAT (UC-FT)" w:date="2023-04-24T17:38:00Z">
              <w:tcPr>
                <w:tcW w:w="3792" w:type="dxa"/>
              </w:tcPr>
            </w:tcPrChange>
          </w:tcPr>
          <w:p w14:paraId="73662812" w14:textId="1A2418A1" w:rsidR="006E2EC6" w:rsidRPr="00E87BAB" w:rsidRDefault="006E2EC6" w:rsidP="006E2EC6">
            <w:pPr>
              <w:spacing w:line="240" w:lineRule="auto"/>
              <w:jc w:val="center"/>
              <w:rPr>
                <w:b/>
                <w:bCs/>
                <w:rPrChange w:id="444" w:author="# CALEB CHIA WE KEAT (UC-FT)" w:date="2023-04-24T17:38:00Z">
                  <w:rPr/>
                </w:rPrChange>
              </w:rPr>
            </w:pPr>
            <w:r w:rsidRPr="00E87BAB">
              <w:rPr>
                <w:b/>
                <w:bCs/>
                <w:rPrChange w:id="445" w:author="# CALEB CHIA WE KEAT (UC-FT)" w:date="2023-04-24T17:38:00Z">
                  <w:rPr/>
                </w:rPrChange>
              </w:rPr>
              <w:t>100%</w:t>
            </w:r>
          </w:p>
        </w:tc>
      </w:tr>
    </w:tbl>
    <w:p w14:paraId="319A0D26" w14:textId="69CD5E0D" w:rsidR="00D01E6B" w:rsidRDefault="00D01E6B" w:rsidP="00747427">
      <w:pPr>
        <w:spacing w:line="240" w:lineRule="auto"/>
      </w:pPr>
    </w:p>
    <w:p w14:paraId="069DFEEE" w14:textId="600D585E" w:rsidR="00D01E6B" w:rsidRDefault="00C20A3A" w:rsidP="00D01E6B">
      <w:pPr>
        <w:pStyle w:val="Heading2"/>
      </w:pPr>
      <w:r>
        <w:t xml:space="preserve">Overall </w:t>
      </w:r>
      <w:r w:rsidR="00D01E6B">
        <w:t xml:space="preserve">Differences </w:t>
      </w:r>
      <w:r>
        <w:t>in Sentiments – US and Europe</w:t>
      </w:r>
    </w:p>
    <w:p w14:paraId="21D6EC5F" w14:textId="6C8BFDCF" w:rsidR="006941FC" w:rsidRDefault="006941FC">
      <w:pPr>
        <w:spacing w:line="240" w:lineRule="auto"/>
        <w:pPrChange w:id="446" w:author="# CALEB CHIA WE KEAT (UC-FT)" w:date="2023-05-02T19:09:00Z">
          <w:pPr>
            <w:pStyle w:val="Heading2"/>
          </w:pPr>
        </w:pPrChange>
      </w:pPr>
      <w:del w:id="447" w:author="# CALEB CHIA WE KEAT (UC-FT)" w:date="2023-05-02T17:25:00Z">
        <w:r w:rsidRPr="00E74F99" w:rsidDel="00000F34">
          <w:delText>XXXXXXX</w:delText>
        </w:r>
      </w:del>
      <w:ins w:id="448" w:author="# CALEB CHIA WE KEAT (UC-FT)" w:date="2023-05-02T17:25:00Z">
        <w:r w:rsidR="00000F34">
          <w:t>Positive tweets in the US covered more topics, such as</w:t>
        </w:r>
      </w:ins>
      <w:ins w:id="449" w:author="# CALEB CHIA WE KEAT (UC-FT)" w:date="2023-05-02T17:26:00Z">
        <w:r w:rsidR="00000F34">
          <w:t xml:space="preserve"> crypto mining, Joe Biden’s climate </w:t>
        </w:r>
      </w:ins>
      <w:ins w:id="450" w:author="# CALEB CHIA WE KEAT (UC-FT)" w:date="2023-05-02T17:27:00Z">
        <w:r w:rsidR="00000F34">
          <w:t xml:space="preserve">and energy </w:t>
        </w:r>
      </w:ins>
      <w:ins w:id="451" w:author="# CALEB CHIA WE KEAT (UC-FT)" w:date="2023-05-02T17:26:00Z">
        <w:r w:rsidR="00000F34">
          <w:t>bill</w:t>
        </w:r>
      </w:ins>
      <w:ins w:id="452" w:author="# CALEB CHIA WE KEAT (UC-FT)" w:date="2023-05-02T17:27:00Z">
        <w:r w:rsidR="00000F34">
          <w:t>s</w:t>
        </w:r>
      </w:ins>
      <w:ins w:id="453" w:author="# CALEB CHIA WE KEAT (UC-FT)" w:date="2023-05-02T17:26:00Z">
        <w:r w:rsidR="00000F34">
          <w:t>, and the Russia-Ukraine war</w:t>
        </w:r>
      </w:ins>
      <w:r w:rsidR="009800DF">
        <w:t>.</w:t>
      </w:r>
      <w:ins w:id="454" w:author="# CALEB CHIA WE KEAT (UC-FT)" w:date="2023-05-02T17:25:00Z">
        <w:r w:rsidR="00000F34">
          <w:t xml:space="preserve"> </w:t>
        </w:r>
      </w:ins>
      <w:r w:rsidR="009800DF">
        <w:t>For</w:t>
      </w:r>
      <w:ins w:id="455" w:author="# CALEB CHIA WE KEAT (UC-FT)" w:date="2023-05-02T17:25:00Z">
        <w:r w:rsidR="00000F34">
          <w:t xml:space="preserve"> Europe</w:t>
        </w:r>
      </w:ins>
      <w:ins w:id="456" w:author="# CALEB CHIA WE KEAT (UC-FT)" w:date="2023-05-02T17:27:00Z">
        <w:r w:rsidR="00000F34">
          <w:t xml:space="preserve">, </w:t>
        </w:r>
      </w:ins>
      <w:r w:rsidR="009800DF">
        <w:t>discussions mostly focused on</w:t>
      </w:r>
      <w:ins w:id="457" w:author="# CALEB CHIA WE KEAT (UC-FT)" w:date="2023-05-02T17:27:00Z">
        <w:r w:rsidR="00000F34">
          <w:t xml:space="preserve"> </w:t>
        </w:r>
      </w:ins>
      <w:ins w:id="458" w:author="# CALEB CHIA WE KEAT (UC-FT)" w:date="2023-05-02T17:28:00Z">
        <w:r w:rsidR="00000F34">
          <w:t>the</w:t>
        </w:r>
      </w:ins>
      <w:ins w:id="459" w:author="# CALEB CHIA WE KEAT (UC-FT)" w:date="2023-05-02T17:27:00Z">
        <w:r w:rsidR="00000F34">
          <w:t xml:space="preserve"> benefits of LCE sources and developments in the transition towar</w:t>
        </w:r>
      </w:ins>
      <w:ins w:id="460" w:author="# CALEB CHIA WE KEAT (UC-FT)" w:date="2023-05-02T17:28:00Z">
        <w:r w:rsidR="00000F34">
          <w:t>ds LCE.</w:t>
        </w:r>
      </w:ins>
      <w:ins w:id="461" w:author="# CALEB CHIA WE KEAT (UC-FT)" w:date="2023-05-02T17:29:00Z">
        <w:r w:rsidR="00000F34">
          <w:t xml:space="preserve"> Neutral tweets were similar in US and Europe</w:t>
        </w:r>
      </w:ins>
      <w:r w:rsidR="009800DF">
        <w:t>,</w:t>
      </w:r>
      <w:ins w:id="462" w:author="# CALEB CHIA WE KEAT (UC-FT)" w:date="2023-05-02T17:29:00Z">
        <w:r w:rsidR="00000F34">
          <w:t xml:space="preserve"> where tweets in this class mostly shared facts and statistics</w:t>
        </w:r>
      </w:ins>
      <w:ins w:id="463" w:author="# CALEB CHIA WE KEAT (UC-FT)" w:date="2023-05-02T17:31:00Z">
        <w:r w:rsidR="00000F34">
          <w:t xml:space="preserve"> with no distinct emotional polarity</w:t>
        </w:r>
      </w:ins>
      <w:ins w:id="464" w:author="# CALEB CHIA WE KEAT (UC-FT)" w:date="2023-05-02T17:30:00Z">
        <w:r w:rsidR="00000F34">
          <w:t>.</w:t>
        </w:r>
      </w:ins>
      <w:ins w:id="465" w:author="# CALEB CHIA WE KEAT (UC-FT)" w:date="2023-05-02T17:31:00Z">
        <w:r w:rsidR="00000F34">
          <w:t xml:space="preserve"> Negative tweets in the US</w:t>
        </w:r>
      </w:ins>
      <w:ins w:id="466" w:author="# CALEB CHIA WE KEAT (UC-FT)" w:date="2023-05-02T17:32:00Z">
        <w:r w:rsidR="00000F34">
          <w:t xml:space="preserve"> contained users mainly condemning oil companies and advocating for the need for sustainab</w:t>
        </w:r>
      </w:ins>
      <w:ins w:id="467" w:author="# CALEB CHIA WE KEAT (UC-FT)" w:date="2023-05-02T17:33:00Z">
        <w:r w:rsidR="00000F34">
          <w:t>le energy sources to curb the climate crisis.</w:t>
        </w:r>
        <w:r w:rsidR="005D0D81">
          <w:t xml:space="preserve"> The majority of negative tweets in Europe </w:t>
        </w:r>
      </w:ins>
      <w:ins w:id="468" w:author="# CALEB CHIA WE KEAT (UC-FT)" w:date="2023-05-02T17:34:00Z">
        <w:r w:rsidR="005D0D81">
          <w:t>involved user opinions on the gas price crisis, its impacts, potential causes, and potential solutions. Negative tweets in both the US and Eu</w:t>
        </w:r>
      </w:ins>
      <w:ins w:id="469" w:author="# CALEB CHIA WE KEAT (UC-FT)" w:date="2023-05-02T17:35:00Z">
        <w:r w:rsidR="005D0D81">
          <w:t>rope involved discussions around policy making – suggesting the importance</w:t>
        </w:r>
      </w:ins>
      <w:ins w:id="470" w:author="# CALEB CHIA WE KEAT (UC-FT)" w:date="2023-05-02T17:36:00Z">
        <w:r w:rsidR="005D0D81">
          <w:t xml:space="preserve"> that user place</w:t>
        </w:r>
      </w:ins>
      <w:ins w:id="471" w:author="# CALEB CHIA WE KEAT (UC-FT)" w:date="2023-05-02T17:35:00Z">
        <w:r w:rsidR="005D0D81">
          <w:t xml:space="preserve"> o</w:t>
        </w:r>
      </w:ins>
      <w:ins w:id="472" w:author="# CALEB CHIA WE KEAT (UC-FT)" w:date="2023-05-02T17:36:00Z">
        <w:r w:rsidR="005D0D81">
          <w:t>n</w:t>
        </w:r>
      </w:ins>
      <w:ins w:id="473" w:author="# CALEB CHIA WE KEAT (UC-FT)" w:date="2023-05-02T17:35:00Z">
        <w:r w:rsidR="005D0D81">
          <w:t xml:space="preserve"> </w:t>
        </w:r>
      </w:ins>
      <w:ins w:id="474" w:author="# CALEB CHIA WE KEAT (UC-FT)" w:date="2023-05-02T17:36:00Z">
        <w:r w:rsidR="005D0D81">
          <w:t>government decisions in LCE adoption.</w:t>
        </w:r>
      </w:ins>
    </w:p>
    <w:p w14:paraId="6C9F6FDD" w14:textId="77777777" w:rsidR="006941FC" w:rsidRDefault="006941FC" w:rsidP="00DD6476"/>
    <w:p w14:paraId="2ED6B95D" w14:textId="51D828BB" w:rsidR="00C20A3A" w:rsidRDefault="00A67B97" w:rsidP="00DD6476">
      <w:pPr>
        <w:pStyle w:val="Heading2"/>
      </w:pPr>
      <w:r>
        <w:t xml:space="preserve">Political Affiliation as a Proxy for Tweet </w:t>
      </w:r>
      <w:commentRangeStart w:id="475"/>
      <w:r>
        <w:t>Sentiment</w:t>
      </w:r>
      <w:commentRangeEnd w:id="475"/>
      <w:r w:rsidR="006941FC">
        <w:rPr>
          <w:rStyle w:val="CommentReference"/>
          <w:b w:val="0"/>
          <w:bCs w:val="0"/>
          <w:lang w:val="en-GB"/>
        </w:rPr>
        <w:commentReference w:id="475"/>
      </w:r>
    </w:p>
    <w:p w14:paraId="5D9D4B14" w14:textId="3EEDD83D" w:rsidR="006941FC" w:rsidDel="00F61520" w:rsidRDefault="006941FC" w:rsidP="006941FC">
      <w:pPr>
        <w:spacing w:line="240" w:lineRule="auto"/>
        <w:rPr>
          <w:ins w:id="476" w:author="Munish Kumar" w:date="2023-03-15T17:55:00Z"/>
          <w:del w:id="477" w:author="# CALEB CHIA WE KEAT (UC-FT)" w:date="2023-05-02T17:45:00Z"/>
        </w:rPr>
      </w:pPr>
      <w:r>
        <w:t>Sentiments in the US</w:t>
      </w:r>
      <w:r w:rsidRPr="00313354">
        <w:t xml:space="preserve"> was </w:t>
      </w:r>
      <w:r>
        <w:t>further</w:t>
      </w:r>
      <w:r w:rsidRPr="00313354">
        <w:t xml:space="preserve"> broken down </w:t>
      </w:r>
      <w:r>
        <w:t>and aggregated by</w:t>
      </w:r>
      <w:r w:rsidRPr="00313354">
        <w:t xml:space="preserve"> states and it was found that all states had an average sentiment score that was greater than 0.</w:t>
      </w:r>
      <w:r>
        <w:t xml:space="preserve"> Table 17 and Table 18 shows the top 5 states with the highest and lowest sentiments respectively. </w:t>
      </w:r>
      <w:r w:rsidRPr="00D547C8">
        <w:t xml:space="preserve">Based on the manual classification threshold </w:t>
      </w:r>
      <w:r>
        <w:t>from -0.25 to</w:t>
      </w:r>
      <w:r w:rsidRPr="00D547C8">
        <w:t xml:space="preserve"> 0.25, only the state of South Dakota falls within the ‘neutral’ class, and all other states are classified as ‘positive’.</w:t>
      </w:r>
    </w:p>
    <w:p w14:paraId="458D6B49" w14:textId="5850A875" w:rsidR="00CA5895" w:rsidDel="00F61520" w:rsidRDefault="00CA5895" w:rsidP="006941FC">
      <w:pPr>
        <w:spacing w:line="240" w:lineRule="auto"/>
        <w:rPr>
          <w:ins w:id="478" w:author="Munish Kumar" w:date="2023-03-15T17:56:00Z"/>
          <w:del w:id="479" w:author="# CALEB CHIA WE KEAT (UC-FT)" w:date="2023-05-02T17:44:00Z"/>
        </w:rPr>
      </w:pPr>
    </w:p>
    <w:p w14:paraId="5FC5CF8D" w14:textId="47576780" w:rsidR="00B967FE" w:rsidRDefault="00B967FE">
      <w:pPr>
        <w:spacing w:line="240" w:lineRule="auto"/>
        <w:rPr>
          <w:ins w:id="480" w:author="# CALEB CHIA WE KEAT (UC-FT)" w:date="2023-04-24T16:23:00Z"/>
          <w:u w:val="single"/>
        </w:rPr>
        <w:pPrChange w:id="481" w:author="# CALEB CHIA WE KEAT (UC-FT)" w:date="2023-05-02T17:45:00Z">
          <w:pPr>
            <w:spacing w:line="240" w:lineRule="auto"/>
            <w:jc w:val="left"/>
          </w:pPr>
        </w:pPrChange>
      </w:pPr>
    </w:p>
    <w:p w14:paraId="13FB80F1" w14:textId="33F1754B" w:rsidR="00B967FE" w:rsidDel="00F61520" w:rsidRDefault="00CA5895" w:rsidP="00CA5895">
      <w:pPr>
        <w:spacing w:line="240" w:lineRule="auto"/>
        <w:jc w:val="center"/>
        <w:rPr>
          <w:moveFrom w:id="482" w:author="# CALEB CHIA WE KEAT (UC-FT)" w:date="2023-05-02T17:44:00Z"/>
          <w:u w:val="single"/>
        </w:rPr>
      </w:pPr>
      <w:moveFromRangeStart w:id="483" w:author="# CALEB CHIA WE KEAT (UC-FT)" w:date="2023-05-02T17:44:00Z" w:name="move133941909"/>
      <w:moveFrom w:id="484" w:author="# CALEB CHIA WE KEAT (UC-FT)" w:date="2023-05-02T17:44:00Z">
        <w:r w:rsidDel="00F61520">
          <w:rPr>
            <w:u w:val="single"/>
          </w:rPr>
          <w:t xml:space="preserve">Table </w:t>
        </w:r>
        <w:r w:rsidRPr="00E74F99" w:rsidDel="00F61520">
          <w:rPr>
            <w:highlight w:val="yellow"/>
            <w:u w:val="single"/>
          </w:rPr>
          <w:t>x</w:t>
        </w:r>
        <w:r w:rsidDel="00F61520">
          <w:rPr>
            <w:u w:val="single"/>
          </w:rPr>
          <w:t xml:space="preserve">: Political affiliation of top 5 states </w:t>
        </w:r>
      </w:moveFrom>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85" w:author="# CALEB CHIA WE KEAT (UC-FT)" w:date="2023-04-24T16:23:00Z">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5130"/>
        <w:gridCol w:w="5330"/>
        <w:tblGridChange w:id="486">
          <w:tblGrid>
            <w:gridCol w:w="5130"/>
            <w:gridCol w:w="5330"/>
          </w:tblGrid>
        </w:tblGridChange>
      </w:tblGrid>
      <w:tr w:rsidR="00CA5895" w:rsidDel="00F61520" w14:paraId="3DE4061A" w14:textId="05BAACDD" w:rsidTr="00B967FE">
        <w:tc>
          <w:tcPr>
            <w:tcW w:w="5670" w:type="dxa"/>
            <w:shd w:val="clear" w:color="auto" w:fill="auto"/>
            <w:tcPrChange w:id="487" w:author="# CALEB CHIA WE KEAT (UC-FT)" w:date="2023-04-24T16:23:00Z">
              <w:tcPr>
                <w:tcW w:w="5670" w:type="dxa"/>
              </w:tcPr>
            </w:tcPrChange>
          </w:tcPr>
          <w:p w14:paraId="5ACA6A1A" w14:textId="5ABAD1FC" w:rsidR="00CA5895" w:rsidRPr="00D547C8" w:rsidDel="00F61520" w:rsidRDefault="00CA5895">
            <w:pPr>
              <w:spacing w:line="240" w:lineRule="auto"/>
              <w:jc w:val="center"/>
              <w:rPr>
                <w:moveFrom w:id="488" w:author="# CALEB CHIA WE KEAT (UC-FT)" w:date="2023-05-02T17:44:00Z"/>
                <w:b/>
                <w:bCs/>
                <w:kern w:val="24"/>
                <w:lang w:val="en-US"/>
              </w:rPr>
              <w:pPrChange w:id="489" w:author="# CALEB CHIA WE KEAT (UC-FT)" w:date="2023-04-24T16:23:00Z">
                <w:pPr>
                  <w:spacing w:line="240" w:lineRule="auto"/>
                </w:pPr>
              </w:pPrChange>
            </w:pPr>
            <w:moveFrom w:id="490" w:author="# CALEB CHIA WE KEAT (UC-FT)" w:date="2023-05-02T17:44:00Z">
              <w:r w:rsidDel="00F61520">
                <w:rPr>
                  <w:b/>
                  <w:bCs/>
                  <w:kern w:val="24"/>
                  <w:lang w:val="en-US"/>
                </w:rPr>
                <w:t>Highest Sentiment</w:t>
              </w:r>
            </w:moveFrom>
          </w:p>
        </w:tc>
        <w:tc>
          <w:tcPr>
            <w:tcW w:w="4790" w:type="dxa"/>
            <w:shd w:val="clear" w:color="auto" w:fill="auto"/>
            <w:tcPrChange w:id="491" w:author="# CALEB CHIA WE KEAT (UC-FT)" w:date="2023-04-24T16:23:00Z">
              <w:tcPr>
                <w:tcW w:w="4790" w:type="dxa"/>
              </w:tcPr>
            </w:tcPrChange>
          </w:tcPr>
          <w:p w14:paraId="22554FD3" w14:textId="30E614DA" w:rsidR="00CA5895" w:rsidRPr="00D547C8" w:rsidDel="00F61520" w:rsidRDefault="00CA5895">
            <w:pPr>
              <w:spacing w:line="240" w:lineRule="auto"/>
              <w:jc w:val="center"/>
              <w:rPr>
                <w:moveFrom w:id="492" w:author="# CALEB CHIA WE KEAT (UC-FT)" w:date="2023-05-02T17:44:00Z"/>
                <w:b/>
                <w:bCs/>
                <w:kern w:val="24"/>
                <w:lang w:val="en-US"/>
              </w:rPr>
              <w:pPrChange w:id="493" w:author="# CALEB CHIA WE KEAT (UC-FT)" w:date="2023-04-24T16:23:00Z">
                <w:pPr>
                  <w:spacing w:line="240" w:lineRule="auto"/>
                </w:pPr>
              </w:pPrChange>
            </w:pPr>
            <w:moveFrom w:id="494" w:author="# CALEB CHIA WE KEAT (UC-FT)" w:date="2023-05-02T17:44:00Z">
              <w:r w:rsidDel="00F61520">
                <w:rPr>
                  <w:b/>
                  <w:bCs/>
                  <w:kern w:val="24"/>
                  <w:lang w:val="en-US"/>
                </w:rPr>
                <w:t>Lowest Sentiment</w:t>
              </w:r>
            </w:moveFrom>
          </w:p>
        </w:tc>
      </w:tr>
      <w:tr w:rsidR="00CA5895" w:rsidDel="00F61520" w14:paraId="4595ADB3" w14:textId="3F88DDB4" w:rsidTr="00546F3D">
        <w:trPr>
          <w:ins w:id="495" w:author="Munish Kumar" w:date="2023-03-15T17:55:00Z"/>
        </w:trPr>
        <w:tc>
          <w:tcPr>
            <w:tcW w:w="5670" w:type="dxa"/>
            <w:shd w:val="clear" w:color="auto" w:fill="auto"/>
          </w:tcPr>
          <w:tbl>
            <w:tblPr>
              <w:tblStyle w:val="TableGrid"/>
              <w:tblW w:w="0" w:type="auto"/>
              <w:jc w:val="center"/>
              <w:tblLook w:val="04A0" w:firstRow="1" w:lastRow="0" w:firstColumn="1" w:lastColumn="0" w:noHBand="0" w:noVBand="1"/>
              <w:tblPrChange w:id="496" w:author="# CALEB CHIA WE KEAT (UC-FT)" w:date="2023-04-24T16:24:00Z">
                <w:tblPr>
                  <w:tblStyle w:val="TableGrid"/>
                  <w:tblW w:w="0" w:type="auto"/>
                  <w:jc w:val="center"/>
                  <w:tblLook w:val="04A0" w:firstRow="1" w:lastRow="0" w:firstColumn="1" w:lastColumn="0" w:noHBand="0" w:noVBand="1"/>
                </w:tblPr>
              </w:tblPrChange>
            </w:tblPr>
            <w:tblGrid>
              <w:gridCol w:w="1157"/>
              <w:gridCol w:w="1559"/>
              <w:gridCol w:w="2188"/>
              <w:tblGridChange w:id="497">
                <w:tblGrid>
                  <w:gridCol w:w="1441"/>
                  <w:gridCol w:w="1463"/>
                  <w:gridCol w:w="2000"/>
                </w:tblGrid>
              </w:tblGridChange>
            </w:tblGrid>
            <w:tr w:rsidR="00CA5895" w:rsidRPr="00B967FE" w:rsidDel="00F61520" w14:paraId="3C53C5E7" w14:textId="2CC67722" w:rsidTr="00B967FE">
              <w:trPr>
                <w:jc w:val="center"/>
                <w:trPrChange w:id="498" w:author="# CALEB CHIA WE KEAT (UC-FT)" w:date="2023-04-24T16:24:00Z">
                  <w:trPr>
                    <w:jc w:val="center"/>
                  </w:trPr>
                </w:trPrChange>
              </w:trPr>
              <w:tc>
                <w:tcPr>
                  <w:tcW w:w="1157" w:type="dxa"/>
                  <w:shd w:val="clear" w:color="auto" w:fill="D9D9D9" w:themeFill="background1" w:themeFillShade="D9"/>
                  <w:vAlign w:val="center"/>
                  <w:tcPrChange w:id="499" w:author="# CALEB CHIA WE KEAT (UC-FT)" w:date="2023-04-24T16:24:00Z">
                    <w:tcPr>
                      <w:tcW w:w="1441" w:type="dxa"/>
                      <w:shd w:val="clear" w:color="auto" w:fill="D9D9D9" w:themeFill="background1" w:themeFillShade="D9"/>
                      <w:vAlign w:val="center"/>
                    </w:tcPr>
                  </w:tcPrChange>
                </w:tcPr>
                <w:p w14:paraId="5FC21933" w14:textId="6F33830C" w:rsidR="00CA5895" w:rsidRPr="00B967FE" w:rsidDel="00F61520" w:rsidRDefault="00CA5895" w:rsidP="00CA5895">
                  <w:pPr>
                    <w:spacing w:line="240" w:lineRule="auto"/>
                    <w:rPr>
                      <w:moveFrom w:id="500" w:author="# CALEB CHIA WE KEAT (UC-FT)" w:date="2023-05-02T17:44:00Z"/>
                      <w:b/>
                      <w:bCs/>
                      <w:sz w:val="22"/>
                      <w:szCs w:val="22"/>
                      <w:rPrChange w:id="501" w:author="# CALEB CHIA WE KEAT (UC-FT)" w:date="2023-04-24T16:22:00Z">
                        <w:rPr>
                          <w:moveFrom w:id="502" w:author="# CALEB CHIA WE KEAT (UC-FT)" w:date="2023-05-02T17:44:00Z"/>
                          <w:b/>
                          <w:bCs/>
                        </w:rPr>
                      </w:rPrChange>
                    </w:rPr>
                  </w:pPr>
                  <w:moveFrom w:id="503" w:author="# CALEB CHIA WE KEAT (UC-FT)" w:date="2023-05-02T17:44:00Z">
                    <w:r w:rsidRPr="00B967FE" w:rsidDel="00F61520">
                      <w:rPr>
                        <w:b/>
                        <w:bCs/>
                        <w:kern w:val="24"/>
                        <w:sz w:val="22"/>
                        <w:szCs w:val="22"/>
                        <w:lang w:val="en-US"/>
                        <w:rPrChange w:id="504" w:author="# CALEB CHIA WE KEAT (UC-FT)" w:date="2023-04-24T16:22:00Z">
                          <w:rPr>
                            <w:b/>
                            <w:bCs/>
                            <w:kern w:val="24"/>
                            <w:lang w:val="en-US"/>
                          </w:rPr>
                        </w:rPrChange>
                      </w:rPr>
                      <w:t>State</w:t>
                    </w:r>
                  </w:moveFrom>
                </w:p>
              </w:tc>
              <w:tc>
                <w:tcPr>
                  <w:tcW w:w="1559" w:type="dxa"/>
                  <w:shd w:val="clear" w:color="auto" w:fill="D9D9D9" w:themeFill="background1" w:themeFillShade="D9"/>
                  <w:vAlign w:val="center"/>
                  <w:tcPrChange w:id="505" w:author="# CALEB CHIA WE KEAT (UC-FT)" w:date="2023-04-24T16:24:00Z">
                    <w:tcPr>
                      <w:tcW w:w="1463" w:type="dxa"/>
                      <w:shd w:val="clear" w:color="auto" w:fill="D9D9D9" w:themeFill="background1" w:themeFillShade="D9"/>
                      <w:vAlign w:val="center"/>
                    </w:tcPr>
                  </w:tcPrChange>
                </w:tcPr>
                <w:p w14:paraId="344D9CCF" w14:textId="3618BB4E" w:rsidR="00CA5895" w:rsidRPr="00B967FE" w:rsidDel="00F61520" w:rsidRDefault="00CA5895" w:rsidP="00CA5895">
                  <w:pPr>
                    <w:spacing w:line="240" w:lineRule="auto"/>
                    <w:jc w:val="center"/>
                    <w:rPr>
                      <w:moveFrom w:id="506" w:author="# CALEB CHIA WE KEAT (UC-FT)" w:date="2023-05-02T17:44:00Z"/>
                      <w:b/>
                      <w:bCs/>
                      <w:sz w:val="22"/>
                      <w:szCs w:val="22"/>
                      <w:rPrChange w:id="507" w:author="# CALEB CHIA WE KEAT (UC-FT)" w:date="2023-04-24T16:22:00Z">
                        <w:rPr>
                          <w:moveFrom w:id="508" w:author="# CALEB CHIA WE KEAT (UC-FT)" w:date="2023-05-02T17:44:00Z"/>
                          <w:b/>
                          <w:bCs/>
                        </w:rPr>
                      </w:rPrChange>
                    </w:rPr>
                  </w:pPr>
                  <w:moveFrom w:id="509" w:author="# CALEB CHIA WE KEAT (UC-FT)" w:date="2023-05-02T17:44:00Z">
                    <w:r w:rsidRPr="00B967FE" w:rsidDel="00F61520">
                      <w:rPr>
                        <w:b/>
                        <w:bCs/>
                        <w:kern w:val="24"/>
                        <w:sz w:val="22"/>
                        <w:szCs w:val="22"/>
                        <w:lang w:val="en-US"/>
                        <w:rPrChange w:id="510" w:author="# CALEB CHIA WE KEAT (UC-FT)" w:date="2023-04-24T16:22:00Z">
                          <w:rPr>
                            <w:b/>
                            <w:bCs/>
                            <w:kern w:val="24"/>
                            <w:lang w:val="en-US"/>
                          </w:rPr>
                        </w:rPrChange>
                      </w:rPr>
                      <w:t>Average Sentiment</w:t>
                    </w:r>
                  </w:moveFrom>
                </w:p>
              </w:tc>
              <w:tc>
                <w:tcPr>
                  <w:tcW w:w="2188" w:type="dxa"/>
                  <w:shd w:val="clear" w:color="auto" w:fill="D9D9D9" w:themeFill="background1" w:themeFillShade="D9"/>
                  <w:tcPrChange w:id="511" w:author="# CALEB CHIA WE KEAT (UC-FT)" w:date="2023-04-24T16:24:00Z">
                    <w:tcPr>
                      <w:tcW w:w="2000" w:type="dxa"/>
                      <w:shd w:val="clear" w:color="auto" w:fill="D9D9D9" w:themeFill="background1" w:themeFillShade="D9"/>
                    </w:tcPr>
                  </w:tcPrChange>
                </w:tcPr>
                <w:p w14:paraId="20857E87" w14:textId="559AC00C" w:rsidR="00CA5895" w:rsidRPr="00B967FE" w:rsidDel="00F61520" w:rsidRDefault="00CA5895" w:rsidP="00CA5895">
                  <w:pPr>
                    <w:spacing w:line="240" w:lineRule="auto"/>
                    <w:jc w:val="center"/>
                    <w:rPr>
                      <w:moveFrom w:id="512" w:author="# CALEB CHIA WE KEAT (UC-FT)" w:date="2023-05-02T17:44:00Z"/>
                      <w:b/>
                      <w:bCs/>
                      <w:kern w:val="24"/>
                      <w:sz w:val="22"/>
                      <w:szCs w:val="22"/>
                      <w:lang w:val="en-US"/>
                      <w:rPrChange w:id="513" w:author="# CALEB CHIA WE KEAT (UC-FT)" w:date="2023-04-24T16:22:00Z">
                        <w:rPr>
                          <w:moveFrom w:id="514" w:author="# CALEB CHIA WE KEAT (UC-FT)" w:date="2023-05-02T17:44:00Z"/>
                          <w:b/>
                          <w:bCs/>
                          <w:kern w:val="24"/>
                          <w:lang w:val="en-US"/>
                        </w:rPr>
                      </w:rPrChange>
                    </w:rPr>
                  </w:pPr>
                  <w:moveFrom w:id="515" w:author="# CALEB CHIA WE KEAT (UC-FT)" w:date="2023-05-02T17:44:00Z">
                    <w:r w:rsidRPr="00B967FE" w:rsidDel="00F61520">
                      <w:rPr>
                        <w:b/>
                        <w:bCs/>
                        <w:kern w:val="24"/>
                        <w:sz w:val="22"/>
                        <w:szCs w:val="22"/>
                        <w:lang w:val="en-US"/>
                        <w:rPrChange w:id="516" w:author="# CALEB CHIA WE KEAT (UC-FT)" w:date="2023-04-24T16:22:00Z">
                          <w:rPr>
                            <w:b/>
                            <w:bCs/>
                            <w:kern w:val="24"/>
                            <w:lang w:val="en-US"/>
                          </w:rPr>
                        </w:rPrChange>
                      </w:rPr>
                      <w:t>Political Affiliation: 2020 Presidential Elections</w:t>
                    </w:r>
                  </w:moveFrom>
                </w:p>
              </w:tc>
            </w:tr>
            <w:tr w:rsidR="00CA5895" w:rsidRPr="00B967FE" w:rsidDel="00F61520" w14:paraId="5B323FC2" w14:textId="48170C37" w:rsidTr="00B967FE">
              <w:trPr>
                <w:jc w:val="center"/>
                <w:trPrChange w:id="517" w:author="# CALEB CHIA WE KEAT (UC-FT)" w:date="2023-04-24T16:24:00Z">
                  <w:trPr>
                    <w:jc w:val="center"/>
                  </w:trPr>
                </w:trPrChange>
              </w:trPr>
              <w:tc>
                <w:tcPr>
                  <w:tcW w:w="1157" w:type="dxa"/>
                  <w:vAlign w:val="center"/>
                  <w:tcPrChange w:id="518" w:author="# CALEB CHIA WE KEAT (UC-FT)" w:date="2023-04-24T16:24:00Z">
                    <w:tcPr>
                      <w:tcW w:w="1441" w:type="dxa"/>
                      <w:vAlign w:val="center"/>
                    </w:tcPr>
                  </w:tcPrChange>
                </w:tcPr>
                <w:p w14:paraId="74DC05FB" w14:textId="1044ED36" w:rsidR="00CA5895" w:rsidRPr="00B967FE" w:rsidDel="00F61520" w:rsidRDefault="00CA5895" w:rsidP="00CA5895">
                  <w:pPr>
                    <w:spacing w:line="240" w:lineRule="auto"/>
                    <w:rPr>
                      <w:moveFrom w:id="519" w:author="# CALEB CHIA WE KEAT (UC-FT)" w:date="2023-05-02T17:44:00Z"/>
                      <w:sz w:val="22"/>
                      <w:szCs w:val="22"/>
                      <w:rPrChange w:id="520" w:author="# CALEB CHIA WE KEAT (UC-FT)" w:date="2023-04-24T16:22:00Z">
                        <w:rPr>
                          <w:moveFrom w:id="521" w:author="# CALEB CHIA WE KEAT (UC-FT)" w:date="2023-05-02T17:44:00Z"/>
                        </w:rPr>
                      </w:rPrChange>
                    </w:rPr>
                  </w:pPr>
                  <w:moveFrom w:id="522" w:author="# CALEB CHIA WE KEAT (UC-FT)" w:date="2023-05-02T17:44:00Z">
                    <w:r w:rsidRPr="00B967FE" w:rsidDel="00F61520">
                      <w:rPr>
                        <w:kern w:val="24"/>
                        <w:sz w:val="22"/>
                        <w:szCs w:val="22"/>
                        <w:lang w:val="en-US"/>
                        <w:rPrChange w:id="523" w:author="# CALEB CHIA WE KEAT (UC-FT)" w:date="2023-04-24T16:22:00Z">
                          <w:rPr>
                            <w:kern w:val="24"/>
                            <w:lang w:val="en-US"/>
                          </w:rPr>
                        </w:rPrChange>
                      </w:rPr>
                      <w:t>Vermont</w:t>
                    </w:r>
                  </w:moveFrom>
                </w:p>
              </w:tc>
              <w:tc>
                <w:tcPr>
                  <w:tcW w:w="1559" w:type="dxa"/>
                  <w:vAlign w:val="center"/>
                  <w:tcPrChange w:id="524" w:author="# CALEB CHIA WE KEAT (UC-FT)" w:date="2023-04-24T16:24:00Z">
                    <w:tcPr>
                      <w:tcW w:w="1463" w:type="dxa"/>
                      <w:vAlign w:val="center"/>
                    </w:tcPr>
                  </w:tcPrChange>
                </w:tcPr>
                <w:p w14:paraId="37DE70EF" w14:textId="034A64BB" w:rsidR="00CA5895" w:rsidRPr="00B967FE" w:rsidDel="00F61520" w:rsidRDefault="00CA5895" w:rsidP="00CA5895">
                  <w:pPr>
                    <w:spacing w:line="240" w:lineRule="auto"/>
                    <w:jc w:val="center"/>
                    <w:rPr>
                      <w:moveFrom w:id="525" w:author="# CALEB CHIA WE KEAT (UC-FT)" w:date="2023-05-02T17:44:00Z"/>
                      <w:sz w:val="22"/>
                      <w:szCs w:val="22"/>
                      <w:rPrChange w:id="526" w:author="# CALEB CHIA WE KEAT (UC-FT)" w:date="2023-04-24T16:22:00Z">
                        <w:rPr>
                          <w:moveFrom w:id="527" w:author="# CALEB CHIA WE KEAT (UC-FT)" w:date="2023-05-02T17:44:00Z"/>
                        </w:rPr>
                      </w:rPrChange>
                    </w:rPr>
                  </w:pPr>
                  <w:moveFrom w:id="528" w:author="# CALEB CHIA WE KEAT (UC-FT)" w:date="2023-05-02T17:44:00Z">
                    <w:r w:rsidRPr="00B967FE" w:rsidDel="00F61520">
                      <w:rPr>
                        <w:kern w:val="24"/>
                        <w:sz w:val="22"/>
                        <w:szCs w:val="22"/>
                        <w:lang w:val="en-US"/>
                        <w:rPrChange w:id="529" w:author="# CALEB CHIA WE KEAT (UC-FT)" w:date="2023-04-24T16:22:00Z">
                          <w:rPr>
                            <w:kern w:val="24"/>
                            <w:lang w:val="en-US"/>
                          </w:rPr>
                        </w:rPrChange>
                      </w:rPr>
                      <w:t>0.754</w:t>
                    </w:r>
                  </w:moveFrom>
                </w:p>
              </w:tc>
              <w:tc>
                <w:tcPr>
                  <w:tcW w:w="2188" w:type="dxa"/>
                  <w:tcPrChange w:id="530" w:author="# CALEB CHIA WE KEAT (UC-FT)" w:date="2023-04-24T16:24:00Z">
                    <w:tcPr>
                      <w:tcW w:w="2000" w:type="dxa"/>
                    </w:tcPr>
                  </w:tcPrChange>
                </w:tcPr>
                <w:p w14:paraId="6B9F5950" w14:textId="230D1623" w:rsidR="00CA5895" w:rsidRPr="00B967FE" w:rsidDel="00F61520" w:rsidRDefault="00CA5895" w:rsidP="00CA5895">
                  <w:pPr>
                    <w:spacing w:line="240" w:lineRule="auto"/>
                    <w:jc w:val="center"/>
                    <w:rPr>
                      <w:moveFrom w:id="531" w:author="# CALEB CHIA WE KEAT (UC-FT)" w:date="2023-05-02T17:44:00Z"/>
                      <w:kern w:val="24"/>
                      <w:sz w:val="22"/>
                      <w:szCs w:val="22"/>
                      <w:lang w:val="en-US"/>
                      <w:rPrChange w:id="532" w:author="# CALEB CHIA WE KEAT (UC-FT)" w:date="2023-04-24T16:22:00Z">
                        <w:rPr>
                          <w:moveFrom w:id="533" w:author="# CALEB CHIA WE KEAT (UC-FT)" w:date="2023-05-02T17:44:00Z"/>
                          <w:kern w:val="24"/>
                          <w:lang w:val="en-US"/>
                        </w:rPr>
                      </w:rPrChange>
                    </w:rPr>
                  </w:pPr>
                  <w:moveFrom w:id="534" w:author="# CALEB CHIA WE KEAT (UC-FT)" w:date="2023-05-02T17:44:00Z">
                    <w:r w:rsidRPr="00B967FE" w:rsidDel="00F61520">
                      <w:rPr>
                        <w:kern w:val="24"/>
                        <w:sz w:val="22"/>
                        <w:szCs w:val="22"/>
                        <w:lang w:val="en-US"/>
                        <w:rPrChange w:id="535" w:author="# CALEB CHIA WE KEAT (UC-FT)" w:date="2023-04-24T16:22:00Z">
                          <w:rPr>
                            <w:kern w:val="24"/>
                            <w:lang w:val="en-US"/>
                          </w:rPr>
                        </w:rPrChange>
                      </w:rPr>
                      <w:t>Blue</w:t>
                    </w:r>
                  </w:moveFrom>
                </w:p>
              </w:tc>
            </w:tr>
            <w:tr w:rsidR="00CA5895" w:rsidRPr="00B967FE" w:rsidDel="00F61520" w14:paraId="38D30813" w14:textId="7257A1AA" w:rsidTr="00B967FE">
              <w:trPr>
                <w:jc w:val="center"/>
                <w:trPrChange w:id="536" w:author="# CALEB CHIA WE KEAT (UC-FT)" w:date="2023-04-24T16:24:00Z">
                  <w:trPr>
                    <w:jc w:val="center"/>
                  </w:trPr>
                </w:trPrChange>
              </w:trPr>
              <w:tc>
                <w:tcPr>
                  <w:tcW w:w="1157" w:type="dxa"/>
                  <w:vAlign w:val="center"/>
                  <w:tcPrChange w:id="537" w:author="# CALEB CHIA WE KEAT (UC-FT)" w:date="2023-04-24T16:24:00Z">
                    <w:tcPr>
                      <w:tcW w:w="1441" w:type="dxa"/>
                      <w:vAlign w:val="center"/>
                    </w:tcPr>
                  </w:tcPrChange>
                </w:tcPr>
                <w:p w14:paraId="31C4CC52" w14:textId="23990375" w:rsidR="00CA5895" w:rsidRPr="00B967FE" w:rsidDel="00F61520" w:rsidRDefault="00CA5895" w:rsidP="00CA5895">
                  <w:pPr>
                    <w:spacing w:line="240" w:lineRule="auto"/>
                    <w:rPr>
                      <w:moveFrom w:id="538" w:author="# CALEB CHIA WE KEAT (UC-FT)" w:date="2023-05-02T17:44:00Z"/>
                      <w:sz w:val="22"/>
                      <w:szCs w:val="22"/>
                      <w:rPrChange w:id="539" w:author="# CALEB CHIA WE KEAT (UC-FT)" w:date="2023-04-24T16:22:00Z">
                        <w:rPr>
                          <w:moveFrom w:id="540" w:author="# CALEB CHIA WE KEAT (UC-FT)" w:date="2023-05-02T17:44:00Z"/>
                        </w:rPr>
                      </w:rPrChange>
                    </w:rPr>
                  </w:pPr>
                  <w:moveFrom w:id="541" w:author="# CALEB CHIA WE KEAT (UC-FT)" w:date="2023-05-02T17:44:00Z">
                    <w:r w:rsidRPr="00B967FE" w:rsidDel="00F61520">
                      <w:rPr>
                        <w:rFonts w:eastAsiaTheme="minorEastAsia"/>
                        <w:kern w:val="24"/>
                        <w:sz w:val="22"/>
                        <w:szCs w:val="22"/>
                        <w:rPrChange w:id="542" w:author="# CALEB CHIA WE KEAT (UC-FT)" w:date="2023-04-24T16:22:00Z">
                          <w:rPr>
                            <w:rFonts w:eastAsiaTheme="minorEastAsia"/>
                            <w:kern w:val="24"/>
                          </w:rPr>
                        </w:rPrChange>
                      </w:rPr>
                      <w:t>Wyoming</w:t>
                    </w:r>
                  </w:moveFrom>
                </w:p>
              </w:tc>
              <w:tc>
                <w:tcPr>
                  <w:tcW w:w="1559" w:type="dxa"/>
                  <w:vAlign w:val="center"/>
                  <w:tcPrChange w:id="543" w:author="# CALEB CHIA WE KEAT (UC-FT)" w:date="2023-04-24T16:24:00Z">
                    <w:tcPr>
                      <w:tcW w:w="1463" w:type="dxa"/>
                      <w:vAlign w:val="center"/>
                    </w:tcPr>
                  </w:tcPrChange>
                </w:tcPr>
                <w:p w14:paraId="65DF2D45" w14:textId="1B4CC1B5" w:rsidR="00CA5895" w:rsidRPr="00B967FE" w:rsidDel="00F61520" w:rsidRDefault="00CA5895" w:rsidP="00CA5895">
                  <w:pPr>
                    <w:spacing w:line="240" w:lineRule="auto"/>
                    <w:jc w:val="center"/>
                    <w:rPr>
                      <w:moveFrom w:id="544" w:author="# CALEB CHIA WE KEAT (UC-FT)" w:date="2023-05-02T17:44:00Z"/>
                      <w:sz w:val="22"/>
                      <w:szCs w:val="22"/>
                      <w:rPrChange w:id="545" w:author="# CALEB CHIA WE KEAT (UC-FT)" w:date="2023-04-24T16:22:00Z">
                        <w:rPr>
                          <w:moveFrom w:id="546" w:author="# CALEB CHIA WE KEAT (UC-FT)" w:date="2023-05-02T17:44:00Z"/>
                        </w:rPr>
                      </w:rPrChange>
                    </w:rPr>
                  </w:pPr>
                  <w:moveFrom w:id="547" w:author="# CALEB CHIA WE KEAT (UC-FT)" w:date="2023-05-02T17:44:00Z">
                    <w:r w:rsidRPr="00B967FE" w:rsidDel="00F61520">
                      <w:rPr>
                        <w:kern w:val="24"/>
                        <w:sz w:val="22"/>
                        <w:szCs w:val="22"/>
                        <w:lang w:val="en-US"/>
                        <w:rPrChange w:id="548" w:author="# CALEB CHIA WE KEAT (UC-FT)" w:date="2023-04-24T16:22:00Z">
                          <w:rPr>
                            <w:kern w:val="24"/>
                            <w:lang w:val="en-US"/>
                          </w:rPr>
                        </w:rPrChange>
                      </w:rPr>
                      <w:t>0.613</w:t>
                    </w:r>
                  </w:moveFrom>
                </w:p>
              </w:tc>
              <w:tc>
                <w:tcPr>
                  <w:tcW w:w="2188" w:type="dxa"/>
                  <w:tcPrChange w:id="549" w:author="# CALEB CHIA WE KEAT (UC-FT)" w:date="2023-04-24T16:24:00Z">
                    <w:tcPr>
                      <w:tcW w:w="2000" w:type="dxa"/>
                    </w:tcPr>
                  </w:tcPrChange>
                </w:tcPr>
                <w:p w14:paraId="3DD894D8" w14:textId="7EFE06CB" w:rsidR="00CA5895" w:rsidRPr="00B967FE" w:rsidDel="00F61520" w:rsidRDefault="00CA5895" w:rsidP="00CA5895">
                  <w:pPr>
                    <w:spacing w:line="240" w:lineRule="auto"/>
                    <w:jc w:val="center"/>
                    <w:rPr>
                      <w:moveFrom w:id="550" w:author="# CALEB CHIA WE KEAT (UC-FT)" w:date="2023-05-02T17:44:00Z"/>
                      <w:kern w:val="24"/>
                      <w:sz w:val="22"/>
                      <w:szCs w:val="22"/>
                      <w:lang w:val="en-US"/>
                      <w:rPrChange w:id="551" w:author="# CALEB CHIA WE KEAT (UC-FT)" w:date="2023-04-24T16:22:00Z">
                        <w:rPr>
                          <w:moveFrom w:id="552" w:author="# CALEB CHIA WE KEAT (UC-FT)" w:date="2023-05-02T17:44:00Z"/>
                          <w:kern w:val="24"/>
                          <w:lang w:val="en-US"/>
                        </w:rPr>
                      </w:rPrChange>
                    </w:rPr>
                  </w:pPr>
                  <w:moveFrom w:id="553" w:author="# CALEB CHIA WE KEAT (UC-FT)" w:date="2023-05-02T17:44:00Z">
                    <w:r w:rsidRPr="00B967FE" w:rsidDel="00F61520">
                      <w:rPr>
                        <w:kern w:val="24"/>
                        <w:sz w:val="22"/>
                        <w:szCs w:val="22"/>
                        <w:lang w:val="en-US"/>
                        <w:rPrChange w:id="554" w:author="# CALEB CHIA WE KEAT (UC-FT)" w:date="2023-04-24T16:22:00Z">
                          <w:rPr>
                            <w:kern w:val="24"/>
                            <w:lang w:val="en-US"/>
                          </w:rPr>
                        </w:rPrChange>
                      </w:rPr>
                      <w:t>Red</w:t>
                    </w:r>
                  </w:moveFrom>
                </w:p>
              </w:tc>
            </w:tr>
            <w:tr w:rsidR="00CA5895" w:rsidRPr="00B967FE" w:rsidDel="00F61520" w14:paraId="121C2921" w14:textId="08468B87" w:rsidTr="00B967FE">
              <w:trPr>
                <w:jc w:val="center"/>
                <w:trPrChange w:id="555" w:author="# CALEB CHIA WE KEAT (UC-FT)" w:date="2023-04-24T16:24:00Z">
                  <w:trPr>
                    <w:jc w:val="center"/>
                  </w:trPr>
                </w:trPrChange>
              </w:trPr>
              <w:tc>
                <w:tcPr>
                  <w:tcW w:w="1157" w:type="dxa"/>
                  <w:vAlign w:val="center"/>
                  <w:tcPrChange w:id="556" w:author="# CALEB CHIA WE KEAT (UC-FT)" w:date="2023-04-24T16:24:00Z">
                    <w:tcPr>
                      <w:tcW w:w="1441" w:type="dxa"/>
                      <w:vAlign w:val="center"/>
                    </w:tcPr>
                  </w:tcPrChange>
                </w:tcPr>
                <w:p w14:paraId="12E98012" w14:textId="42EC2E39" w:rsidR="00CA5895" w:rsidRPr="00B967FE" w:rsidDel="00F61520" w:rsidRDefault="00CA5895" w:rsidP="00CA5895">
                  <w:pPr>
                    <w:spacing w:line="240" w:lineRule="auto"/>
                    <w:rPr>
                      <w:moveFrom w:id="557" w:author="# CALEB CHIA WE KEAT (UC-FT)" w:date="2023-05-02T17:44:00Z"/>
                      <w:sz w:val="22"/>
                      <w:szCs w:val="22"/>
                      <w:rPrChange w:id="558" w:author="# CALEB CHIA WE KEAT (UC-FT)" w:date="2023-04-24T16:22:00Z">
                        <w:rPr>
                          <w:moveFrom w:id="559" w:author="# CALEB CHIA WE KEAT (UC-FT)" w:date="2023-05-02T17:44:00Z"/>
                        </w:rPr>
                      </w:rPrChange>
                    </w:rPr>
                  </w:pPr>
                  <w:moveFrom w:id="560" w:author="# CALEB CHIA WE KEAT (UC-FT)" w:date="2023-05-02T17:44:00Z">
                    <w:r w:rsidRPr="00B967FE" w:rsidDel="00F61520">
                      <w:rPr>
                        <w:rFonts w:eastAsiaTheme="minorEastAsia"/>
                        <w:kern w:val="24"/>
                        <w:sz w:val="22"/>
                        <w:szCs w:val="22"/>
                        <w:rPrChange w:id="561" w:author="# CALEB CHIA WE KEAT (UC-FT)" w:date="2023-04-24T16:22:00Z">
                          <w:rPr>
                            <w:rFonts w:eastAsiaTheme="minorEastAsia"/>
                            <w:kern w:val="24"/>
                          </w:rPr>
                        </w:rPrChange>
                      </w:rPr>
                      <w:t>Arkansas</w:t>
                    </w:r>
                  </w:moveFrom>
                </w:p>
              </w:tc>
              <w:tc>
                <w:tcPr>
                  <w:tcW w:w="1559" w:type="dxa"/>
                  <w:vAlign w:val="center"/>
                  <w:tcPrChange w:id="562" w:author="# CALEB CHIA WE KEAT (UC-FT)" w:date="2023-04-24T16:24:00Z">
                    <w:tcPr>
                      <w:tcW w:w="1463" w:type="dxa"/>
                      <w:vAlign w:val="center"/>
                    </w:tcPr>
                  </w:tcPrChange>
                </w:tcPr>
                <w:p w14:paraId="22E2EABD" w14:textId="583F7463" w:rsidR="00CA5895" w:rsidRPr="00B967FE" w:rsidDel="00F61520" w:rsidRDefault="00CA5895" w:rsidP="00CA5895">
                  <w:pPr>
                    <w:spacing w:line="240" w:lineRule="auto"/>
                    <w:jc w:val="center"/>
                    <w:rPr>
                      <w:moveFrom w:id="563" w:author="# CALEB CHIA WE KEAT (UC-FT)" w:date="2023-05-02T17:44:00Z"/>
                      <w:sz w:val="22"/>
                      <w:szCs w:val="22"/>
                      <w:rPrChange w:id="564" w:author="# CALEB CHIA WE KEAT (UC-FT)" w:date="2023-04-24T16:22:00Z">
                        <w:rPr>
                          <w:moveFrom w:id="565" w:author="# CALEB CHIA WE KEAT (UC-FT)" w:date="2023-05-02T17:44:00Z"/>
                        </w:rPr>
                      </w:rPrChange>
                    </w:rPr>
                  </w:pPr>
                  <w:moveFrom w:id="566" w:author="# CALEB CHIA WE KEAT (UC-FT)" w:date="2023-05-02T17:44:00Z">
                    <w:r w:rsidRPr="00B967FE" w:rsidDel="00F61520">
                      <w:rPr>
                        <w:kern w:val="24"/>
                        <w:sz w:val="22"/>
                        <w:szCs w:val="22"/>
                        <w:lang w:val="en-US"/>
                        <w:rPrChange w:id="567" w:author="# CALEB CHIA WE KEAT (UC-FT)" w:date="2023-04-24T16:22:00Z">
                          <w:rPr>
                            <w:kern w:val="24"/>
                            <w:lang w:val="en-US"/>
                          </w:rPr>
                        </w:rPrChange>
                      </w:rPr>
                      <w:t>0.591</w:t>
                    </w:r>
                  </w:moveFrom>
                </w:p>
              </w:tc>
              <w:tc>
                <w:tcPr>
                  <w:tcW w:w="2188" w:type="dxa"/>
                  <w:tcPrChange w:id="568" w:author="# CALEB CHIA WE KEAT (UC-FT)" w:date="2023-04-24T16:24:00Z">
                    <w:tcPr>
                      <w:tcW w:w="2000" w:type="dxa"/>
                    </w:tcPr>
                  </w:tcPrChange>
                </w:tcPr>
                <w:p w14:paraId="765410F9" w14:textId="3F7F0DF0" w:rsidR="00CA5895" w:rsidRPr="00B967FE" w:rsidDel="00F61520" w:rsidRDefault="00CA5895" w:rsidP="00CA5895">
                  <w:pPr>
                    <w:spacing w:line="240" w:lineRule="auto"/>
                    <w:jc w:val="center"/>
                    <w:rPr>
                      <w:moveFrom w:id="569" w:author="# CALEB CHIA WE KEAT (UC-FT)" w:date="2023-05-02T17:44:00Z"/>
                      <w:kern w:val="24"/>
                      <w:sz w:val="22"/>
                      <w:szCs w:val="22"/>
                      <w:lang w:val="en-US"/>
                      <w:rPrChange w:id="570" w:author="# CALEB CHIA WE KEAT (UC-FT)" w:date="2023-04-24T16:22:00Z">
                        <w:rPr>
                          <w:moveFrom w:id="571" w:author="# CALEB CHIA WE KEAT (UC-FT)" w:date="2023-05-02T17:44:00Z"/>
                          <w:kern w:val="24"/>
                          <w:lang w:val="en-US"/>
                        </w:rPr>
                      </w:rPrChange>
                    </w:rPr>
                  </w:pPr>
                  <w:moveFrom w:id="572" w:author="# CALEB CHIA WE KEAT (UC-FT)" w:date="2023-05-02T17:44:00Z">
                    <w:r w:rsidRPr="00B967FE" w:rsidDel="00F61520">
                      <w:rPr>
                        <w:kern w:val="24"/>
                        <w:sz w:val="22"/>
                        <w:szCs w:val="22"/>
                        <w:lang w:val="en-US"/>
                        <w:rPrChange w:id="573" w:author="# CALEB CHIA WE KEAT (UC-FT)" w:date="2023-04-24T16:22:00Z">
                          <w:rPr>
                            <w:kern w:val="24"/>
                            <w:lang w:val="en-US"/>
                          </w:rPr>
                        </w:rPrChange>
                      </w:rPr>
                      <w:t>Red</w:t>
                    </w:r>
                  </w:moveFrom>
                </w:p>
              </w:tc>
            </w:tr>
            <w:tr w:rsidR="00CA5895" w:rsidRPr="00B967FE" w:rsidDel="00F61520" w14:paraId="690E085D" w14:textId="3A519555" w:rsidTr="00B967FE">
              <w:trPr>
                <w:jc w:val="center"/>
                <w:trPrChange w:id="574" w:author="# CALEB CHIA WE KEAT (UC-FT)" w:date="2023-04-24T16:24:00Z">
                  <w:trPr>
                    <w:jc w:val="center"/>
                  </w:trPr>
                </w:trPrChange>
              </w:trPr>
              <w:tc>
                <w:tcPr>
                  <w:tcW w:w="1157" w:type="dxa"/>
                  <w:vAlign w:val="center"/>
                  <w:tcPrChange w:id="575" w:author="# CALEB CHIA WE KEAT (UC-FT)" w:date="2023-04-24T16:24:00Z">
                    <w:tcPr>
                      <w:tcW w:w="1441" w:type="dxa"/>
                      <w:vAlign w:val="center"/>
                    </w:tcPr>
                  </w:tcPrChange>
                </w:tcPr>
                <w:p w14:paraId="5D629673" w14:textId="24D75D2F" w:rsidR="00CA5895" w:rsidRPr="00B967FE" w:rsidDel="00F61520" w:rsidRDefault="00CA5895" w:rsidP="00CA5895">
                  <w:pPr>
                    <w:spacing w:line="240" w:lineRule="auto"/>
                    <w:rPr>
                      <w:moveFrom w:id="576" w:author="# CALEB CHIA WE KEAT (UC-FT)" w:date="2023-05-02T17:44:00Z"/>
                      <w:sz w:val="22"/>
                      <w:szCs w:val="22"/>
                      <w:rPrChange w:id="577" w:author="# CALEB CHIA WE KEAT (UC-FT)" w:date="2023-04-24T16:22:00Z">
                        <w:rPr>
                          <w:moveFrom w:id="578" w:author="# CALEB CHIA WE KEAT (UC-FT)" w:date="2023-05-02T17:44:00Z"/>
                        </w:rPr>
                      </w:rPrChange>
                    </w:rPr>
                  </w:pPr>
                  <w:moveFrom w:id="579" w:author="# CALEB CHIA WE KEAT (UC-FT)" w:date="2023-05-02T17:44:00Z">
                    <w:r w:rsidRPr="00B967FE" w:rsidDel="00F61520">
                      <w:rPr>
                        <w:rFonts w:eastAsiaTheme="minorEastAsia"/>
                        <w:kern w:val="24"/>
                        <w:sz w:val="22"/>
                        <w:szCs w:val="22"/>
                        <w:rPrChange w:id="580" w:author="# CALEB CHIA WE KEAT (UC-FT)" w:date="2023-04-24T16:22:00Z">
                          <w:rPr>
                            <w:rFonts w:eastAsiaTheme="minorEastAsia"/>
                            <w:kern w:val="24"/>
                          </w:rPr>
                        </w:rPrChange>
                      </w:rPr>
                      <w:t>Utah</w:t>
                    </w:r>
                  </w:moveFrom>
                </w:p>
              </w:tc>
              <w:tc>
                <w:tcPr>
                  <w:tcW w:w="1559" w:type="dxa"/>
                  <w:vAlign w:val="center"/>
                  <w:tcPrChange w:id="581" w:author="# CALEB CHIA WE KEAT (UC-FT)" w:date="2023-04-24T16:24:00Z">
                    <w:tcPr>
                      <w:tcW w:w="1463" w:type="dxa"/>
                      <w:vAlign w:val="center"/>
                    </w:tcPr>
                  </w:tcPrChange>
                </w:tcPr>
                <w:p w14:paraId="2A32B436" w14:textId="3464A2CB" w:rsidR="00CA5895" w:rsidRPr="00B967FE" w:rsidDel="00F61520" w:rsidRDefault="00CA5895" w:rsidP="00CA5895">
                  <w:pPr>
                    <w:spacing w:line="240" w:lineRule="auto"/>
                    <w:jc w:val="center"/>
                    <w:rPr>
                      <w:moveFrom w:id="582" w:author="# CALEB CHIA WE KEAT (UC-FT)" w:date="2023-05-02T17:44:00Z"/>
                      <w:sz w:val="22"/>
                      <w:szCs w:val="22"/>
                      <w:rPrChange w:id="583" w:author="# CALEB CHIA WE KEAT (UC-FT)" w:date="2023-04-24T16:22:00Z">
                        <w:rPr>
                          <w:moveFrom w:id="584" w:author="# CALEB CHIA WE KEAT (UC-FT)" w:date="2023-05-02T17:44:00Z"/>
                        </w:rPr>
                      </w:rPrChange>
                    </w:rPr>
                  </w:pPr>
                  <w:moveFrom w:id="585" w:author="# CALEB CHIA WE KEAT (UC-FT)" w:date="2023-05-02T17:44:00Z">
                    <w:r w:rsidRPr="00B967FE" w:rsidDel="00F61520">
                      <w:rPr>
                        <w:kern w:val="24"/>
                        <w:sz w:val="22"/>
                        <w:szCs w:val="22"/>
                        <w:lang w:val="en-US"/>
                        <w:rPrChange w:id="586" w:author="# CALEB CHIA WE KEAT (UC-FT)" w:date="2023-04-24T16:22:00Z">
                          <w:rPr>
                            <w:kern w:val="24"/>
                            <w:lang w:val="en-US"/>
                          </w:rPr>
                        </w:rPrChange>
                      </w:rPr>
                      <w:t>0.555</w:t>
                    </w:r>
                  </w:moveFrom>
                </w:p>
              </w:tc>
              <w:tc>
                <w:tcPr>
                  <w:tcW w:w="2188" w:type="dxa"/>
                  <w:tcPrChange w:id="587" w:author="# CALEB CHIA WE KEAT (UC-FT)" w:date="2023-04-24T16:24:00Z">
                    <w:tcPr>
                      <w:tcW w:w="2000" w:type="dxa"/>
                    </w:tcPr>
                  </w:tcPrChange>
                </w:tcPr>
                <w:p w14:paraId="76384DCF" w14:textId="322115E4" w:rsidR="00CA5895" w:rsidRPr="00B967FE" w:rsidDel="00F61520" w:rsidRDefault="00CA5895" w:rsidP="00CA5895">
                  <w:pPr>
                    <w:spacing w:line="240" w:lineRule="auto"/>
                    <w:jc w:val="center"/>
                    <w:rPr>
                      <w:moveFrom w:id="588" w:author="# CALEB CHIA WE KEAT (UC-FT)" w:date="2023-05-02T17:44:00Z"/>
                      <w:kern w:val="24"/>
                      <w:sz w:val="22"/>
                      <w:szCs w:val="22"/>
                      <w:lang w:val="en-US"/>
                      <w:rPrChange w:id="589" w:author="# CALEB CHIA WE KEAT (UC-FT)" w:date="2023-04-24T16:22:00Z">
                        <w:rPr>
                          <w:moveFrom w:id="590" w:author="# CALEB CHIA WE KEAT (UC-FT)" w:date="2023-05-02T17:44:00Z"/>
                          <w:kern w:val="24"/>
                          <w:lang w:val="en-US"/>
                        </w:rPr>
                      </w:rPrChange>
                    </w:rPr>
                  </w:pPr>
                  <w:moveFrom w:id="591" w:author="# CALEB CHIA WE KEAT (UC-FT)" w:date="2023-05-02T17:44:00Z">
                    <w:r w:rsidRPr="00B967FE" w:rsidDel="00F61520">
                      <w:rPr>
                        <w:kern w:val="24"/>
                        <w:sz w:val="22"/>
                        <w:szCs w:val="22"/>
                        <w:lang w:val="en-US"/>
                        <w:rPrChange w:id="592" w:author="# CALEB CHIA WE KEAT (UC-FT)" w:date="2023-04-24T16:22:00Z">
                          <w:rPr>
                            <w:kern w:val="24"/>
                            <w:lang w:val="en-US"/>
                          </w:rPr>
                        </w:rPrChange>
                      </w:rPr>
                      <w:t>Red</w:t>
                    </w:r>
                  </w:moveFrom>
                </w:p>
              </w:tc>
            </w:tr>
            <w:tr w:rsidR="00CA5895" w:rsidRPr="00B967FE" w:rsidDel="00F61520" w14:paraId="200C55DE" w14:textId="2881E89B" w:rsidTr="00B967FE">
              <w:trPr>
                <w:jc w:val="center"/>
                <w:trPrChange w:id="593" w:author="# CALEB CHIA WE KEAT (UC-FT)" w:date="2023-04-24T16:24:00Z">
                  <w:trPr>
                    <w:jc w:val="center"/>
                  </w:trPr>
                </w:trPrChange>
              </w:trPr>
              <w:tc>
                <w:tcPr>
                  <w:tcW w:w="1157" w:type="dxa"/>
                  <w:vAlign w:val="center"/>
                  <w:tcPrChange w:id="594" w:author="# CALEB CHIA WE KEAT (UC-FT)" w:date="2023-04-24T16:24:00Z">
                    <w:tcPr>
                      <w:tcW w:w="1441" w:type="dxa"/>
                      <w:vAlign w:val="center"/>
                    </w:tcPr>
                  </w:tcPrChange>
                </w:tcPr>
                <w:p w14:paraId="5A63D5E3" w14:textId="70DDB2F8" w:rsidR="00CA5895" w:rsidRPr="00B967FE" w:rsidDel="00F61520" w:rsidRDefault="00CA5895" w:rsidP="00CA5895">
                  <w:pPr>
                    <w:spacing w:line="240" w:lineRule="auto"/>
                    <w:rPr>
                      <w:moveFrom w:id="595" w:author="# CALEB CHIA WE KEAT (UC-FT)" w:date="2023-05-02T17:44:00Z"/>
                      <w:sz w:val="22"/>
                      <w:szCs w:val="22"/>
                      <w:rPrChange w:id="596" w:author="# CALEB CHIA WE KEAT (UC-FT)" w:date="2023-04-24T16:22:00Z">
                        <w:rPr>
                          <w:moveFrom w:id="597" w:author="# CALEB CHIA WE KEAT (UC-FT)" w:date="2023-05-02T17:44:00Z"/>
                        </w:rPr>
                      </w:rPrChange>
                    </w:rPr>
                  </w:pPr>
                  <w:moveFrom w:id="598" w:author="# CALEB CHIA WE KEAT (UC-FT)" w:date="2023-05-02T17:44:00Z">
                    <w:r w:rsidRPr="00B967FE" w:rsidDel="00F61520">
                      <w:rPr>
                        <w:rFonts w:eastAsiaTheme="minorEastAsia"/>
                        <w:kern w:val="24"/>
                        <w:sz w:val="22"/>
                        <w:szCs w:val="22"/>
                        <w:rPrChange w:id="599" w:author="# CALEB CHIA WE KEAT (UC-FT)" w:date="2023-04-24T16:22:00Z">
                          <w:rPr>
                            <w:rFonts w:eastAsiaTheme="minorEastAsia"/>
                            <w:kern w:val="24"/>
                          </w:rPr>
                        </w:rPrChange>
                      </w:rPr>
                      <w:t>Oklahoma</w:t>
                    </w:r>
                  </w:moveFrom>
                </w:p>
              </w:tc>
              <w:tc>
                <w:tcPr>
                  <w:tcW w:w="1559" w:type="dxa"/>
                  <w:vAlign w:val="center"/>
                  <w:tcPrChange w:id="600" w:author="# CALEB CHIA WE KEAT (UC-FT)" w:date="2023-04-24T16:24:00Z">
                    <w:tcPr>
                      <w:tcW w:w="1463" w:type="dxa"/>
                      <w:vAlign w:val="center"/>
                    </w:tcPr>
                  </w:tcPrChange>
                </w:tcPr>
                <w:p w14:paraId="43115A34" w14:textId="048CF604" w:rsidR="00CA5895" w:rsidRPr="00B967FE" w:rsidDel="00F61520" w:rsidRDefault="00CA5895" w:rsidP="00CA5895">
                  <w:pPr>
                    <w:spacing w:line="240" w:lineRule="auto"/>
                    <w:jc w:val="center"/>
                    <w:rPr>
                      <w:moveFrom w:id="601" w:author="# CALEB CHIA WE KEAT (UC-FT)" w:date="2023-05-02T17:44:00Z"/>
                      <w:sz w:val="22"/>
                      <w:szCs w:val="22"/>
                      <w:rPrChange w:id="602" w:author="# CALEB CHIA WE KEAT (UC-FT)" w:date="2023-04-24T16:22:00Z">
                        <w:rPr>
                          <w:moveFrom w:id="603" w:author="# CALEB CHIA WE KEAT (UC-FT)" w:date="2023-05-02T17:44:00Z"/>
                        </w:rPr>
                      </w:rPrChange>
                    </w:rPr>
                  </w:pPr>
                  <w:moveFrom w:id="604" w:author="# CALEB CHIA WE KEAT (UC-FT)" w:date="2023-05-02T17:44:00Z">
                    <w:r w:rsidRPr="00B967FE" w:rsidDel="00F61520">
                      <w:rPr>
                        <w:kern w:val="24"/>
                        <w:sz w:val="22"/>
                        <w:szCs w:val="22"/>
                        <w:lang w:val="en-US"/>
                        <w:rPrChange w:id="605" w:author="# CALEB CHIA WE KEAT (UC-FT)" w:date="2023-04-24T16:22:00Z">
                          <w:rPr>
                            <w:kern w:val="24"/>
                            <w:lang w:val="en-US"/>
                          </w:rPr>
                        </w:rPrChange>
                      </w:rPr>
                      <w:t>0.549</w:t>
                    </w:r>
                  </w:moveFrom>
                </w:p>
              </w:tc>
              <w:tc>
                <w:tcPr>
                  <w:tcW w:w="2188" w:type="dxa"/>
                  <w:tcPrChange w:id="606" w:author="# CALEB CHIA WE KEAT (UC-FT)" w:date="2023-04-24T16:24:00Z">
                    <w:tcPr>
                      <w:tcW w:w="2000" w:type="dxa"/>
                    </w:tcPr>
                  </w:tcPrChange>
                </w:tcPr>
                <w:p w14:paraId="0BBE5695" w14:textId="171F580F" w:rsidR="00CA5895" w:rsidRPr="00B967FE" w:rsidDel="00F61520" w:rsidRDefault="00CA5895" w:rsidP="00CA5895">
                  <w:pPr>
                    <w:spacing w:line="240" w:lineRule="auto"/>
                    <w:jc w:val="center"/>
                    <w:rPr>
                      <w:moveFrom w:id="607" w:author="# CALEB CHIA WE KEAT (UC-FT)" w:date="2023-05-02T17:44:00Z"/>
                      <w:kern w:val="24"/>
                      <w:sz w:val="22"/>
                      <w:szCs w:val="22"/>
                      <w:lang w:val="en-US"/>
                      <w:rPrChange w:id="608" w:author="# CALEB CHIA WE KEAT (UC-FT)" w:date="2023-04-24T16:22:00Z">
                        <w:rPr>
                          <w:moveFrom w:id="609" w:author="# CALEB CHIA WE KEAT (UC-FT)" w:date="2023-05-02T17:44:00Z"/>
                          <w:kern w:val="24"/>
                          <w:lang w:val="en-US"/>
                        </w:rPr>
                      </w:rPrChange>
                    </w:rPr>
                  </w:pPr>
                  <w:moveFrom w:id="610" w:author="# CALEB CHIA WE KEAT (UC-FT)" w:date="2023-05-02T17:44:00Z">
                    <w:r w:rsidRPr="00B967FE" w:rsidDel="00F61520">
                      <w:rPr>
                        <w:kern w:val="24"/>
                        <w:sz w:val="22"/>
                        <w:szCs w:val="22"/>
                        <w:lang w:val="en-US"/>
                        <w:rPrChange w:id="611" w:author="# CALEB CHIA WE KEAT (UC-FT)" w:date="2023-04-24T16:22:00Z">
                          <w:rPr>
                            <w:kern w:val="24"/>
                            <w:lang w:val="en-US"/>
                          </w:rPr>
                        </w:rPrChange>
                      </w:rPr>
                      <w:t>Red</w:t>
                    </w:r>
                  </w:moveFrom>
                </w:p>
              </w:tc>
            </w:tr>
          </w:tbl>
          <w:p w14:paraId="1931A860" w14:textId="1AC53BC8" w:rsidR="00CA5895" w:rsidRPr="00B967FE" w:rsidDel="00F61520" w:rsidRDefault="00CA5895" w:rsidP="006941FC">
            <w:pPr>
              <w:spacing w:line="240" w:lineRule="auto"/>
              <w:rPr>
                <w:moveFrom w:id="612" w:author="# CALEB CHIA WE KEAT (UC-FT)" w:date="2023-05-02T17:44:00Z"/>
                <w:sz w:val="22"/>
                <w:szCs w:val="22"/>
                <w:rPrChange w:id="613" w:author="# CALEB CHIA WE KEAT (UC-FT)" w:date="2023-04-24T16:22:00Z">
                  <w:rPr>
                    <w:moveFrom w:id="614" w:author="# CALEB CHIA WE KEAT (UC-FT)" w:date="2023-05-02T17:44:00Z"/>
                  </w:rPr>
                </w:rPrChange>
              </w:rPr>
            </w:pPr>
          </w:p>
        </w:tc>
        <w:tc>
          <w:tcPr>
            <w:tcW w:w="4790" w:type="dxa"/>
            <w:shd w:val="clear" w:color="auto" w:fill="auto"/>
          </w:tcPr>
          <w:tbl>
            <w:tblPr>
              <w:tblStyle w:val="TableGrid"/>
              <w:tblW w:w="5104" w:type="dxa"/>
              <w:jc w:val="center"/>
              <w:tblLook w:val="04A0" w:firstRow="1" w:lastRow="0" w:firstColumn="1" w:lastColumn="0" w:noHBand="0" w:noVBand="1"/>
              <w:tblPrChange w:id="615" w:author="# CALEB CHIA WE KEAT (UC-FT)" w:date="2023-04-24T16:24:00Z">
                <w:tblPr>
                  <w:tblStyle w:val="TableGrid"/>
                  <w:tblW w:w="5104" w:type="dxa"/>
                  <w:jc w:val="center"/>
                  <w:tblLook w:val="04A0" w:firstRow="1" w:lastRow="0" w:firstColumn="1" w:lastColumn="0" w:noHBand="0" w:noVBand="1"/>
                </w:tblPr>
              </w:tblPrChange>
            </w:tblPr>
            <w:tblGrid>
              <w:gridCol w:w="1425"/>
              <w:gridCol w:w="1417"/>
              <w:gridCol w:w="2262"/>
              <w:tblGridChange w:id="616">
                <w:tblGrid>
                  <w:gridCol w:w="1559"/>
                  <w:gridCol w:w="1481"/>
                  <w:gridCol w:w="2064"/>
                </w:tblGrid>
              </w:tblGridChange>
            </w:tblGrid>
            <w:tr w:rsidR="00CA5895" w:rsidRPr="007E22C8" w:rsidDel="00F61520" w14:paraId="3A87A2A5" w14:textId="721CA7BD" w:rsidTr="00B967FE">
              <w:trPr>
                <w:jc w:val="center"/>
                <w:trPrChange w:id="617" w:author="# CALEB CHIA WE KEAT (UC-FT)" w:date="2023-04-24T16:24:00Z">
                  <w:trPr>
                    <w:jc w:val="center"/>
                  </w:trPr>
                </w:trPrChange>
              </w:trPr>
              <w:tc>
                <w:tcPr>
                  <w:tcW w:w="1425" w:type="dxa"/>
                  <w:shd w:val="clear" w:color="auto" w:fill="D9D9D9" w:themeFill="background1" w:themeFillShade="D9"/>
                  <w:vAlign w:val="center"/>
                  <w:tcPrChange w:id="618" w:author="# CALEB CHIA WE KEAT (UC-FT)" w:date="2023-04-24T16:24:00Z">
                    <w:tcPr>
                      <w:tcW w:w="1559" w:type="dxa"/>
                      <w:shd w:val="clear" w:color="auto" w:fill="D9D9D9" w:themeFill="background1" w:themeFillShade="D9"/>
                      <w:vAlign w:val="center"/>
                    </w:tcPr>
                  </w:tcPrChange>
                </w:tcPr>
                <w:p w14:paraId="219ABA7F" w14:textId="775943F1" w:rsidR="00CA5895" w:rsidRPr="00B967FE" w:rsidDel="00F61520" w:rsidRDefault="00CA5895" w:rsidP="00CA5895">
                  <w:pPr>
                    <w:spacing w:line="240" w:lineRule="auto"/>
                    <w:rPr>
                      <w:moveFrom w:id="619" w:author="# CALEB CHIA WE KEAT (UC-FT)" w:date="2023-05-02T17:44:00Z"/>
                      <w:b/>
                      <w:bCs/>
                      <w:sz w:val="22"/>
                      <w:szCs w:val="22"/>
                      <w:rPrChange w:id="620" w:author="# CALEB CHIA WE KEAT (UC-FT)" w:date="2023-04-24T16:22:00Z">
                        <w:rPr>
                          <w:moveFrom w:id="621" w:author="# CALEB CHIA WE KEAT (UC-FT)" w:date="2023-05-02T17:44:00Z"/>
                          <w:b/>
                          <w:bCs/>
                        </w:rPr>
                      </w:rPrChange>
                    </w:rPr>
                  </w:pPr>
                  <w:moveFrom w:id="622" w:author="# CALEB CHIA WE KEAT (UC-FT)" w:date="2023-05-02T17:44:00Z">
                    <w:r w:rsidRPr="00B967FE" w:rsidDel="00F61520">
                      <w:rPr>
                        <w:b/>
                        <w:bCs/>
                        <w:kern w:val="24"/>
                        <w:sz w:val="22"/>
                        <w:szCs w:val="22"/>
                        <w:lang w:val="en-US"/>
                        <w:rPrChange w:id="623" w:author="# CALEB CHIA WE KEAT (UC-FT)" w:date="2023-04-24T16:22:00Z">
                          <w:rPr>
                            <w:b/>
                            <w:bCs/>
                            <w:kern w:val="24"/>
                            <w:lang w:val="en-US"/>
                          </w:rPr>
                        </w:rPrChange>
                      </w:rPr>
                      <w:t>State</w:t>
                    </w:r>
                  </w:moveFrom>
                </w:p>
              </w:tc>
              <w:tc>
                <w:tcPr>
                  <w:tcW w:w="1417" w:type="dxa"/>
                  <w:shd w:val="clear" w:color="auto" w:fill="D9D9D9" w:themeFill="background1" w:themeFillShade="D9"/>
                  <w:vAlign w:val="center"/>
                  <w:tcPrChange w:id="624" w:author="# CALEB CHIA WE KEAT (UC-FT)" w:date="2023-04-24T16:24:00Z">
                    <w:tcPr>
                      <w:tcW w:w="1481" w:type="dxa"/>
                      <w:shd w:val="clear" w:color="auto" w:fill="D9D9D9" w:themeFill="background1" w:themeFillShade="D9"/>
                      <w:vAlign w:val="center"/>
                    </w:tcPr>
                  </w:tcPrChange>
                </w:tcPr>
                <w:p w14:paraId="47F15003" w14:textId="5BDC6450" w:rsidR="00CA5895" w:rsidRPr="00B967FE" w:rsidDel="00F61520" w:rsidRDefault="00CA5895" w:rsidP="00CA5895">
                  <w:pPr>
                    <w:spacing w:line="240" w:lineRule="auto"/>
                    <w:jc w:val="center"/>
                    <w:rPr>
                      <w:moveFrom w:id="625" w:author="# CALEB CHIA WE KEAT (UC-FT)" w:date="2023-05-02T17:44:00Z"/>
                      <w:b/>
                      <w:bCs/>
                      <w:sz w:val="22"/>
                      <w:szCs w:val="22"/>
                      <w:rPrChange w:id="626" w:author="# CALEB CHIA WE KEAT (UC-FT)" w:date="2023-04-24T16:22:00Z">
                        <w:rPr>
                          <w:moveFrom w:id="627" w:author="# CALEB CHIA WE KEAT (UC-FT)" w:date="2023-05-02T17:44:00Z"/>
                          <w:b/>
                          <w:bCs/>
                        </w:rPr>
                      </w:rPrChange>
                    </w:rPr>
                  </w:pPr>
                  <w:moveFrom w:id="628" w:author="# CALEB CHIA WE KEAT (UC-FT)" w:date="2023-05-02T17:44:00Z">
                    <w:r w:rsidRPr="00B967FE" w:rsidDel="00F61520">
                      <w:rPr>
                        <w:b/>
                        <w:bCs/>
                        <w:kern w:val="24"/>
                        <w:sz w:val="22"/>
                        <w:szCs w:val="22"/>
                        <w:lang w:val="en-US"/>
                        <w:rPrChange w:id="629" w:author="# CALEB CHIA WE KEAT (UC-FT)" w:date="2023-04-24T16:22:00Z">
                          <w:rPr>
                            <w:b/>
                            <w:bCs/>
                            <w:kern w:val="24"/>
                            <w:lang w:val="en-US"/>
                          </w:rPr>
                        </w:rPrChange>
                      </w:rPr>
                      <w:t>Average Sentiment</w:t>
                    </w:r>
                  </w:moveFrom>
                </w:p>
              </w:tc>
              <w:tc>
                <w:tcPr>
                  <w:tcW w:w="2262" w:type="dxa"/>
                  <w:shd w:val="clear" w:color="auto" w:fill="D9D9D9" w:themeFill="background1" w:themeFillShade="D9"/>
                  <w:tcPrChange w:id="630" w:author="# CALEB CHIA WE KEAT (UC-FT)" w:date="2023-04-24T16:24:00Z">
                    <w:tcPr>
                      <w:tcW w:w="2064" w:type="dxa"/>
                      <w:shd w:val="clear" w:color="auto" w:fill="D9D9D9" w:themeFill="background1" w:themeFillShade="D9"/>
                    </w:tcPr>
                  </w:tcPrChange>
                </w:tcPr>
                <w:p w14:paraId="0F974D92" w14:textId="18B1A53C" w:rsidR="00CA5895" w:rsidRPr="00B967FE" w:rsidDel="00F61520" w:rsidRDefault="00CA5895" w:rsidP="00CA5895">
                  <w:pPr>
                    <w:spacing w:line="240" w:lineRule="auto"/>
                    <w:jc w:val="center"/>
                    <w:rPr>
                      <w:moveFrom w:id="631" w:author="# CALEB CHIA WE KEAT (UC-FT)" w:date="2023-05-02T17:44:00Z"/>
                      <w:b/>
                      <w:bCs/>
                      <w:kern w:val="24"/>
                      <w:sz w:val="22"/>
                      <w:szCs w:val="22"/>
                      <w:lang w:val="en-US"/>
                      <w:rPrChange w:id="632" w:author="# CALEB CHIA WE KEAT (UC-FT)" w:date="2023-04-24T16:22:00Z">
                        <w:rPr>
                          <w:moveFrom w:id="633" w:author="# CALEB CHIA WE KEAT (UC-FT)" w:date="2023-05-02T17:44:00Z"/>
                          <w:b/>
                          <w:bCs/>
                          <w:kern w:val="24"/>
                          <w:lang w:val="en-US"/>
                        </w:rPr>
                      </w:rPrChange>
                    </w:rPr>
                  </w:pPr>
                  <w:moveFrom w:id="634" w:author="# CALEB CHIA WE KEAT (UC-FT)" w:date="2023-05-02T17:44:00Z">
                    <w:r w:rsidRPr="00B967FE" w:rsidDel="00F61520">
                      <w:rPr>
                        <w:b/>
                        <w:bCs/>
                        <w:kern w:val="24"/>
                        <w:sz w:val="22"/>
                        <w:szCs w:val="22"/>
                        <w:lang w:val="en-US"/>
                        <w:rPrChange w:id="635" w:author="# CALEB CHIA WE KEAT (UC-FT)" w:date="2023-04-24T16:22:00Z">
                          <w:rPr>
                            <w:b/>
                            <w:bCs/>
                            <w:kern w:val="24"/>
                            <w:lang w:val="en-US"/>
                          </w:rPr>
                        </w:rPrChange>
                      </w:rPr>
                      <w:t>Political Affiliation: 2020 Presidential Elections</w:t>
                    </w:r>
                  </w:moveFrom>
                </w:p>
              </w:tc>
            </w:tr>
            <w:tr w:rsidR="00CA5895" w:rsidRPr="00452354" w:rsidDel="00F61520" w14:paraId="129C3D06" w14:textId="3A21D895" w:rsidTr="00B967FE">
              <w:trPr>
                <w:jc w:val="center"/>
                <w:trPrChange w:id="636" w:author="# CALEB CHIA WE KEAT (UC-FT)" w:date="2023-04-24T16:24:00Z">
                  <w:trPr>
                    <w:jc w:val="center"/>
                  </w:trPr>
                </w:trPrChange>
              </w:trPr>
              <w:tc>
                <w:tcPr>
                  <w:tcW w:w="1425" w:type="dxa"/>
                  <w:vAlign w:val="center"/>
                  <w:tcPrChange w:id="637" w:author="# CALEB CHIA WE KEAT (UC-FT)" w:date="2023-04-24T16:24:00Z">
                    <w:tcPr>
                      <w:tcW w:w="1559" w:type="dxa"/>
                      <w:vAlign w:val="center"/>
                    </w:tcPr>
                  </w:tcPrChange>
                </w:tcPr>
                <w:p w14:paraId="00776E29" w14:textId="67FAD5A3" w:rsidR="00CA5895" w:rsidRPr="00B967FE" w:rsidDel="00F61520" w:rsidRDefault="00CA5895" w:rsidP="00CA5895">
                  <w:pPr>
                    <w:spacing w:line="240" w:lineRule="auto"/>
                    <w:rPr>
                      <w:moveFrom w:id="638" w:author="# CALEB CHIA WE KEAT (UC-FT)" w:date="2023-05-02T17:44:00Z"/>
                      <w:sz w:val="22"/>
                      <w:szCs w:val="22"/>
                      <w:rPrChange w:id="639" w:author="# CALEB CHIA WE KEAT (UC-FT)" w:date="2023-04-24T16:22:00Z">
                        <w:rPr>
                          <w:moveFrom w:id="640" w:author="# CALEB CHIA WE KEAT (UC-FT)" w:date="2023-05-02T17:44:00Z"/>
                        </w:rPr>
                      </w:rPrChange>
                    </w:rPr>
                  </w:pPr>
                  <w:moveFrom w:id="641" w:author="# CALEB CHIA WE KEAT (UC-FT)" w:date="2023-05-02T17:44:00Z">
                    <w:r w:rsidRPr="00B967FE" w:rsidDel="00F61520">
                      <w:rPr>
                        <w:kern w:val="24"/>
                        <w:sz w:val="22"/>
                        <w:szCs w:val="22"/>
                        <w:rPrChange w:id="642" w:author="# CALEB CHIA WE KEAT (UC-FT)" w:date="2023-04-24T16:22:00Z">
                          <w:rPr>
                            <w:kern w:val="24"/>
                          </w:rPr>
                        </w:rPrChange>
                      </w:rPr>
                      <w:t>South Dakota</w:t>
                    </w:r>
                  </w:moveFrom>
                </w:p>
              </w:tc>
              <w:tc>
                <w:tcPr>
                  <w:tcW w:w="1417" w:type="dxa"/>
                  <w:vAlign w:val="center"/>
                  <w:tcPrChange w:id="643" w:author="# CALEB CHIA WE KEAT (UC-FT)" w:date="2023-04-24T16:24:00Z">
                    <w:tcPr>
                      <w:tcW w:w="1481" w:type="dxa"/>
                      <w:vAlign w:val="center"/>
                    </w:tcPr>
                  </w:tcPrChange>
                </w:tcPr>
                <w:p w14:paraId="00C9C2B0" w14:textId="4318BBEC" w:rsidR="00CA5895" w:rsidRPr="00B967FE" w:rsidDel="00F61520" w:rsidRDefault="00CA5895" w:rsidP="00CA5895">
                  <w:pPr>
                    <w:spacing w:line="240" w:lineRule="auto"/>
                    <w:jc w:val="center"/>
                    <w:rPr>
                      <w:moveFrom w:id="644" w:author="# CALEB CHIA WE KEAT (UC-FT)" w:date="2023-05-02T17:44:00Z"/>
                      <w:sz w:val="22"/>
                      <w:szCs w:val="22"/>
                      <w:rPrChange w:id="645" w:author="# CALEB CHIA WE KEAT (UC-FT)" w:date="2023-04-24T16:22:00Z">
                        <w:rPr>
                          <w:moveFrom w:id="646" w:author="# CALEB CHIA WE KEAT (UC-FT)" w:date="2023-05-02T17:44:00Z"/>
                        </w:rPr>
                      </w:rPrChange>
                    </w:rPr>
                  </w:pPr>
                  <w:moveFrom w:id="647" w:author="# CALEB CHIA WE KEAT (UC-FT)" w:date="2023-05-02T17:44:00Z">
                    <w:r w:rsidRPr="00B967FE" w:rsidDel="00F61520">
                      <w:rPr>
                        <w:kern w:val="24"/>
                        <w:sz w:val="22"/>
                        <w:szCs w:val="22"/>
                        <w:lang w:val="en-US"/>
                        <w:rPrChange w:id="648" w:author="# CALEB CHIA WE KEAT (UC-FT)" w:date="2023-04-24T16:22:00Z">
                          <w:rPr>
                            <w:kern w:val="24"/>
                            <w:lang w:val="en-US"/>
                          </w:rPr>
                        </w:rPrChange>
                      </w:rPr>
                      <w:t>0.201</w:t>
                    </w:r>
                  </w:moveFrom>
                </w:p>
              </w:tc>
              <w:tc>
                <w:tcPr>
                  <w:tcW w:w="2262" w:type="dxa"/>
                  <w:tcPrChange w:id="649" w:author="# CALEB CHIA WE KEAT (UC-FT)" w:date="2023-04-24T16:24:00Z">
                    <w:tcPr>
                      <w:tcW w:w="2064" w:type="dxa"/>
                    </w:tcPr>
                  </w:tcPrChange>
                </w:tcPr>
                <w:p w14:paraId="573E785C" w14:textId="1BD449D9" w:rsidR="00CA5895" w:rsidRPr="00B967FE" w:rsidDel="00F61520" w:rsidRDefault="00CA5895" w:rsidP="00CA5895">
                  <w:pPr>
                    <w:spacing w:line="240" w:lineRule="auto"/>
                    <w:jc w:val="center"/>
                    <w:rPr>
                      <w:moveFrom w:id="650" w:author="# CALEB CHIA WE KEAT (UC-FT)" w:date="2023-05-02T17:44:00Z"/>
                      <w:kern w:val="24"/>
                      <w:sz w:val="22"/>
                      <w:szCs w:val="22"/>
                      <w:lang w:val="en-US"/>
                      <w:rPrChange w:id="651" w:author="# CALEB CHIA WE KEAT (UC-FT)" w:date="2023-04-24T16:22:00Z">
                        <w:rPr>
                          <w:moveFrom w:id="652" w:author="# CALEB CHIA WE KEAT (UC-FT)" w:date="2023-05-02T17:44:00Z"/>
                          <w:kern w:val="24"/>
                          <w:lang w:val="en-US"/>
                        </w:rPr>
                      </w:rPrChange>
                    </w:rPr>
                  </w:pPr>
                  <w:moveFrom w:id="653" w:author="# CALEB CHIA WE KEAT (UC-FT)" w:date="2023-05-02T17:44:00Z">
                    <w:r w:rsidRPr="00B967FE" w:rsidDel="00F61520">
                      <w:rPr>
                        <w:kern w:val="24"/>
                        <w:sz w:val="22"/>
                        <w:szCs w:val="22"/>
                        <w:lang w:val="en-US"/>
                        <w:rPrChange w:id="654" w:author="# CALEB CHIA WE KEAT (UC-FT)" w:date="2023-04-24T16:22:00Z">
                          <w:rPr>
                            <w:kern w:val="24"/>
                            <w:lang w:val="en-US"/>
                          </w:rPr>
                        </w:rPrChange>
                      </w:rPr>
                      <w:t>Red</w:t>
                    </w:r>
                  </w:moveFrom>
                </w:p>
              </w:tc>
            </w:tr>
            <w:tr w:rsidR="00CA5895" w:rsidRPr="00452354" w:rsidDel="00F61520" w14:paraId="687E647E" w14:textId="10E9F5E6" w:rsidTr="00B967FE">
              <w:trPr>
                <w:jc w:val="center"/>
                <w:trPrChange w:id="655" w:author="# CALEB CHIA WE KEAT (UC-FT)" w:date="2023-04-24T16:24:00Z">
                  <w:trPr>
                    <w:jc w:val="center"/>
                  </w:trPr>
                </w:trPrChange>
              </w:trPr>
              <w:tc>
                <w:tcPr>
                  <w:tcW w:w="1425" w:type="dxa"/>
                  <w:vAlign w:val="center"/>
                  <w:tcPrChange w:id="656" w:author="# CALEB CHIA WE KEAT (UC-FT)" w:date="2023-04-24T16:24:00Z">
                    <w:tcPr>
                      <w:tcW w:w="1559" w:type="dxa"/>
                      <w:vAlign w:val="center"/>
                    </w:tcPr>
                  </w:tcPrChange>
                </w:tcPr>
                <w:p w14:paraId="0EDDC103" w14:textId="78251319" w:rsidR="00CA5895" w:rsidRPr="00B967FE" w:rsidDel="00F61520" w:rsidRDefault="00CA5895" w:rsidP="00CA5895">
                  <w:pPr>
                    <w:spacing w:line="240" w:lineRule="auto"/>
                    <w:rPr>
                      <w:moveFrom w:id="657" w:author="# CALEB CHIA WE KEAT (UC-FT)" w:date="2023-05-02T17:44:00Z"/>
                      <w:sz w:val="22"/>
                      <w:szCs w:val="22"/>
                      <w:rPrChange w:id="658" w:author="# CALEB CHIA WE KEAT (UC-FT)" w:date="2023-04-24T16:22:00Z">
                        <w:rPr>
                          <w:moveFrom w:id="659" w:author="# CALEB CHIA WE KEAT (UC-FT)" w:date="2023-05-02T17:44:00Z"/>
                        </w:rPr>
                      </w:rPrChange>
                    </w:rPr>
                  </w:pPr>
                  <w:moveFrom w:id="660" w:author="# CALEB CHIA WE KEAT (UC-FT)" w:date="2023-05-02T17:44:00Z">
                    <w:r w:rsidRPr="00B967FE" w:rsidDel="00F61520">
                      <w:rPr>
                        <w:rFonts w:eastAsiaTheme="minorEastAsia"/>
                        <w:kern w:val="24"/>
                        <w:sz w:val="22"/>
                        <w:szCs w:val="22"/>
                        <w:rPrChange w:id="661" w:author="# CALEB CHIA WE KEAT (UC-FT)" w:date="2023-04-24T16:22:00Z">
                          <w:rPr>
                            <w:rFonts w:eastAsiaTheme="minorEastAsia"/>
                            <w:kern w:val="24"/>
                          </w:rPr>
                        </w:rPrChange>
                      </w:rPr>
                      <w:t>New Mexico</w:t>
                    </w:r>
                  </w:moveFrom>
                </w:p>
              </w:tc>
              <w:tc>
                <w:tcPr>
                  <w:tcW w:w="1417" w:type="dxa"/>
                  <w:vAlign w:val="center"/>
                  <w:tcPrChange w:id="662" w:author="# CALEB CHIA WE KEAT (UC-FT)" w:date="2023-04-24T16:24:00Z">
                    <w:tcPr>
                      <w:tcW w:w="1481" w:type="dxa"/>
                      <w:vAlign w:val="center"/>
                    </w:tcPr>
                  </w:tcPrChange>
                </w:tcPr>
                <w:p w14:paraId="6C423B8C" w14:textId="4F1CDF82" w:rsidR="00CA5895" w:rsidRPr="00B967FE" w:rsidDel="00F61520" w:rsidRDefault="00CA5895" w:rsidP="00CA5895">
                  <w:pPr>
                    <w:spacing w:line="240" w:lineRule="auto"/>
                    <w:jc w:val="center"/>
                    <w:rPr>
                      <w:moveFrom w:id="663" w:author="# CALEB CHIA WE KEAT (UC-FT)" w:date="2023-05-02T17:44:00Z"/>
                      <w:sz w:val="22"/>
                      <w:szCs w:val="22"/>
                      <w:rPrChange w:id="664" w:author="# CALEB CHIA WE KEAT (UC-FT)" w:date="2023-04-24T16:22:00Z">
                        <w:rPr>
                          <w:moveFrom w:id="665" w:author="# CALEB CHIA WE KEAT (UC-FT)" w:date="2023-05-02T17:44:00Z"/>
                        </w:rPr>
                      </w:rPrChange>
                    </w:rPr>
                  </w:pPr>
                  <w:moveFrom w:id="666" w:author="# CALEB CHIA WE KEAT (UC-FT)" w:date="2023-05-02T17:44:00Z">
                    <w:r w:rsidRPr="00B967FE" w:rsidDel="00F61520">
                      <w:rPr>
                        <w:rFonts w:eastAsiaTheme="minorEastAsia"/>
                        <w:kern w:val="24"/>
                        <w:sz w:val="22"/>
                        <w:szCs w:val="22"/>
                        <w:rPrChange w:id="667" w:author="# CALEB CHIA WE KEAT (UC-FT)" w:date="2023-04-24T16:22:00Z">
                          <w:rPr>
                            <w:rFonts w:eastAsiaTheme="minorEastAsia"/>
                            <w:kern w:val="24"/>
                          </w:rPr>
                        </w:rPrChange>
                      </w:rPr>
                      <w:t>0.313</w:t>
                    </w:r>
                  </w:moveFrom>
                </w:p>
              </w:tc>
              <w:tc>
                <w:tcPr>
                  <w:tcW w:w="2262" w:type="dxa"/>
                  <w:tcPrChange w:id="668" w:author="# CALEB CHIA WE KEAT (UC-FT)" w:date="2023-04-24T16:24:00Z">
                    <w:tcPr>
                      <w:tcW w:w="2064" w:type="dxa"/>
                    </w:tcPr>
                  </w:tcPrChange>
                </w:tcPr>
                <w:p w14:paraId="43F35130" w14:textId="127AED30" w:rsidR="00CA5895" w:rsidRPr="00B967FE" w:rsidDel="00F61520" w:rsidRDefault="00CA5895" w:rsidP="00CA5895">
                  <w:pPr>
                    <w:spacing w:line="240" w:lineRule="auto"/>
                    <w:jc w:val="center"/>
                    <w:rPr>
                      <w:moveFrom w:id="669" w:author="# CALEB CHIA WE KEAT (UC-FT)" w:date="2023-05-02T17:44:00Z"/>
                      <w:rFonts w:eastAsiaTheme="minorEastAsia"/>
                      <w:kern w:val="24"/>
                      <w:sz w:val="22"/>
                      <w:szCs w:val="22"/>
                      <w:rPrChange w:id="670" w:author="# CALEB CHIA WE KEAT (UC-FT)" w:date="2023-04-24T16:22:00Z">
                        <w:rPr>
                          <w:moveFrom w:id="671" w:author="# CALEB CHIA WE KEAT (UC-FT)" w:date="2023-05-02T17:44:00Z"/>
                          <w:rFonts w:eastAsiaTheme="minorEastAsia"/>
                          <w:kern w:val="24"/>
                        </w:rPr>
                      </w:rPrChange>
                    </w:rPr>
                  </w:pPr>
                  <w:moveFrom w:id="672" w:author="# CALEB CHIA WE KEAT (UC-FT)" w:date="2023-05-02T17:44:00Z">
                    <w:r w:rsidRPr="00B967FE" w:rsidDel="00F61520">
                      <w:rPr>
                        <w:rFonts w:eastAsiaTheme="minorEastAsia"/>
                        <w:kern w:val="24"/>
                        <w:sz w:val="22"/>
                        <w:szCs w:val="22"/>
                        <w:rPrChange w:id="673" w:author="# CALEB CHIA WE KEAT (UC-FT)" w:date="2023-04-24T16:22:00Z">
                          <w:rPr>
                            <w:rFonts w:eastAsiaTheme="minorEastAsia"/>
                            <w:kern w:val="24"/>
                          </w:rPr>
                        </w:rPrChange>
                      </w:rPr>
                      <w:t>Blue</w:t>
                    </w:r>
                  </w:moveFrom>
                </w:p>
              </w:tc>
            </w:tr>
            <w:tr w:rsidR="00CA5895" w:rsidRPr="00452354" w:rsidDel="00F61520" w14:paraId="507AF83F" w14:textId="0F347F84" w:rsidTr="00B967FE">
              <w:trPr>
                <w:jc w:val="center"/>
                <w:trPrChange w:id="674" w:author="# CALEB CHIA WE KEAT (UC-FT)" w:date="2023-04-24T16:24:00Z">
                  <w:trPr>
                    <w:jc w:val="center"/>
                  </w:trPr>
                </w:trPrChange>
              </w:trPr>
              <w:tc>
                <w:tcPr>
                  <w:tcW w:w="1425" w:type="dxa"/>
                  <w:vAlign w:val="center"/>
                  <w:tcPrChange w:id="675" w:author="# CALEB CHIA WE KEAT (UC-FT)" w:date="2023-04-24T16:24:00Z">
                    <w:tcPr>
                      <w:tcW w:w="1559" w:type="dxa"/>
                      <w:vAlign w:val="center"/>
                    </w:tcPr>
                  </w:tcPrChange>
                </w:tcPr>
                <w:p w14:paraId="53E22F9B" w14:textId="4A2A694D" w:rsidR="00CA5895" w:rsidRPr="00B967FE" w:rsidDel="00F61520" w:rsidRDefault="00CA5895" w:rsidP="00CA5895">
                  <w:pPr>
                    <w:spacing w:line="240" w:lineRule="auto"/>
                    <w:rPr>
                      <w:moveFrom w:id="676" w:author="# CALEB CHIA WE KEAT (UC-FT)" w:date="2023-05-02T17:44:00Z"/>
                      <w:sz w:val="22"/>
                      <w:szCs w:val="22"/>
                      <w:rPrChange w:id="677" w:author="# CALEB CHIA WE KEAT (UC-FT)" w:date="2023-04-24T16:22:00Z">
                        <w:rPr>
                          <w:moveFrom w:id="678" w:author="# CALEB CHIA WE KEAT (UC-FT)" w:date="2023-05-02T17:44:00Z"/>
                        </w:rPr>
                      </w:rPrChange>
                    </w:rPr>
                  </w:pPr>
                  <w:moveFrom w:id="679" w:author="# CALEB CHIA WE KEAT (UC-FT)" w:date="2023-05-02T17:44:00Z">
                    <w:r w:rsidRPr="00B967FE" w:rsidDel="00F61520">
                      <w:rPr>
                        <w:rFonts w:eastAsiaTheme="minorEastAsia"/>
                        <w:kern w:val="24"/>
                        <w:sz w:val="22"/>
                        <w:szCs w:val="22"/>
                        <w:rPrChange w:id="680" w:author="# CALEB CHIA WE KEAT (UC-FT)" w:date="2023-04-24T16:22:00Z">
                          <w:rPr>
                            <w:rFonts w:eastAsiaTheme="minorEastAsia"/>
                            <w:kern w:val="24"/>
                          </w:rPr>
                        </w:rPrChange>
                      </w:rPr>
                      <w:t>Maine</w:t>
                    </w:r>
                  </w:moveFrom>
                </w:p>
              </w:tc>
              <w:tc>
                <w:tcPr>
                  <w:tcW w:w="1417" w:type="dxa"/>
                  <w:vAlign w:val="center"/>
                  <w:tcPrChange w:id="681" w:author="# CALEB CHIA WE KEAT (UC-FT)" w:date="2023-04-24T16:24:00Z">
                    <w:tcPr>
                      <w:tcW w:w="1481" w:type="dxa"/>
                      <w:vAlign w:val="center"/>
                    </w:tcPr>
                  </w:tcPrChange>
                </w:tcPr>
                <w:p w14:paraId="2749347D" w14:textId="71917BFE" w:rsidR="00CA5895" w:rsidRPr="00B967FE" w:rsidDel="00F61520" w:rsidRDefault="00CA5895" w:rsidP="00CA5895">
                  <w:pPr>
                    <w:spacing w:line="240" w:lineRule="auto"/>
                    <w:jc w:val="center"/>
                    <w:rPr>
                      <w:moveFrom w:id="682" w:author="# CALEB CHIA WE KEAT (UC-FT)" w:date="2023-05-02T17:44:00Z"/>
                      <w:sz w:val="22"/>
                      <w:szCs w:val="22"/>
                      <w:rPrChange w:id="683" w:author="# CALEB CHIA WE KEAT (UC-FT)" w:date="2023-04-24T16:22:00Z">
                        <w:rPr>
                          <w:moveFrom w:id="684" w:author="# CALEB CHIA WE KEAT (UC-FT)" w:date="2023-05-02T17:44:00Z"/>
                        </w:rPr>
                      </w:rPrChange>
                    </w:rPr>
                  </w:pPr>
                  <w:moveFrom w:id="685" w:author="# CALEB CHIA WE KEAT (UC-FT)" w:date="2023-05-02T17:44:00Z">
                    <w:r w:rsidRPr="00B967FE" w:rsidDel="00F61520">
                      <w:rPr>
                        <w:rFonts w:eastAsiaTheme="minorEastAsia"/>
                        <w:kern w:val="24"/>
                        <w:sz w:val="22"/>
                        <w:szCs w:val="22"/>
                        <w:rPrChange w:id="686" w:author="# CALEB CHIA WE KEAT (UC-FT)" w:date="2023-04-24T16:22:00Z">
                          <w:rPr>
                            <w:rFonts w:eastAsiaTheme="minorEastAsia"/>
                            <w:kern w:val="24"/>
                          </w:rPr>
                        </w:rPrChange>
                      </w:rPr>
                      <w:t>0.329</w:t>
                    </w:r>
                  </w:moveFrom>
                </w:p>
              </w:tc>
              <w:tc>
                <w:tcPr>
                  <w:tcW w:w="2262" w:type="dxa"/>
                  <w:tcPrChange w:id="687" w:author="# CALEB CHIA WE KEAT (UC-FT)" w:date="2023-04-24T16:24:00Z">
                    <w:tcPr>
                      <w:tcW w:w="2064" w:type="dxa"/>
                    </w:tcPr>
                  </w:tcPrChange>
                </w:tcPr>
                <w:p w14:paraId="3E6F5775" w14:textId="6879440C" w:rsidR="00CA5895" w:rsidRPr="00B967FE" w:rsidDel="00F61520" w:rsidRDefault="00CA5895" w:rsidP="00CA5895">
                  <w:pPr>
                    <w:spacing w:line="240" w:lineRule="auto"/>
                    <w:jc w:val="center"/>
                    <w:rPr>
                      <w:moveFrom w:id="688" w:author="# CALEB CHIA WE KEAT (UC-FT)" w:date="2023-05-02T17:44:00Z"/>
                      <w:rFonts w:eastAsiaTheme="minorEastAsia"/>
                      <w:kern w:val="24"/>
                      <w:sz w:val="22"/>
                      <w:szCs w:val="22"/>
                      <w:rPrChange w:id="689" w:author="# CALEB CHIA WE KEAT (UC-FT)" w:date="2023-04-24T16:22:00Z">
                        <w:rPr>
                          <w:moveFrom w:id="690" w:author="# CALEB CHIA WE KEAT (UC-FT)" w:date="2023-05-02T17:44:00Z"/>
                          <w:rFonts w:eastAsiaTheme="minorEastAsia"/>
                          <w:kern w:val="24"/>
                        </w:rPr>
                      </w:rPrChange>
                    </w:rPr>
                  </w:pPr>
                  <w:moveFrom w:id="691" w:author="# CALEB CHIA WE KEAT (UC-FT)" w:date="2023-05-02T17:44:00Z">
                    <w:r w:rsidRPr="00B967FE" w:rsidDel="00F61520">
                      <w:rPr>
                        <w:rFonts w:eastAsiaTheme="minorEastAsia"/>
                        <w:kern w:val="24"/>
                        <w:sz w:val="22"/>
                        <w:szCs w:val="22"/>
                        <w:rPrChange w:id="692" w:author="# CALEB CHIA WE KEAT (UC-FT)" w:date="2023-04-24T16:22:00Z">
                          <w:rPr>
                            <w:rFonts w:eastAsiaTheme="minorEastAsia"/>
                            <w:kern w:val="24"/>
                          </w:rPr>
                        </w:rPrChange>
                      </w:rPr>
                      <w:t>Blue</w:t>
                    </w:r>
                  </w:moveFrom>
                </w:p>
              </w:tc>
            </w:tr>
            <w:tr w:rsidR="00CA5895" w:rsidRPr="00452354" w:rsidDel="00F61520" w14:paraId="24F25674" w14:textId="10B08BAB" w:rsidTr="00B967FE">
              <w:trPr>
                <w:jc w:val="center"/>
                <w:trPrChange w:id="693" w:author="# CALEB CHIA WE KEAT (UC-FT)" w:date="2023-04-24T16:24:00Z">
                  <w:trPr>
                    <w:jc w:val="center"/>
                  </w:trPr>
                </w:trPrChange>
              </w:trPr>
              <w:tc>
                <w:tcPr>
                  <w:tcW w:w="1425" w:type="dxa"/>
                  <w:vAlign w:val="center"/>
                  <w:tcPrChange w:id="694" w:author="# CALEB CHIA WE KEAT (UC-FT)" w:date="2023-04-24T16:24:00Z">
                    <w:tcPr>
                      <w:tcW w:w="1559" w:type="dxa"/>
                      <w:vAlign w:val="center"/>
                    </w:tcPr>
                  </w:tcPrChange>
                </w:tcPr>
                <w:p w14:paraId="18927370" w14:textId="3C8E0378" w:rsidR="00CA5895" w:rsidRPr="00B967FE" w:rsidDel="00F61520" w:rsidRDefault="00CA5895" w:rsidP="00CA5895">
                  <w:pPr>
                    <w:spacing w:line="240" w:lineRule="auto"/>
                    <w:rPr>
                      <w:moveFrom w:id="695" w:author="# CALEB CHIA WE KEAT (UC-FT)" w:date="2023-05-02T17:44:00Z"/>
                      <w:sz w:val="22"/>
                      <w:szCs w:val="22"/>
                      <w:rPrChange w:id="696" w:author="# CALEB CHIA WE KEAT (UC-FT)" w:date="2023-04-24T16:22:00Z">
                        <w:rPr>
                          <w:moveFrom w:id="697" w:author="# CALEB CHIA WE KEAT (UC-FT)" w:date="2023-05-02T17:44:00Z"/>
                        </w:rPr>
                      </w:rPrChange>
                    </w:rPr>
                  </w:pPr>
                  <w:moveFrom w:id="698" w:author="# CALEB CHIA WE KEAT (UC-FT)" w:date="2023-05-02T17:44:00Z">
                    <w:r w:rsidRPr="00B967FE" w:rsidDel="00F61520">
                      <w:rPr>
                        <w:rFonts w:eastAsiaTheme="minorEastAsia"/>
                        <w:kern w:val="24"/>
                        <w:sz w:val="22"/>
                        <w:szCs w:val="22"/>
                        <w:rPrChange w:id="699" w:author="# CALEB CHIA WE KEAT (UC-FT)" w:date="2023-04-24T16:22:00Z">
                          <w:rPr>
                            <w:rFonts w:eastAsiaTheme="minorEastAsia"/>
                            <w:kern w:val="24"/>
                          </w:rPr>
                        </w:rPrChange>
                      </w:rPr>
                      <w:t>Kansas</w:t>
                    </w:r>
                  </w:moveFrom>
                </w:p>
              </w:tc>
              <w:tc>
                <w:tcPr>
                  <w:tcW w:w="1417" w:type="dxa"/>
                  <w:vAlign w:val="center"/>
                  <w:tcPrChange w:id="700" w:author="# CALEB CHIA WE KEAT (UC-FT)" w:date="2023-04-24T16:24:00Z">
                    <w:tcPr>
                      <w:tcW w:w="1481" w:type="dxa"/>
                      <w:vAlign w:val="center"/>
                    </w:tcPr>
                  </w:tcPrChange>
                </w:tcPr>
                <w:p w14:paraId="45634E67" w14:textId="27224CF8" w:rsidR="00CA5895" w:rsidRPr="00B967FE" w:rsidDel="00F61520" w:rsidRDefault="00CA5895" w:rsidP="00CA5895">
                  <w:pPr>
                    <w:spacing w:line="240" w:lineRule="auto"/>
                    <w:jc w:val="center"/>
                    <w:rPr>
                      <w:moveFrom w:id="701" w:author="# CALEB CHIA WE KEAT (UC-FT)" w:date="2023-05-02T17:44:00Z"/>
                      <w:sz w:val="22"/>
                      <w:szCs w:val="22"/>
                      <w:rPrChange w:id="702" w:author="# CALEB CHIA WE KEAT (UC-FT)" w:date="2023-04-24T16:22:00Z">
                        <w:rPr>
                          <w:moveFrom w:id="703" w:author="# CALEB CHIA WE KEAT (UC-FT)" w:date="2023-05-02T17:44:00Z"/>
                        </w:rPr>
                      </w:rPrChange>
                    </w:rPr>
                  </w:pPr>
                  <w:moveFrom w:id="704" w:author="# CALEB CHIA WE KEAT (UC-FT)" w:date="2023-05-02T17:44:00Z">
                    <w:r w:rsidRPr="00B967FE" w:rsidDel="00F61520">
                      <w:rPr>
                        <w:rFonts w:eastAsiaTheme="minorEastAsia"/>
                        <w:kern w:val="24"/>
                        <w:sz w:val="22"/>
                        <w:szCs w:val="22"/>
                        <w:rPrChange w:id="705" w:author="# CALEB CHIA WE KEAT (UC-FT)" w:date="2023-04-24T16:22:00Z">
                          <w:rPr>
                            <w:rFonts w:eastAsiaTheme="minorEastAsia"/>
                            <w:kern w:val="24"/>
                          </w:rPr>
                        </w:rPrChange>
                      </w:rPr>
                      <w:t>0.340</w:t>
                    </w:r>
                  </w:moveFrom>
                </w:p>
              </w:tc>
              <w:tc>
                <w:tcPr>
                  <w:tcW w:w="2262" w:type="dxa"/>
                  <w:tcPrChange w:id="706" w:author="# CALEB CHIA WE KEAT (UC-FT)" w:date="2023-04-24T16:24:00Z">
                    <w:tcPr>
                      <w:tcW w:w="2064" w:type="dxa"/>
                    </w:tcPr>
                  </w:tcPrChange>
                </w:tcPr>
                <w:p w14:paraId="0DC3A089" w14:textId="2362645A" w:rsidR="00CA5895" w:rsidRPr="00B967FE" w:rsidDel="00F61520" w:rsidRDefault="00CA5895" w:rsidP="00CA5895">
                  <w:pPr>
                    <w:spacing w:line="240" w:lineRule="auto"/>
                    <w:jc w:val="center"/>
                    <w:rPr>
                      <w:moveFrom w:id="707" w:author="# CALEB CHIA WE KEAT (UC-FT)" w:date="2023-05-02T17:44:00Z"/>
                      <w:rFonts w:eastAsiaTheme="minorEastAsia"/>
                      <w:kern w:val="24"/>
                      <w:sz w:val="22"/>
                      <w:szCs w:val="22"/>
                      <w:rPrChange w:id="708" w:author="# CALEB CHIA WE KEAT (UC-FT)" w:date="2023-04-24T16:22:00Z">
                        <w:rPr>
                          <w:moveFrom w:id="709" w:author="# CALEB CHIA WE KEAT (UC-FT)" w:date="2023-05-02T17:44:00Z"/>
                          <w:rFonts w:eastAsiaTheme="minorEastAsia"/>
                          <w:kern w:val="24"/>
                        </w:rPr>
                      </w:rPrChange>
                    </w:rPr>
                  </w:pPr>
                  <w:moveFrom w:id="710" w:author="# CALEB CHIA WE KEAT (UC-FT)" w:date="2023-05-02T17:44:00Z">
                    <w:r w:rsidRPr="00B967FE" w:rsidDel="00F61520">
                      <w:rPr>
                        <w:rFonts w:eastAsiaTheme="minorEastAsia"/>
                        <w:kern w:val="24"/>
                        <w:sz w:val="22"/>
                        <w:szCs w:val="22"/>
                        <w:rPrChange w:id="711" w:author="# CALEB CHIA WE KEAT (UC-FT)" w:date="2023-04-24T16:22:00Z">
                          <w:rPr>
                            <w:rFonts w:eastAsiaTheme="minorEastAsia"/>
                            <w:kern w:val="24"/>
                          </w:rPr>
                        </w:rPrChange>
                      </w:rPr>
                      <w:t>Red</w:t>
                    </w:r>
                  </w:moveFrom>
                </w:p>
              </w:tc>
            </w:tr>
            <w:tr w:rsidR="00CA5895" w:rsidRPr="00452354" w:rsidDel="00F61520" w14:paraId="14142E64" w14:textId="25542554" w:rsidTr="00B967FE">
              <w:trPr>
                <w:jc w:val="center"/>
                <w:trPrChange w:id="712" w:author="# CALEB CHIA WE KEAT (UC-FT)" w:date="2023-04-24T16:24:00Z">
                  <w:trPr>
                    <w:jc w:val="center"/>
                  </w:trPr>
                </w:trPrChange>
              </w:trPr>
              <w:tc>
                <w:tcPr>
                  <w:tcW w:w="1425" w:type="dxa"/>
                  <w:vAlign w:val="center"/>
                  <w:tcPrChange w:id="713" w:author="# CALEB CHIA WE KEAT (UC-FT)" w:date="2023-04-24T16:24:00Z">
                    <w:tcPr>
                      <w:tcW w:w="1559" w:type="dxa"/>
                      <w:vAlign w:val="center"/>
                    </w:tcPr>
                  </w:tcPrChange>
                </w:tcPr>
                <w:p w14:paraId="7FEB59D5" w14:textId="4E562C7D" w:rsidR="00CA5895" w:rsidRPr="00B967FE" w:rsidDel="00F61520" w:rsidRDefault="00CA5895" w:rsidP="00CA5895">
                  <w:pPr>
                    <w:spacing w:line="240" w:lineRule="auto"/>
                    <w:rPr>
                      <w:moveFrom w:id="714" w:author="# CALEB CHIA WE KEAT (UC-FT)" w:date="2023-05-02T17:44:00Z"/>
                      <w:sz w:val="22"/>
                      <w:szCs w:val="22"/>
                      <w:rPrChange w:id="715" w:author="# CALEB CHIA WE KEAT (UC-FT)" w:date="2023-04-24T16:22:00Z">
                        <w:rPr>
                          <w:moveFrom w:id="716" w:author="# CALEB CHIA WE KEAT (UC-FT)" w:date="2023-05-02T17:44:00Z"/>
                        </w:rPr>
                      </w:rPrChange>
                    </w:rPr>
                  </w:pPr>
                  <w:moveFrom w:id="717" w:author="# CALEB CHIA WE KEAT (UC-FT)" w:date="2023-05-02T17:44:00Z">
                    <w:r w:rsidRPr="00B967FE" w:rsidDel="00F61520">
                      <w:rPr>
                        <w:kern w:val="24"/>
                        <w:sz w:val="22"/>
                        <w:szCs w:val="22"/>
                        <w:rPrChange w:id="718" w:author="# CALEB CHIA WE KEAT (UC-FT)" w:date="2023-04-24T16:22:00Z">
                          <w:rPr>
                            <w:kern w:val="24"/>
                          </w:rPr>
                        </w:rPrChange>
                      </w:rPr>
                      <w:t>North Dakota</w:t>
                    </w:r>
                  </w:moveFrom>
                </w:p>
              </w:tc>
              <w:tc>
                <w:tcPr>
                  <w:tcW w:w="1417" w:type="dxa"/>
                  <w:vAlign w:val="center"/>
                  <w:tcPrChange w:id="719" w:author="# CALEB CHIA WE KEAT (UC-FT)" w:date="2023-04-24T16:24:00Z">
                    <w:tcPr>
                      <w:tcW w:w="1481" w:type="dxa"/>
                      <w:vAlign w:val="center"/>
                    </w:tcPr>
                  </w:tcPrChange>
                </w:tcPr>
                <w:p w14:paraId="02E23B57" w14:textId="17F20B86" w:rsidR="00CA5895" w:rsidRPr="00B967FE" w:rsidDel="00F61520" w:rsidRDefault="00CA5895" w:rsidP="00CA5895">
                  <w:pPr>
                    <w:spacing w:line="240" w:lineRule="auto"/>
                    <w:jc w:val="center"/>
                    <w:rPr>
                      <w:moveFrom w:id="720" w:author="# CALEB CHIA WE KEAT (UC-FT)" w:date="2023-05-02T17:44:00Z"/>
                      <w:sz w:val="22"/>
                      <w:szCs w:val="22"/>
                      <w:rPrChange w:id="721" w:author="# CALEB CHIA WE KEAT (UC-FT)" w:date="2023-04-24T16:22:00Z">
                        <w:rPr>
                          <w:moveFrom w:id="722" w:author="# CALEB CHIA WE KEAT (UC-FT)" w:date="2023-05-02T17:44:00Z"/>
                        </w:rPr>
                      </w:rPrChange>
                    </w:rPr>
                  </w:pPr>
                  <w:moveFrom w:id="723" w:author="# CALEB CHIA WE KEAT (UC-FT)" w:date="2023-05-02T17:44:00Z">
                    <w:r w:rsidRPr="00B967FE" w:rsidDel="00F61520">
                      <w:rPr>
                        <w:rFonts w:eastAsiaTheme="minorEastAsia"/>
                        <w:kern w:val="24"/>
                        <w:sz w:val="22"/>
                        <w:szCs w:val="22"/>
                        <w:rPrChange w:id="724" w:author="# CALEB CHIA WE KEAT (UC-FT)" w:date="2023-04-24T16:22:00Z">
                          <w:rPr>
                            <w:rFonts w:eastAsiaTheme="minorEastAsia"/>
                            <w:kern w:val="24"/>
                          </w:rPr>
                        </w:rPrChange>
                      </w:rPr>
                      <w:t>0.349</w:t>
                    </w:r>
                  </w:moveFrom>
                </w:p>
              </w:tc>
              <w:tc>
                <w:tcPr>
                  <w:tcW w:w="2262" w:type="dxa"/>
                  <w:tcPrChange w:id="725" w:author="# CALEB CHIA WE KEAT (UC-FT)" w:date="2023-04-24T16:24:00Z">
                    <w:tcPr>
                      <w:tcW w:w="2064" w:type="dxa"/>
                    </w:tcPr>
                  </w:tcPrChange>
                </w:tcPr>
                <w:p w14:paraId="3C0B2EEE" w14:textId="076ABFFE" w:rsidR="00CA5895" w:rsidRPr="00B967FE" w:rsidDel="00F61520" w:rsidRDefault="00CA5895" w:rsidP="00CA5895">
                  <w:pPr>
                    <w:spacing w:line="240" w:lineRule="auto"/>
                    <w:jc w:val="center"/>
                    <w:rPr>
                      <w:moveFrom w:id="726" w:author="# CALEB CHIA WE KEAT (UC-FT)" w:date="2023-05-02T17:44:00Z"/>
                      <w:rFonts w:eastAsiaTheme="minorEastAsia"/>
                      <w:kern w:val="24"/>
                      <w:sz w:val="22"/>
                      <w:szCs w:val="22"/>
                      <w:rPrChange w:id="727" w:author="# CALEB CHIA WE KEAT (UC-FT)" w:date="2023-04-24T16:22:00Z">
                        <w:rPr>
                          <w:moveFrom w:id="728" w:author="# CALEB CHIA WE KEAT (UC-FT)" w:date="2023-05-02T17:44:00Z"/>
                          <w:rFonts w:eastAsiaTheme="minorEastAsia"/>
                          <w:kern w:val="24"/>
                        </w:rPr>
                      </w:rPrChange>
                    </w:rPr>
                  </w:pPr>
                  <w:moveFrom w:id="729" w:author="# CALEB CHIA WE KEAT (UC-FT)" w:date="2023-05-02T17:44:00Z">
                    <w:r w:rsidRPr="00B967FE" w:rsidDel="00F61520">
                      <w:rPr>
                        <w:rFonts w:eastAsiaTheme="minorEastAsia"/>
                        <w:kern w:val="24"/>
                        <w:sz w:val="22"/>
                        <w:szCs w:val="22"/>
                        <w:rPrChange w:id="730" w:author="# CALEB CHIA WE KEAT (UC-FT)" w:date="2023-04-24T16:22:00Z">
                          <w:rPr>
                            <w:rFonts w:eastAsiaTheme="minorEastAsia"/>
                            <w:kern w:val="24"/>
                          </w:rPr>
                        </w:rPrChange>
                      </w:rPr>
                      <w:t>Red</w:t>
                    </w:r>
                  </w:moveFrom>
                </w:p>
              </w:tc>
            </w:tr>
          </w:tbl>
          <w:p w14:paraId="211534C2" w14:textId="2828C7E1" w:rsidR="00CA5895" w:rsidDel="00F61520" w:rsidRDefault="00CA5895" w:rsidP="006941FC">
            <w:pPr>
              <w:spacing w:line="240" w:lineRule="auto"/>
              <w:rPr>
                <w:ins w:id="731" w:author="Munish Kumar" w:date="2023-03-15T17:55:00Z"/>
                <w:moveFrom w:id="732" w:author="# CALEB CHIA WE KEAT (UC-FT)" w:date="2023-05-02T17:44:00Z"/>
              </w:rPr>
            </w:pPr>
          </w:p>
        </w:tc>
      </w:tr>
      <w:moveFromRangeEnd w:id="483"/>
    </w:tbl>
    <w:p w14:paraId="48334367" w14:textId="77777777" w:rsidR="00CA5895" w:rsidDel="00F61520" w:rsidRDefault="00CA5895" w:rsidP="006941FC">
      <w:pPr>
        <w:spacing w:line="240" w:lineRule="auto"/>
        <w:rPr>
          <w:del w:id="733" w:author="# CALEB CHIA WE KEAT (UC-FT)" w:date="2023-05-02T17:44:00Z"/>
        </w:rPr>
      </w:pPr>
    </w:p>
    <w:p w14:paraId="765628D0" w14:textId="77777777" w:rsidR="006941FC" w:rsidDel="00F61520" w:rsidRDefault="006941FC" w:rsidP="006941FC">
      <w:pPr>
        <w:spacing w:line="240" w:lineRule="auto"/>
        <w:rPr>
          <w:del w:id="734" w:author="# CALEB CHIA WE KEAT (UC-FT)" w:date="2023-05-02T17:44:00Z"/>
        </w:rPr>
      </w:pPr>
    </w:p>
    <w:p w14:paraId="0DEB2074" w14:textId="77777777" w:rsidR="006941FC" w:rsidDel="00F61520" w:rsidRDefault="006941FC" w:rsidP="006941FC">
      <w:pPr>
        <w:spacing w:line="240" w:lineRule="auto"/>
        <w:rPr>
          <w:del w:id="735" w:author="# CALEB CHIA WE KEAT (UC-FT)" w:date="2023-05-02T17:44:00Z"/>
        </w:rPr>
      </w:pPr>
    </w:p>
    <w:p w14:paraId="51A2B21A" w14:textId="77777777" w:rsidR="006941FC" w:rsidDel="00F61520" w:rsidRDefault="006941FC" w:rsidP="00546F3D">
      <w:pPr>
        <w:spacing w:line="240" w:lineRule="auto"/>
        <w:rPr>
          <w:del w:id="736" w:author="# CALEB CHIA WE KEAT (UC-FT)" w:date="2023-05-02T17:44:00Z"/>
        </w:rPr>
      </w:pPr>
    </w:p>
    <w:p w14:paraId="20379BBA" w14:textId="77777777" w:rsidR="006941FC" w:rsidDel="00F61520" w:rsidRDefault="006941FC" w:rsidP="006941FC">
      <w:pPr>
        <w:spacing w:line="240" w:lineRule="auto"/>
        <w:rPr>
          <w:del w:id="737" w:author="# CALEB CHIA WE KEAT (UC-FT)" w:date="2023-05-02T17:44:00Z"/>
        </w:rPr>
      </w:pPr>
    </w:p>
    <w:p w14:paraId="7D7EEEFA" w14:textId="77777777" w:rsidR="006941FC" w:rsidRDefault="006941FC" w:rsidP="006941FC">
      <w:pPr>
        <w:spacing w:line="240" w:lineRule="auto"/>
      </w:pPr>
    </w:p>
    <w:p w14:paraId="09A2D8A5" w14:textId="77777777" w:rsidR="006941FC" w:rsidRDefault="006941FC" w:rsidP="006941FC">
      <w:pPr>
        <w:spacing w:line="240" w:lineRule="auto"/>
      </w:pPr>
      <w:r>
        <w:t xml:space="preserve">Figure 10 is a screenshot of an interactive choropleth showing the average sentiment of each US state. </w:t>
      </w:r>
      <w:r w:rsidRPr="00757CE4">
        <w:t xml:space="preserve">The state with the highest sentiment is Vermont, which is in dark blue, and the state with the lowest sentiment is </w:t>
      </w:r>
      <w:r w:rsidRPr="00757CE4">
        <w:lastRenderedPageBreak/>
        <w:t>South Dakota in dark red.</w:t>
      </w:r>
      <w:r>
        <w:t xml:space="preserve"> It</w:t>
      </w:r>
      <w:r w:rsidRPr="00757CE4">
        <w:t xml:space="preserve"> is important to </w:t>
      </w:r>
      <w:r>
        <w:t>reiterate</w:t>
      </w:r>
      <w:r w:rsidRPr="00757CE4">
        <w:t xml:space="preserve"> that all states had scores above 0. The scale in </w:t>
      </w:r>
      <w:r>
        <w:t xml:space="preserve">Figure 10 </w:t>
      </w:r>
      <w:r w:rsidRPr="00757CE4">
        <w:t xml:space="preserve">is meant to contrast the minor differences </w:t>
      </w:r>
      <w:r>
        <w:t>showing</w:t>
      </w:r>
      <w:r w:rsidRPr="00757CE4">
        <w:t xml:space="preserve"> how positive</w:t>
      </w:r>
      <w:r>
        <w:t xml:space="preserve"> the sentiment of</w:t>
      </w:r>
      <w:r w:rsidRPr="00757CE4">
        <w:t xml:space="preserve"> each state is.</w:t>
      </w:r>
    </w:p>
    <w:p w14:paraId="475DF41A" w14:textId="77777777" w:rsidR="006941FC" w:rsidRDefault="006941FC" w:rsidP="006941FC">
      <w:pPr>
        <w:spacing w:line="240" w:lineRule="auto"/>
      </w:pPr>
    </w:p>
    <w:p w14:paraId="7A6A7231" w14:textId="09165A5F" w:rsidR="006941FC" w:rsidDel="00F61520" w:rsidRDefault="006941FC" w:rsidP="006941FC">
      <w:pPr>
        <w:spacing w:line="240" w:lineRule="auto"/>
        <w:rPr>
          <w:del w:id="738" w:author="# CALEB CHIA WE KEAT (UC-FT)" w:date="2023-05-02T17:44:00Z"/>
        </w:rPr>
      </w:pPr>
      <w:r>
        <w:t>Figure 11 shows the electoral map of the 2020 US Presidential Election results for a visual comparison of sentiments against political standing of each US state. Table 19 shows the sentiments of blue states versus red states. I</w:t>
      </w:r>
      <w:r w:rsidRPr="003A001F">
        <w:t xml:space="preserve">t can be seen that tweets from blue states have an average sentiment of 0.46, which is </w:t>
      </w:r>
      <w:r>
        <w:t xml:space="preserve">only </w:t>
      </w:r>
      <w:r w:rsidRPr="003A001F">
        <w:t>slightly more positive than red states with an average sentiment of 0.448.</w:t>
      </w:r>
      <w:r>
        <w:t xml:space="preserve"> As the average sentiments of blue and red states are relatively similar, we are unable to identify any correlation between political standing and sentiments towards low-carbon energy sources.</w:t>
      </w:r>
    </w:p>
    <w:p w14:paraId="3995B52B" w14:textId="6EA1B7B5" w:rsidR="00F61520" w:rsidRDefault="00F61520" w:rsidP="006941FC">
      <w:pPr>
        <w:spacing w:line="240" w:lineRule="auto"/>
        <w:rPr>
          <w:ins w:id="739" w:author="# CALEB CHIA WE KEAT (UC-FT)" w:date="2023-05-02T17:45:00Z"/>
        </w:rPr>
      </w:pPr>
    </w:p>
    <w:p w14:paraId="4D11A047" w14:textId="4F60BF52" w:rsidR="00F61520" w:rsidRDefault="00F61520">
      <w:pPr>
        <w:spacing w:line="240" w:lineRule="auto"/>
        <w:jc w:val="left"/>
        <w:rPr>
          <w:ins w:id="740" w:author="# CALEB CHIA WE KEAT (UC-FT)" w:date="2023-05-02T17:45:00Z"/>
        </w:rPr>
      </w:pPr>
      <w:ins w:id="741" w:author="# CALEB CHIA WE KEAT (UC-FT)" w:date="2023-05-02T17:45:00Z">
        <w:r>
          <w:br w:type="page"/>
        </w:r>
      </w:ins>
    </w:p>
    <w:p w14:paraId="76150FCD" w14:textId="14A6B666" w:rsidR="00F61520" w:rsidRPr="00F61520" w:rsidRDefault="00F61520">
      <w:pPr>
        <w:pStyle w:val="Caption"/>
        <w:jc w:val="center"/>
        <w:rPr>
          <w:ins w:id="742" w:author="# CALEB CHIA WE KEAT (UC-FT)" w:date="2023-05-02T17:45:00Z"/>
          <w:rPrChange w:id="743" w:author="# CALEB CHIA WE KEAT (UC-FT)" w:date="2023-05-02T17:51:00Z">
            <w:rPr>
              <w:ins w:id="744" w:author="# CALEB CHIA WE KEAT (UC-FT)" w:date="2023-05-02T17:45:00Z"/>
            </w:rPr>
          </w:rPrChange>
        </w:rPr>
        <w:pPrChange w:id="745" w:author="# CALEB CHIA WE KEAT (UC-FT)" w:date="2023-05-02T17:51:00Z">
          <w:pPr>
            <w:spacing w:line="240" w:lineRule="auto"/>
          </w:pPr>
        </w:pPrChange>
      </w:pPr>
      <w:ins w:id="746" w:author="# CALEB CHIA WE KEAT (UC-FT)" w:date="2023-05-02T17:50:00Z">
        <w:r w:rsidRPr="00F61520">
          <w:rPr>
            <w:b/>
            <w:bCs/>
            <w:i w:val="0"/>
            <w:iCs w:val="0"/>
            <w:rPrChange w:id="747" w:author="# CALEB CHIA WE KEAT (UC-FT)" w:date="2023-05-02T17:51:00Z">
              <w:rPr>
                <w:i/>
                <w:iCs/>
              </w:rPr>
            </w:rPrChange>
          </w:rPr>
          <w:lastRenderedPageBreak/>
          <w:t xml:space="preserve">Figure </w:t>
        </w:r>
        <w:r w:rsidRPr="00F61520">
          <w:rPr>
            <w:b/>
            <w:bCs/>
            <w:i w:val="0"/>
            <w:iCs w:val="0"/>
            <w:rPrChange w:id="748" w:author="# CALEB CHIA WE KEAT (UC-FT)" w:date="2023-05-02T17:51:00Z">
              <w:rPr>
                <w:i/>
                <w:iCs/>
              </w:rPr>
            </w:rPrChange>
          </w:rPr>
          <w:fldChar w:fldCharType="begin"/>
        </w:r>
        <w:r w:rsidRPr="00F61520">
          <w:rPr>
            <w:b/>
            <w:bCs/>
            <w:i w:val="0"/>
            <w:iCs w:val="0"/>
            <w:rPrChange w:id="749" w:author="# CALEB CHIA WE KEAT (UC-FT)" w:date="2023-05-02T17:51:00Z">
              <w:rPr>
                <w:i/>
                <w:iCs/>
              </w:rPr>
            </w:rPrChange>
          </w:rPr>
          <w:instrText xml:space="preserve"> SEQ Figure \* ARABIC </w:instrText>
        </w:r>
      </w:ins>
      <w:r w:rsidRPr="00F61520">
        <w:rPr>
          <w:b/>
          <w:bCs/>
          <w:i w:val="0"/>
          <w:iCs w:val="0"/>
          <w:rPrChange w:id="750" w:author="# CALEB CHIA WE KEAT (UC-FT)" w:date="2023-05-02T17:51:00Z">
            <w:rPr>
              <w:i/>
              <w:iCs/>
            </w:rPr>
          </w:rPrChange>
        </w:rPr>
        <w:fldChar w:fldCharType="separate"/>
      </w:r>
      <w:r w:rsidR="00502046">
        <w:rPr>
          <w:b/>
          <w:bCs/>
          <w:i w:val="0"/>
          <w:iCs w:val="0"/>
          <w:noProof/>
        </w:rPr>
        <w:t>10</w:t>
      </w:r>
      <w:ins w:id="751" w:author="# CALEB CHIA WE KEAT (UC-FT)" w:date="2023-05-02T17:50:00Z">
        <w:r w:rsidRPr="00F61520">
          <w:rPr>
            <w:b/>
            <w:bCs/>
            <w:i w:val="0"/>
            <w:iCs w:val="0"/>
            <w:rPrChange w:id="752" w:author="# CALEB CHIA WE KEAT (UC-FT)" w:date="2023-05-02T17:51:00Z">
              <w:rPr>
                <w:i/>
                <w:iCs/>
              </w:rPr>
            </w:rPrChange>
          </w:rPr>
          <w:fldChar w:fldCharType="end"/>
        </w:r>
        <w:r w:rsidRPr="00F61520">
          <w:rPr>
            <w:b/>
            <w:bCs/>
            <w:i w:val="0"/>
            <w:iCs w:val="0"/>
            <w:rPrChange w:id="753" w:author="# CALEB CHIA WE KEAT (UC-FT)" w:date="2023-05-02T17:51:00Z">
              <w:rPr>
                <w:i/>
                <w:iCs/>
              </w:rPr>
            </w:rPrChange>
          </w:rPr>
          <w:t>:</w:t>
        </w:r>
        <w:r>
          <w:rPr>
            <w:i w:val="0"/>
            <w:iCs w:val="0"/>
          </w:rPr>
          <w:t xml:space="preserve"> </w:t>
        </w:r>
        <w:r w:rsidRPr="00F61520">
          <w:rPr>
            <w:i w:val="0"/>
            <w:iCs w:val="0"/>
            <w:u w:val="single"/>
            <w:rPrChange w:id="754" w:author="# CALEB CHIA WE KEAT (UC-FT)" w:date="2023-05-02T17:51:00Z">
              <w:rPr>
                <w:i/>
                <w:iCs/>
                <w:u w:val="single"/>
              </w:rPr>
            </w:rPrChange>
          </w:rPr>
          <w:t>Choropleth showing average sentiment of US states</w:t>
        </w:r>
      </w:ins>
    </w:p>
    <w:p w14:paraId="60ABBF74" w14:textId="77777777" w:rsidR="006941FC" w:rsidRDefault="006941FC" w:rsidP="006941FC">
      <w:pPr>
        <w:spacing w:line="240" w:lineRule="auto"/>
      </w:pPr>
    </w:p>
    <w:p w14:paraId="37DCB682" w14:textId="77777777" w:rsidR="006941FC" w:rsidRDefault="006941FC" w:rsidP="006941FC">
      <w:pPr>
        <w:spacing w:line="240" w:lineRule="auto"/>
      </w:pPr>
      <w:r w:rsidRPr="002F2462">
        <w:rPr>
          <w:noProof/>
          <w:lang w:val="en-SG" w:eastAsia="en-SG"/>
        </w:rPr>
        <w:drawing>
          <wp:inline distT="0" distB="0" distL="0" distR="0" wp14:anchorId="2050D30A" wp14:editId="57BCF874">
            <wp:extent cx="6642100" cy="48044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2100" cy="4804410"/>
                    </a:xfrm>
                    <a:prstGeom prst="rect">
                      <a:avLst/>
                    </a:prstGeom>
                  </pic:spPr>
                </pic:pic>
              </a:graphicData>
            </a:graphic>
          </wp:inline>
        </w:drawing>
      </w:r>
    </w:p>
    <w:p w14:paraId="29526C40" w14:textId="6900BB9D" w:rsidR="006941FC" w:rsidDel="00F61520" w:rsidRDefault="006941FC" w:rsidP="006941FC">
      <w:pPr>
        <w:spacing w:line="240" w:lineRule="auto"/>
        <w:jc w:val="center"/>
        <w:rPr>
          <w:del w:id="755" w:author="# CALEB CHIA WE KEAT (UC-FT)" w:date="2023-05-02T17:45:00Z"/>
          <w:u w:val="single"/>
        </w:rPr>
      </w:pPr>
      <w:del w:id="756" w:author="# CALEB CHIA WE KEAT (UC-FT)" w:date="2023-05-02T17:45:00Z">
        <w:r w:rsidRPr="00CA28A6" w:rsidDel="00F61520">
          <w:rPr>
            <w:u w:val="single"/>
          </w:rPr>
          <w:delText>Figure 1</w:delText>
        </w:r>
        <w:r w:rsidDel="00F61520">
          <w:rPr>
            <w:u w:val="single"/>
          </w:rPr>
          <w:delText>0: Choropleth showing average sentiment of US states</w:delText>
        </w:r>
      </w:del>
    </w:p>
    <w:p w14:paraId="3523F1A3" w14:textId="77777777" w:rsidR="00F61520" w:rsidDel="00F61520" w:rsidRDefault="00F61520" w:rsidP="00F61520">
      <w:pPr>
        <w:spacing w:line="240" w:lineRule="auto"/>
        <w:jc w:val="center"/>
        <w:rPr>
          <w:del w:id="757" w:author="# CALEB CHIA WE KEAT (UC-FT)" w:date="2023-05-02T17:45:00Z"/>
          <w:moveTo w:id="758" w:author="# CALEB CHIA WE KEAT (UC-FT)" w:date="2023-05-02T17:45:00Z"/>
          <w:u w:val="single"/>
        </w:rPr>
      </w:pPr>
      <w:moveToRangeStart w:id="759" w:author="# CALEB CHIA WE KEAT (UC-FT)" w:date="2023-05-02T17:45:00Z" w:name="move133941928"/>
      <w:moveTo w:id="760" w:author="# CALEB CHIA WE KEAT (UC-FT)" w:date="2023-05-02T17:45:00Z">
        <w:r>
          <w:rPr>
            <w:u w:val="single"/>
          </w:rPr>
          <w:t>Figure 11: 2020 US Presidential Election results (CNN, n.d.)</w:t>
        </w:r>
      </w:moveTo>
    </w:p>
    <w:moveToRangeEnd w:id="759"/>
    <w:p w14:paraId="5A0F909D" w14:textId="77777777" w:rsidR="006941FC" w:rsidRPr="002F2462" w:rsidRDefault="006941FC" w:rsidP="00F61520">
      <w:pPr>
        <w:spacing w:line="240" w:lineRule="auto"/>
        <w:jc w:val="center"/>
      </w:pPr>
    </w:p>
    <w:p w14:paraId="222BCE2C" w14:textId="77777777" w:rsidR="006941FC" w:rsidRDefault="006941FC" w:rsidP="006941FC">
      <w:pPr>
        <w:spacing w:line="240" w:lineRule="auto"/>
        <w:jc w:val="center"/>
      </w:pPr>
      <w:r w:rsidRPr="00617F78">
        <w:rPr>
          <w:noProof/>
          <w:lang w:val="en-SG" w:eastAsia="en-SG"/>
        </w:rPr>
        <w:lastRenderedPageBreak/>
        <w:drawing>
          <wp:inline distT="0" distB="0" distL="0" distR="0" wp14:anchorId="07946178" wp14:editId="626BFE93">
            <wp:extent cx="6609512" cy="4128381"/>
            <wp:effectExtent l="0" t="0" r="0" b="0"/>
            <wp:docPr id="3" name="Picture 2">
              <a:extLst xmlns:a="http://schemas.openxmlformats.org/drawingml/2006/main">
                <a:ext uri="{FF2B5EF4-FFF2-40B4-BE49-F238E27FC236}">
                  <a16:creationId xmlns:a16="http://schemas.microsoft.com/office/drawing/2014/main" id="{D0A3B90F-FAC6-5940-A675-8BB0B47DEC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0A3B90F-FAC6-5940-A675-8BB0B47DECB3}"/>
                        </a:ext>
                      </a:extLst>
                    </pic:cNvPr>
                    <pic:cNvPicPr>
                      <a:picLocks noChangeAspect="1"/>
                    </pic:cNvPicPr>
                  </pic:nvPicPr>
                  <pic:blipFill>
                    <a:blip r:embed="rId24"/>
                    <a:stretch>
                      <a:fillRect/>
                    </a:stretch>
                  </pic:blipFill>
                  <pic:spPr>
                    <a:xfrm>
                      <a:off x="0" y="0"/>
                      <a:ext cx="6744226" cy="4212525"/>
                    </a:xfrm>
                    <a:prstGeom prst="rect">
                      <a:avLst/>
                    </a:prstGeom>
                  </pic:spPr>
                </pic:pic>
              </a:graphicData>
            </a:graphic>
          </wp:inline>
        </w:drawing>
      </w:r>
    </w:p>
    <w:p w14:paraId="0591407C" w14:textId="0C5BB463" w:rsidR="006941FC" w:rsidDel="00F61520" w:rsidRDefault="006941FC" w:rsidP="006941FC">
      <w:pPr>
        <w:spacing w:line="240" w:lineRule="auto"/>
        <w:jc w:val="center"/>
        <w:rPr>
          <w:moveFrom w:id="761" w:author="# CALEB CHIA WE KEAT (UC-FT)" w:date="2023-05-02T17:45:00Z"/>
          <w:u w:val="single"/>
        </w:rPr>
      </w:pPr>
      <w:moveFromRangeStart w:id="762" w:author="# CALEB CHIA WE KEAT (UC-FT)" w:date="2023-05-02T17:45:00Z" w:name="move133941928"/>
      <w:moveFrom w:id="763" w:author="# CALEB CHIA WE KEAT (UC-FT)" w:date="2023-05-02T17:45:00Z">
        <w:r w:rsidDel="00F61520">
          <w:rPr>
            <w:u w:val="single"/>
          </w:rPr>
          <w:t>Figure 11: 2020 US Presidential Election results (CNN, n.d.)</w:t>
        </w:r>
      </w:moveFrom>
    </w:p>
    <w:moveFromRangeEnd w:id="762"/>
    <w:p w14:paraId="30638800" w14:textId="76D4966F" w:rsidR="006941FC" w:rsidRDefault="006941FC" w:rsidP="006941FC">
      <w:pPr>
        <w:spacing w:line="240" w:lineRule="auto"/>
        <w:rPr>
          <w:ins w:id="764" w:author="# CALEB CHIA WE KEAT (UC-FT)" w:date="2023-05-02T17:45:00Z"/>
        </w:rPr>
      </w:pPr>
    </w:p>
    <w:p w14:paraId="096F2FF2" w14:textId="77777777" w:rsidR="00F61520" w:rsidRPr="008664A6" w:rsidRDefault="00F61520" w:rsidP="00F61520">
      <w:pPr>
        <w:spacing w:line="240" w:lineRule="auto"/>
        <w:jc w:val="center"/>
        <w:rPr>
          <w:moveTo w:id="765" w:author="# CALEB CHIA WE KEAT (UC-FT)" w:date="2023-05-02T17:45:00Z"/>
          <w:u w:val="single"/>
        </w:rPr>
      </w:pPr>
      <w:moveToRangeStart w:id="766" w:author="# CALEB CHIA WE KEAT (UC-FT)" w:date="2023-05-02T17:45:00Z" w:name="move133941922"/>
      <w:moveTo w:id="767" w:author="# CALEB CHIA WE KEAT (UC-FT)" w:date="2023-05-02T17:45:00Z">
        <w:r>
          <w:rPr>
            <w:u w:val="single"/>
          </w:rPr>
          <w:t>Table 19: Average sentiment by political landscape</w:t>
        </w:r>
      </w:moveTo>
    </w:p>
    <w:moveToRangeEnd w:id="766"/>
    <w:p w14:paraId="549C265F" w14:textId="77777777" w:rsidR="00F61520" w:rsidRDefault="00F61520" w:rsidP="006941FC">
      <w:pPr>
        <w:spacing w:line="240" w:lineRule="auto"/>
      </w:pPr>
    </w:p>
    <w:tbl>
      <w:tblPr>
        <w:tblStyle w:val="TableGrid"/>
        <w:tblW w:w="0" w:type="auto"/>
        <w:jc w:val="center"/>
        <w:tblLook w:val="04A0" w:firstRow="1" w:lastRow="0" w:firstColumn="1" w:lastColumn="0" w:noHBand="0" w:noVBand="1"/>
      </w:tblPr>
      <w:tblGrid>
        <w:gridCol w:w="3003"/>
        <w:gridCol w:w="3003"/>
        <w:gridCol w:w="3004"/>
      </w:tblGrid>
      <w:tr w:rsidR="006941FC" w14:paraId="62E48A41" w14:textId="77777777" w:rsidTr="00925714">
        <w:trPr>
          <w:jc w:val="center"/>
        </w:trPr>
        <w:tc>
          <w:tcPr>
            <w:tcW w:w="3003" w:type="dxa"/>
            <w:tcBorders>
              <w:top w:val="nil"/>
              <w:left w:val="nil"/>
              <w:bottom w:val="single" w:sz="4" w:space="0" w:color="auto"/>
              <w:right w:val="single" w:sz="4" w:space="0" w:color="auto"/>
            </w:tcBorders>
          </w:tcPr>
          <w:p w14:paraId="75652F41" w14:textId="77777777" w:rsidR="006941FC" w:rsidRDefault="006941FC" w:rsidP="00925714">
            <w:pPr>
              <w:spacing w:line="240" w:lineRule="auto"/>
              <w:jc w:val="center"/>
              <w:rPr>
                <w:u w:val="single"/>
              </w:rPr>
            </w:pPr>
          </w:p>
        </w:tc>
        <w:tc>
          <w:tcPr>
            <w:tcW w:w="3003" w:type="dxa"/>
            <w:tcBorders>
              <w:left w:val="single" w:sz="4" w:space="0" w:color="auto"/>
            </w:tcBorders>
            <w:shd w:val="clear" w:color="auto" w:fill="D9D9D9" w:themeFill="background1" w:themeFillShade="D9"/>
            <w:vAlign w:val="center"/>
          </w:tcPr>
          <w:p w14:paraId="45D2C6DA" w14:textId="77777777" w:rsidR="006941FC" w:rsidRDefault="006941FC" w:rsidP="00925714">
            <w:pPr>
              <w:spacing w:line="240" w:lineRule="auto"/>
              <w:jc w:val="center"/>
              <w:rPr>
                <w:u w:val="single"/>
              </w:rPr>
            </w:pPr>
            <w:r>
              <w:rPr>
                <w:b/>
                <w:bCs/>
                <w:kern w:val="24"/>
                <w:lang w:val="en-US"/>
              </w:rPr>
              <w:t xml:space="preserve">Blue </w:t>
            </w:r>
            <w:r w:rsidRPr="00D547C8">
              <w:rPr>
                <w:b/>
                <w:bCs/>
                <w:kern w:val="24"/>
                <w:lang w:val="en-US"/>
              </w:rPr>
              <w:t>State</w:t>
            </w:r>
            <w:r>
              <w:rPr>
                <w:b/>
                <w:bCs/>
                <w:kern w:val="24"/>
                <w:lang w:val="en-US"/>
              </w:rPr>
              <w:t>s (Democratic)</w:t>
            </w:r>
          </w:p>
        </w:tc>
        <w:tc>
          <w:tcPr>
            <w:tcW w:w="3004" w:type="dxa"/>
            <w:shd w:val="clear" w:color="auto" w:fill="D9D9D9" w:themeFill="background1" w:themeFillShade="D9"/>
            <w:vAlign w:val="center"/>
          </w:tcPr>
          <w:p w14:paraId="422364F3" w14:textId="77777777" w:rsidR="006941FC" w:rsidRDefault="006941FC" w:rsidP="00925714">
            <w:pPr>
              <w:spacing w:line="240" w:lineRule="auto"/>
              <w:jc w:val="center"/>
              <w:rPr>
                <w:u w:val="single"/>
              </w:rPr>
            </w:pPr>
            <w:r>
              <w:rPr>
                <w:b/>
                <w:bCs/>
                <w:kern w:val="24"/>
                <w:lang w:val="en-US"/>
              </w:rPr>
              <w:t xml:space="preserve">Red </w:t>
            </w:r>
            <w:r w:rsidRPr="00D547C8">
              <w:rPr>
                <w:b/>
                <w:bCs/>
                <w:kern w:val="24"/>
                <w:lang w:val="en-US"/>
              </w:rPr>
              <w:t>State</w:t>
            </w:r>
            <w:r>
              <w:rPr>
                <w:b/>
                <w:bCs/>
                <w:kern w:val="24"/>
                <w:lang w:val="en-US"/>
              </w:rPr>
              <w:t>s (Republican)</w:t>
            </w:r>
          </w:p>
        </w:tc>
      </w:tr>
      <w:tr w:rsidR="006941FC" w14:paraId="6EACEDEC" w14:textId="77777777" w:rsidTr="00925714">
        <w:trPr>
          <w:jc w:val="center"/>
        </w:trPr>
        <w:tc>
          <w:tcPr>
            <w:tcW w:w="3003" w:type="dxa"/>
            <w:tcBorders>
              <w:top w:val="single" w:sz="4" w:space="0" w:color="auto"/>
            </w:tcBorders>
            <w:shd w:val="clear" w:color="auto" w:fill="D9D9D9" w:themeFill="background1" w:themeFillShade="D9"/>
          </w:tcPr>
          <w:p w14:paraId="7498C07E" w14:textId="77777777" w:rsidR="006941FC" w:rsidRPr="00CF0FA0" w:rsidRDefault="006941FC" w:rsidP="00925714">
            <w:pPr>
              <w:spacing w:line="240" w:lineRule="auto"/>
              <w:jc w:val="center"/>
              <w:rPr>
                <w:b/>
                <w:bCs/>
              </w:rPr>
            </w:pPr>
            <w:r w:rsidRPr="00CF0FA0">
              <w:rPr>
                <w:b/>
                <w:bCs/>
              </w:rPr>
              <w:t>Average Sentiment</w:t>
            </w:r>
          </w:p>
        </w:tc>
        <w:tc>
          <w:tcPr>
            <w:tcW w:w="3003" w:type="dxa"/>
            <w:vAlign w:val="center"/>
          </w:tcPr>
          <w:p w14:paraId="231D9CA8" w14:textId="77777777" w:rsidR="006941FC" w:rsidRDefault="006941FC" w:rsidP="00925714">
            <w:pPr>
              <w:spacing w:line="240" w:lineRule="auto"/>
              <w:jc w:val="center"/>
              <w:rPr>
                <w:u w:val="single"/>
              </w:rPr>
            </w:pPr>
            <w:r>
              <w:rPr>
                <w:kern w:val="24"/>
              </w:rPr>
              <w:t>0.460</w:t>
            </w:r>
          </w:p>
        </w:tc>
        <w:tc>
          <w:tcPr>
            <w:tcW w:w="3004" w:type="dxa"/>
            <w:vAlign w:val="center"/>
          </w:tcPr>
          <w:p w14:paraId="420FAEAD" w14:textId="77777777" w:rsidR="006941FC" w:rsidRDefault="006941FC" w:rsidP="00925714">
            <w:pPr>
              <w:spacing w:line="240" w:lineRule="auto"/>
              <w:jc w:val="center"/>
              <w:rPr>
                <w:u w:val="single"/>
              </w:rPr>
            </w:pPr>
            <w:r w:rsidRPr="00D547C8">
              <w:rPr>
                <w:kern w:val="24"/>
                <w:lang w:val="en-US"/>
              </w:rPr>
              <w:t>0.</w:t>
            </w:r>
            <w:r>
              <w:rPr>
                <w:kern w:val="24"/>
                <w:lang w:val="en-US"/>
              </w:rPr>
              <w:t>448</w:t>
            </w:r>
          </w:p>
        </w:tc>
      </w:tr>
    </w:tbl>
    <w:p w14:paraId="7B307715" w14:textId="77777777" w:rsidR="006941FC" w:rsidRDefault="006941FC" w:rsidP="006941FC">
      <w:pPr>
        <w:spacing w:line="240" w:lineRule="auto"/>
        <w:jc w:val="center"/>
        <w:rPr>
          <w:u w:val="single"/>
        </w:rPr>
      </w:pPr>
    </w:p>
    <w:p w14:paraId="0D5566AE" w14:textId="511391FE" w:rsidR="006941FC" w:rsidRPr="008664A6" w:rsidDel="00F61520" w:rsidRDefault="006941FC" w:rsidP="006941FC">
      <w:pPr>
        <w:spacing w:line="240" w:lineRule="auto"/>
        <w:jc w:val="center"/>
        <w:rPr>
          <w:moveFrom w:id="768" w:author="# CALEB CHIA WE KEAT (UC-FT)" w:date="2023-05-02T17:45:00Z"/>
          <w:u w:val="single"/>
        </w:rPr>
      </w:pPr>
      <w:moveFromRangeStart w:id="769" w:author="# CALEB CHIA WE KEAT (UC-FT)" w:date="2023-05-02T17:45:00Z" w:name="move133941922"/>
      <w:moveFrom w:id="770" w:author="# CALEB CHIA WE KEAT (UC-FT)" w:date="2023-05-02T17:45:00Z">
        <w:r w:rsidDel="00F61520">
          <w:rPr>
            <w:u w:val="single"/>
          </w:rPr>
          <w:t>Table 19: Average sentiment by political landscape</w:t>
        </w:r>
      </w:moveFrom>
    </w:p>
    <w:moveFromRangeEnd w:id="769"/>
    <w:p w14:paraId="2FAF3570" w14:textId="54B45AAD" w:rsidR="00F61520" w:rsidRDefault="00F61520" w:rsidP="00B62466">
      <w:pPr>
        <w:spacing w:line="240" w:lineRule="auto"/>
        <w:jc w:val="center"/>
        <w:rPr>
          <w:moveTo w:id="771" w:author="# CALEB CHIA WE KEAT (UC-FT)" w:date="2023-05-02T17:44:00Z"/>
          <w:u w:val="single"/>
        </w:rPr>
      </w:pPr>
      <w:moveToRangeStart w:id="772" w:author="# CALEB CHIA WE KEAT (UC-FT)" w:date="2023-05-02T17:44:00Z" w:name="move133941909"/>
      <w:moveTo w:id="773" w:author="# CALEB CHIA WE KEAT (UC-FT)" w:date="2023-05-02T17:44:00Z">
        <w:r>
          <w:rPr>
            <w:u w:val="single"/>
          </w:rPr>
          <w:t xml:space="preserve">Table </w:t>
        </w:r>
        <w:r w:rsidRPr="00E74F99">
          <w:rPr>
            <w:highlight w:val="yellow"/>
            <w:u w:val="single"/>
          </w:rPr>
          <w:t>x</w:t>
        </w:r>
        <w:r>
          <w:rPr>
            <w:u w:val="single"/>
          </w:rPr>
          <w:t xml:space="preserve">: Political affiliation of top 5 states </w:t>
        </w:r>
      </w:moveTo>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0"/>
        <w:gridCol w:w="5330"/>
      </w:tblGrid>
      <w:tr w:rsidR="00F61520" w14:paraId="715C01CD" w14:textId="77777777" w:rsidTr="00C2223C">
        <w:tc>
          <w:tcPr>
            <w:tcW w:w="5670" w:type="dxa"/>
            <w:shd w:val="clear" w:color="auto" w:fill="auto"/>
          </w:tcPr>
          <w:p w14:paraId="6FA1DD88" w14:textId="77777777" w:rsidR="00F61520" w:rsidRPr="00D547C8" w:rsidRDefault="00F61520" w:rsidP="00C2223C">
            <w:pPr>
              <w:spacing w:line="240" w:lineRule="auto"/>
              <w:jc w:val="center"/>
              <w:rPr>
                <w:moveTo w:id="774" w:author="# CALEB CHIA WE KEAT (UC-FT)" w:date="2023-05-02T17:44:00Z"/>
                <w:b/>
                <w:bCs/>
                <w:kern w:val="24"/>
                <w:lang w:val="en-US"/>
              </w:rPr>
            </w:pPr>
            <w:moveTo w:id="775" w:author="# CALEB CHIA WE KEAT (UC-FT)" w:date="2023-05-02T17:44:00Z">
              <w:r>
                <w:rPr>
                  <w:b/>
                  <w:bCs/>
                  <w:kern w:val="24"/>
                  <w:lang w:val="en-US"/>
                </w:rPr>
                <w:t>Highest Sentiment</w:t>
              </w:r>
            </w:moveTo>
          </w:p>
        </w:tc>
        <w:tc>
          <w:tcPr>
            <w:tcW w:w="4790" w:type="dxa"/>
            <w:shd w:val="clear" w:color="auto" w:fill="auto"/>
          </w:tcPr>
          <w:p w14:paraId="2FBC9990" w14:textId="77777777" w:rsidR="00F61520" w:rsidRPr="00D547C8" w:rsidRDefault="00F61520" w:rsidP="00C2223C">
            <w:pPr>
              <w:spacing w:line="240" w:lineRule="auto"/>
              <w:jc w:val="center"/>
              <w:rPr>
                <w:moveTo w:id="776" w:author="# CALEB CHIA WE KEAT (UC-FT)" w:date="2023-05-02T17:44:00Z"/>
                <w:b/>
                <w:bCs/>
                <w:kern w:val="24"/>
                <w:lang w:val="en-US"/>
              </w:rPr>
            </w:pPr>
            <w:moveTo w:id="777" w:author="# CALEB CHIA WE KEAT (UC-FT)" w:date="2023-05-02T17:44:00Z">
              <w:r>
                <w:rPr>
                  <w:b/>
                  <w:bCs/>
                  <w:kern w:val="24"/>
                  <w:lang w:val="en-US"/>
                </w:rPr>
                <w:t>Lowest Sentiment</w:t>
              </w:r>
            </w:moveTo>
          </w:p>
        </w:tc>
      </w:tr>
      <w:tr w:rsidR="00F61520" w14:paraId="08329F62" w14:textId="77777777" w:rsidTr="00C2223C">
        <w:tc>
          <w:tcPr>
            <w:tcW w:w="5670" w:type="dxa"/>
            <w:shd w:val="clear" w:color="auto" w:fill="auto"/>
          </w:tcPr>
          <w:tbl>
            <w:tblPr>
              <w:tblStyle w:val="TableGrid"/>
              <w:tblW w:w="0" w:type="auto"/>
              <w:jc w:val="center"/>
              <w:tblLook w:val="04A0" w:firstRow="1" w:lastRow="0" w:firstColumn="1" w:lastColumn="0" w:noHBand="0" w:noVBand="1"/>
            </w:tblPr>
            <w:tblGrid>
              <w:gridCol w:w="1157"/>
              <w:gridCol w:w="1559"/>
              <w:gridCol w:w="2188"/>
            </w:tblGrid>
            <w:tr w:rsidR="00F61520" w:rsidRPr="00B967FE" w14:paraId="5ACB4DC4" w14:textId="77777777" w:rsidTr="00C2223C">
              <w:trPr>
                <w:jc w:val="center"/>
              </w:trPr>
              <w:tc>
                <w:tcPr>
                  <w:tcW w:w="1157" w:type="dxa"/>
                  <w:shd w:val="clear" w:color="auto" w:fill="D9D9D9" w:themeFill="background1" w:themeFillShade="D9"/>
                  <w:vAlign w:val="center"/>
                </w:tcPr>
                <w:p w14:paraId="71BE032A" w14:textId="77777777" w:rsidR="00F61520" w:rsidRPr="00C2223C" w:rsidRDefault="00F61520" w:rsidP="00C2223C">
                  <w:pPr>
                    <w:spacing w:line="240" w:lineRule="auto"/>
                    <w:rPr>
                      <w:moveTo w:id="778" w:author="# CALEB CHIA WE KEAT (UC-FT)" w:date="2023-05-02T17:44:00Z"/>
                      <w:b/>
                      <w:bCs/>
                      <w:sz w:val="22"/>
                      <w:szCs w:val="22"/>
                    </w:rPr>
                  </w:pPr>
                  <w:moveTo w:id="779" w:author="# CALEB CHIA WE KEAT (UC-FT)" w:date="2023-05-02T17:44:00Z">
                    <w:r w:rsidRPr="00C2223C">
                      <w:rPr>
                        <w:b/>
                        <w:bCs/>
                        <w:kern w:val="24"/>
                        <w:sz w:val="22"/>
                        <w:szCs w:val="22"/>
                        <w:lang w:val="en-US"/>
                      </w:rPr>
                      <w:t>State</w:t>
                    </w:r>
                  </w:moveTo>
                </w:p>
              </w:tc>
              <w:tc>
                <w:tcPr>
                  <w:tcW w:w="1559" w:type="dxa"/>
                  <w:shd w:val="clear" w:color="auto" w:fill="D9D9D9" w:themeFill="background1" w:themeFillShade="D9"/>
                  <w:vAlign w:val="center"/>
                </w:tcPr>
                <w:p w14:paraId="218C5F77" w14:textId="77777777" w:rsidR="00F61520" w:rsidRPr="00C2223C" w:rsidRDefault="00F61520" w:rsidP="00C2223C">
                  <w:pPr>
                    <w:spacing w:line="240" w:lineRule="auto"/>
                    <w:jc w:val="center"/>
                    <w:rPr>
                      <w:moveTo w:id="780" w:author="# CALEB CHIA WE KEAT (UC-FT)" w:date="2023-05-02T17:44:00Z"/>
                      <w:b/>
                      <w:bCs/>
                      <w:sz w:val="22"/>
                      <w:szCs w:val="22"/>
                    </w:rPr>
                  </w:pPr>
                  <w:moveTo w:id="781" w:author="# CALEB CHIA WE KEAT (UC-FT)" w:date="2023-05-02T17:44:00Z">
                    <w:r w:rsidRPr="00C2223C">
                      <w:rPr>
                        <w:b/>
                        <w:bCs/>
                        <w:kern w:val="24"/>
                        <w:sz w:val="22"/>
                        <w:szCs w:val="22"/>
                        <w:lang w:val="en-US"/>
                      </w:rPr>
                      <w:t>Average Sentiment</w:t>
                    </w:r>
                  </w:moveTo>
                </w:p>
              </w:tc>
              <w:tc>
                <w:tcPr>
                  <w:tcW w:w="2188" w:type="dxa"/>
                  <w:shd w:val="clear" w:color="auto" w:fill="D9D9D9" w:themeFill="background1" w:themeFillShade="D9"/>
                </w:tcPr>
                <w:p w14:paraId="21371FCA" w14:textId="77777777" w:rsidR="00F61520" w:rsidRPr="00C2223C" w:rsidRDefault="00F61520" w:rsidP="00C2223C">
                  <w:pPr>
                    <w:spacing w:line="240" w:lineRule="auto"/>
                    <w:jc w:val="center"/>
                    <w:rPr>
                      <w:moveTo w:id="782" w:author="# CALEB CHIA WE KEAT (UC-FT)" w:date="2023-05-02T17:44:00Z"/>
                      <w:b/>
                      <w:bCs/>
                      <w:kern w:val="24"/>
                      <w:sz w:val="22"/>
                      <w:szCs w:val="22"/>
                      <w:lang w:val="en-US"/>
                    </w:rPr>
                  </w:pPr>
                  <w:moveTo w:id="783" w:author="# CALEB CHIA WE KEAT (UC-FT)" w:date="2023-05-02T17:44:00Z">
                    <w:r w:rsidRPr="00C2223C">
                      <w:rPr>
                        <w:b/>
                        <w:bCs/>
                        <w:kern w:val="24"/>
                        <w:sz w:val="22"/>
                        <w:szCs w:val="22"/>
                        <w:lang w:val="en-US"/>
                      </w:rPr>
                      <w:t>Political Affiliation: 2020 Presidential Elections</w:t>
                    </w:r>
                  </w:moveTo>
                </w:p>
              </w:tc>
            </w:tr>
            <w:tr w:rsidR="00F61520" w:rsidRPr="00B967FE" w14:paraId="3EFEC27F" w14:textId="77777777" w:rsidTr="00C2223C">
              <w:trPr>
                <w:jc w:val="center"/>
              </w:trPr>
              <w:tc>
                <w:tcPr>
                  <w:tcW w:w="1157" w:type="dxa"/>
                  <w:vAlign w:val="center"/>
                </w:tcPr>
                <w:p w14:paraId="447339AF" w14:textId="77777777" w:rsidR="00F61520" w:rsidRPr="00C2223C" w:rsidRDefault="00F61520" w:rsidP="00C2223C">
                  <w:pPr>
                    <w:spacing w:line="240" w:lineRule="auto"/>
                    <w:rPr>
                      <w:moveTo w:id="784" w:author="# CALEB CHIA WE KEAT (UC-FT)" w:date="2023-05-02T17:44:00Z"/>
                      <w:sz w:val="22"/>
                      <w:szCs w:val="22"/>
                    </w:rPr>
                  </w:pPr>
                  <w:moveTo w:id="785" w:author="# CALEB CHIA WE KEAT (UC-FT)" w:date="2023-05-02T17:44:00Z">
                    <w:r w:rsidRPr="00C2223C">
                      <w:rPr>
                        <w:kern w:val="24"/>
                        <w:sz w:val="22"/>
                        <w:szCs w:val="22"/>
                        <w:lang w:val="en-US"/>
                      </w:rPr>
                      <w:t>Vermont</w:t>
                    </w:r>
                  </w:moveTo>
                </w:p>
              </w:tc>
              <w:tc>
                <w:tcPr>
                  <w:tcW w:w="1559" w:type="dxa"/>
                  <w:vAlign w:val="center"/>
                </w:tcPr>
                <w:p w14:paraId="1378D47B" w14:textId="77777777" w:rsidR="00F61520" w:rsidRPr="00C2223C" w:rsidRDefault="00F61520" w:rsidP="00C2223C">
                  <w:pPr>
                    <w:spacing w:line="240" w:lineRule="auto"/>
                    <w:jc w:val="center"/>
                    <w:rPr>
                      <w:moveTo w:id="786" w:author="# CALEB CHIA WE KEAT (UC-FT)" w:date="2023-05-02T17:44:00Z"/>
                      <w:sz w:val="22"/>
                      <w:szCs w:val="22"/>
                    </w:rPr>
                  </w:pPr>
                  <w:moveTo w:id="787" w:author="# CALEB CHIA WE KEAT (UC-FT)" w:date="2023-05-02T17:44:00Z">
                    <w:r w:rsidRPr="00C2223C">
                      <w:rPr>
                        <w:kern w:val="24"/>
                        <w:sz w:val="22"/>
                        <w:szCs w:val="22"/>
                        <w:lang w:val="en-US"/>
                      </w:rPr>
                      <w:t>0.754</w:t>
                    </w:r>
                  </w:moveTo>
                </w:p>
              </w:tc>
              <w:tc>
                <w:tcPr>
                  <w:tcW w:w="2188" w:type="dxa"/>
                </w:tcPr>
                <w:p w14:paraId="1D7C275C" w14:textId="77777777" w:rsidR="00F61520" w:rsidRPr="00C2223C" w:rsidRDefault="00F61520" w:rsidP="00C2223C">
                  <w:pPr>
                    <w:spacing w:line="240" w:lineRule="auto"/>
                    <w:jc w:val="center"/>
                    <w:rPr>
                      <w:moveTo w:id="788" w:author="# CALEB CHIA WE KEAT (UC-FT)" w:date="2023-05-02T17:44:00Z"/>
                      <w:kern w:val="24"/>
                      <w:sz w:val="22"/>
                      <w:szCs w:val="22"/>
                      <w:lang w:val="en-US"/>
                    </w:rPr>
                  </w:pPr>
                  <w:moveTo w:id="789" w:author="# CALEB CHIA WE KEAT (UC-FT)" w:date="2023-05-02T17:44:00Z">
                    <w:r w:rsidRPr="00C2223C">
                      <w:rPr>
                        <w:kern w:val="24"/>
                        <w:sz w:val="22"/>
                        <w:szCs w:val="22"/>
                        <w:lang w:val="en-US"/>
                      </w:rPr>
                      <w:t>Blue</w:t>
                    </w:r>
                  </w:moveTo>
                </w:p>
              </w:tc>
            </w:tr>
            <w:tr w:rsidR="00F61520" w:rsidRPr="00B967FE" w14:paraId="3493938A" w14:textId="77777777" w:rsidTr="00C2223C">
              <w:trPr>
                <w:jc w:val="center"/>
              </w:trPr>
              <w:tc>
                <w:tcPr>
                  <w:tcW w:w="1157" w:type="dxa"/>
                  <w:vAlign w:val="center"/>
                </w:tcPr>
                <w:p w14:paraId="4E786651" w14:textId="77777777" w:rsidR="00F61520" w:rsidRPr="00C2223C" w:rsidRDefault="00F61520" w:rsidP="00C2223C">
                  <w:pPr>
                    <w:spacing w:line="240" w:lineRule="auto"/>
                    <w:rPr>
                      <w:moveTo w:id="790" w:author="# CALEB CHIA WE KEAT (UC-FT)" w:date="2023-05-02T17:44:00Z"/>
                      <w:sz w:val="22"/>
                      <w:szCs w:val="22"/>
                    </w:rPr>
                  </w:pPr>
                  <w:moveTo w:id="791" w:author="# CALEB CHIA WE KEAT (UC-FT)" w:date="2023-05-02T17:44:00Z">
                    <w:r w:rsidRPr="00C2223C">
                      <w:rPr>
                        <w:rFonts w:eastAsiaTheme="minorEastAsia"/>
                        <w:kern w:val="24"/>
                        <w:sz w:val="22"/>
                        <w:szCs w:val="22"/>
                      </w:rPr>
                      <w:t>Wyoming</w:t>
                    </w:r>
                  </w:moveTo>
                </w:p>
              </w:tc>
              <w:tc>
                <w:tcPr>
                  <w:tcW w:w="1559" w:type="dxa"/>
                  <w:vAlign w:val="center"/>
                </w:tcPr>
                <w:p w14:paraId="7BFA05A4" w14:textId="77777777" w:rsidR="00F61520" w:rsidRPr="00C2223C" w:rsidRDefault="00F61520" w:rsidP="00C2223C">
                  <w:pPr>
                    <w:spacing w:line="240" w:lineRule="auto"/>
                    <w:jc w:val="center"/>
                    <w:rPr>
                      <w:moveTo w:id="792" w:author="# CALEB CHIA WE KEAT (UC-FT)" w:date="2023-05-02T17:44:00Z"/>
                      <w:sz w:val="22"/>
                      <w:szCs w:val="22"/>
                    </w:rPr>
                  </w:pPr>
                  <w:moveTo w:id="793" w:author="# CALEB CHIA WE KEAT (UC-FT)" w:date="2023-05-02T17:44:00Z">
                    <w:r w:rsidRPr="00C2223C">
                      <w:rPr>
                        <w:kern w:val="24"/>
                        <w:sz w:val="22"/>
                        <w:szCs w:val="22"/>
                        <w:lang w:val="en-US"/>
                      </w:rPr>
                      <w:t>0.613</w:t>
                    </w:r>
                  </w:moveTo>
                </w:p>
              </w:tc>
              <w:tc>
                <w:tcPr>
                  <w:tcW w:w="2188" w:type="dxa"/>
                </w:tcPr>
                <w:p w14:paraId="41B76B13" w14:textId="77777777" w:rsidR="00F61520" w:rsidRPr="00C2223C" w:rsidRDefault="00F61520" w:rsidP="00C2223C">
                  <w:pPr>
                    <w:spacing w:line="240" w:lineRule="auto"/>
                    <w:jc w:val="center"/>
                    <w:rPr>
                      <w:moveTo w:id="794" w:author="# CALEB CHIA WE KEAT (UC-FT)" w:date="2023-05-02T17:44:00Z"/>
                      <w:kern w:val="24"/>
                      <w:sz w:val="22"/>
                      <w:szCs w:val="22"/>
                      <w:lang w:val="en-US"/>
                    </w:rPr>
                  </w:pPr>
                  <w:moveTo w:id="795" w:author="# CALEB CHIA WE KEAT (UC-FT)" w:date="2023-05-02T17:44:00Z">
                    <w:r w:rsidRPr="00C2223C">
                      <w:rPr>
                        <w:kern w:val="24"/>
                        <w:sz w:val="22"/>
                        <w:szCs w:val="22"/>
                        <w:lang w:val="en-US"/>
                      </w:rPr>
                      <w:t>Red</w:t>
                    </w:r>
                  </w:moveTo>
                </w:p>
              </w:tc>
            </w:tr>
            <w:tr w:rsidR="00F61520" w:rsidRPr="00B967FE" w14:paraId="7245EDAB" w14:textId="77777777" w:rsidTr="00C2223C">
              <w:trPr>
                <w:jc w:val="center"/>
              </w:trPr>
              <w:tc>
                <w:tcPr>
                  <w:tcW w:w="1157" w:type="dxa"/>
                  <w:vAlign w:val="center"/>
                </w:tcPr>
                <w:p w14:paraId="1C8FF498" w14:textId="77777777" w:rsidR="00F61520" w:rsidRPr="00C2223C" w:rsidRDefault="00F61520" w:rsidP="00C2223C">
                  <w:pPr>
                    <w:spacing w:line="240" w:lineRule="auto"/>
                    <w:rPr>
                      <w:moveTo w:id="796" w:author="# CALEB CHIA WE KEAT (UC-FT)" w:date="2023-05-02T17:44:00Z"/>
                      <w:sz w:val="22"/>
                      <w:szCs w:val="22"/>
                    </w:rPr>
                  </w:pPr>
                  <w:moveTo w:id="797" w:author="# CALEB CHIA WE KEAT (UC-FT)" w:date="2023-05-02T17:44:00Z">
                    <w:r w:rsidRPr="00C2223C">
                      <w:rPr>
                        <w:rFonts w:eastAsiaTheme="minorEastAsia"/>
                        <w:kern w:val="24"/>
                        <w:sz w:val="22"/>
                        <w:szCs w:val="22"/>
                      </w:rPr>
                      <w:t>Arkansas</w:t>
                    </w:r>
                  </w:moveTo>
                </w:p>
              </w:tc>
              <w:tc>
                <w:tcPr>
                  <w:tcW w:w="1559" w:type="dxa"/>
                  <w:vAlign w:val="center"/>
                </w:tcPr>
                <w:p w14:paraId="59A72E6E" w14:textId="77777777" w:rsidR="00F61520" w:rsidRPr="00C2223C" w:rsidRDefault="00F61520" w:rsidP="00C2223C">
                  <w:pPr>
                    <w:spacing w:line="240" w:lineRule="auto"/>
                    <w:jc w:val="center"/>
                    <w:rPr>
                      <w:moveTo w:id="798" w:author="# CALEB CHIA WE KEAT (UC-FT)" w:date="2023-05-02T17:44:00Z"/>
                      <w:sz w:val="22"/>
                      <w:szCs w:val="22"/>
                    </w:rPr>
                  </w:pPr>
                  <w:moveTo w:id="799" w:author="# CALEB CHIA WE KEAT (UC-FT)" w:date="2023-05-02T17:44:00Z">
                    <w:r w:rsidRPr="00C2223C">
                      <w:rPr>
                        <w:kern w:val="24"/>
                        <w:sz w:val="22"/>
                        <w:szCs w:val="22"/>
                        <w:lang w:val="en-US"/>
                      </w:rPr>
                      <w:t>0.591</w:t>
                    </w:r>
                  </w:moveTo>
                </w:p>
              </w:tc>
              <w:tc>
                <w:tcPr>
                  <w:tcW w:w="2188" w:type="dxa"/>
                </w:tcPr>
                <w:p w14:paraId="7DAD092D" w14:textId="77777777" w:rsidR="00F61520" w:rsidRPr="00C2223C" w:rsidRDefault="00F61520" w:rsidP="00C2223C">
                  <w:pPr>
                    <w:spacing w:line="240" w:lineRule="auto"/>
                    <w:jc w:val="center"/>
                    <w:rPr>
                      <w:moveTo w:id="800" w:author="# CALEB CHIA WE KEAT (UC-FT)" w:date="2023-05-02T17:44:00Z"/>
                      <w:kern w:val="24"/>
                      <w:sz w:val="22"/>
                      <w:szCs w:val="22"/>
                      <w:lang w:val="en-US"/>
                    </w:rPr>
                  </w:pPr>
                  <w:moveTo w:id="801" w:author="# CALEB CHIA WE KEAT (UC-FT)" w:date="2023-05-02T17:44:00Z">
                    <w:r w:rsidRPr="00C2223C">
                      <w:rPr>
                        <w:kern w:val="24"/>
                        <w:sz w:val="22"/>
                        <w:szCs w:val="22"/>
                        <w:lang w:val="en-US"/>
                      </w:rPr>
                      <w:t>Red</w:t>
                    </w:r>
                  </w:moveTo>
                </w:p>
              </w:tc>
            </w:tr>
            <w:tr w:rsidR="00F61520" w:rsidRPr="00B967FE" w14:paraId="692AE207" w14:textId="77777777" w:rsidTr="00C2223C">
              <w:trPr>
                <w:jc w:val="center"/>
              </w:trPr>
              <w:tc>
                <w:tcPr>
                  <w:tcW w:w="1157" w:type="dxa"/>
                  <w:vAlign w:val="center"/>
                </w:tcPr>
                <w:p w14:paraId="7FBBAFBB" w14:textId="77777777" w:rsidR="00F61520" w:rsidRPr="00C2223C" w:rsidRDefault="00F61520" w:rsidP="00C2223C">
                  <w:pPr>
                    <w:spacing w:line="240" w:lineRule="auto"/>
                    <w:rPr>
                      <w:moveTo w:id="802" w:author="# CALEB CHIA WE KEAT (UC-FT)" w:date="2023-05-02T17:44:00Z"/>
                      <w:sz w:val="22"/>
                      <w:szCs w:val="22"/>
                    </w:rPr>
                  </w:pPr>
                  <w:moveTo w:id="803" w:author="# CALEB CHIA WE KEAT (UC-FT)" w:date="2023-05-02T17:44:00Z">
                    <w:r w:rsidRPr="00C2223C">
                      <w:rPr>
                        <w:rFonts w:eastAsiaTheme="minorEastAsia"/>
                        <w:kern w:val="24"/>
                        <w:sz w:val="22"/>
                        <w:szCs w:val="22"/>
                      </w:rPr>
                      <w:t>Utah</w:t>
                    </w:r>
                  </w:moveTo>
                </w:p>
              </w:tc>
              <w:tc>
                <w:tcPr>
                  <w:tcW w:w="1559" w:type="dxa"/>
                  <w:vAlign w:val="center"/>
                </w:tcPr>
                <w:p w14:paraId="5E518774" w14:textId="77777777" w:rsidR="00F61520" w:rsidRPr="00C2223C" w:rsidRDefault="00F61520" w:rsidP="00C2223C">
                  <w:pPr>
                    <w:spacing w:line="240" w:lineRule="auto"/>
                    <w:jc w:val="center"/>
                    <w:rPr>
                      <w:moveTo w:id="804" w:author="# CALEB CHIA WE KEAT (UC-FT)" w:date="2023-05-02T17:44:00Z"/>
                      <w:sz w:val="22"/>
                      <w:szCs w:val="22"/>
                    </w:rPr>
                  </w:pPr>
                  <w:moveTo w:id="805" w:author="# CALEB CHIA WE KEAT (UC-FT)" w:date="2023-05-02T17:44:00Z">
                    <w:r w:rsidRPr="00C2223C">
                      <w:rPr>
                        <w:kern w:val="24"/>
                        <w:sz w:val="22"/>
                        <w:szCs w:val="22"/>
                        <w:lang w:val="en-US"/>
                      </w:rPr>
                      <w:t>0.555</w:t>
                    </w:r>
                  </w:moveTo>
                </w:p>
              </w:tc>
              <w:tc>
                <w:tcPr>
                  <w:tcW w:w="2188" w:type="dxa"/>
                </w:tcPr>
                <w:p w14:paraId="78C643FB" w14:textId="77777777" w:rsidR="00F61520" w:rsidRPr="00C2223C" w:rsidRDefault="00F61520" w:rsidP="00C2223C">
                  <w:pPr>
                    <w:spacing w:line="240" w:lineRule="auto"/>
                    <w:jc w:val="center"/>
                    <w:rPr>
                      <w:moveTo w:id="806" w:author="# CALEB CHIA WE KEAT (UC-FT)" w:date="2023-05-02T17:44:00Z"/>
                      <w:kern w:val="24"/>
                      <w:sz w:val="22"/>
                      <w:szCs w:val="22"/>
                      <w:lang w:val="en-US"/>
                    </w:rPr>
                  </w:pPr>
                  <w:moveTo w:id="807" w:author="# CALEB CHIA WE KEAT (UC-FT)" w:date="2023-05-02T17:44:00Z">
                    <w:r w:rsidRPr="00C2223C">
                      <w:rPr>
                        <w:kern w:val="24"/>
                        <w:sz w:val="22"/>
                        <w:szCs w:val="22"/>
                        <w:lang w:val="en-US"/>
                      </w:rPr>
                      <w:t>Red</w:t>
                    </w:r>
                  </w:moveTo>
                </w:p>
              </w:tc>
            </w:tr>
            <w:tr w:rsidR="00F61520" w:rsidRPr="00B967FE" w14:paraId="79442B85" w14:textId="77777777" w:rsidTr="00C2223C">
              <w:trPr>
                <w:jc w:val="center"/>
              </w:trPr>
              <w:tc>
                <w:tcPr>
                  <w:tcW w:w="1157" w:type="dxa"/>
                  <w:vAlign w:val="center"/>
                </w:tcPr>
                <w:p w14:paraId="2D2E0B79" w14:textId="77777777" w:rsidR="00F61520" w:rsidRPr="00C2223C" w:rsidRDefault="00F61520" w:rsidP="00C2223C">
                  <w:pPr>
                    <w:spacing w:line="240" w:lineRule="auto"/>
                    <w:rPr>
                      <w:moveTo w:id="808" w:author="# CALEB CHIA WE KEAT (UC-FT)" w:date="2023-05-02T17:44:00Z"/>
                      <w:sz w:val="22"/>
                      <w:szCs w:val="22"/>
                    </w:rPr>
                  </w:pPr>
                  <w:moveTo w:id="809" w:author="# CALEB CHIA WE KEAT (UC-FT)" w:date="2023-05-02T17:44:00Z">
                    <w:r w:rsidRPr="00C2223C">
                      <w:rPr>
                        <w:rFonts w:eastAsiaTheme="minorEastAsia"/>
                        <w:kern w:val="24"/>
                        <w:sz w:val="22"/>
                        <w:szCs w:val="22"/>
                      </w:rPr>
                      <w:t>Oklahoma</w:t>
                    </w:r>
                  </w:moveTo>
                </w:p>
              </w:tc>
              <w:tc>
                <w:tcPr>
                  <w:tcW w:w="1559" w:type="dxa"/>
                  <w:vAlign w:val="center"/>
                </w:tcPr>
                <w:p w14:paraId="5A7AEE22" w14:textId="77777777" w:rsidR="00F61520" w:rsidRPr="00C2223C" w:rsidRDefault="00F61520" w:rsidP="00C2223C">
                  <w:pPr>
                    <w:spacing w:line="240" w:lineRule="auto"/>
                    <w:jc w:val="center"/>
                    <w:rPr>
                      <w:moveTo w:id="810" w:author="# CALEB CHIA WE KEAT (UC-FT)" w:date="2023-05-02T17:44:00Z"/>
                      <w:sz w:val="22"/>
                      <w:szCs w:val="22"/>
                    </w:rPr>
                  </w:pPr>
                  <w:moveTo w:id="811" w:author="# CALEB CHIA WE KEAT (UC-FT)" w:date="2023-05-02T17:44:00Z">
                    <w:r w:rsidRPr="00C2223C">
                      <w:rPr>
                        <w:kern w:val="24"/>
                        <w:sz w:val="22"/>
                        <w:szCs w:val="22"/>
                        <w:lang w:val="en-US"/>
                      </w:rPr>
                      <w:t>0.549</w:t>
                    </w:r>
                  </w:moveTo>
                </w:p>
              </w:tc>
              <w:tc>
                <w:tcPr>
                  <w:tcW w:w="2188" w:type="dxa"/>
                </w:tcPr>
                <w:p w14:paraId="390E6BA3" w14:textId="77777777" w:rsidR="00F61520" w:rsidRPr="00C2223C" w:rsidRDefault="00F61520" w:rsidP="00C2223C">
                  <w:pPr>
                    <w:spacing w:line="240" w:lineRule="auto"/>
                    <w:jc w:val="center"/>
                    <w:rPr>
                      <w:moveTo w:id="812" w:author="# CALEB CHIA WE KEAT (UC-FT)" w:date="2023-05-02T17:44:00Z"/>
                      <w:kern w:val="24"/>
                      <w:sz w:val="22"/>
                      <w:szCs w:val="22"/>
                      <w:lang w:val="en-US"/>
                    </w:rPr>
                  </w:pPr>
                  <w:moveTo w:id="813" w:author="# CALEB CHIA WE KEAT (UC-FT)" w:date="2023-05-02T17:44:00Z">
                    <w:r w:rsidRPr="00C2223C">
                      <w:rPr>
                        <w:kern w:val="24"/>
                        <w:sz w:val="22"/>
                        <w:szCs w:val="22"/>
                        <w:lang w:val="en-US"/>
                      </w:rPr>
                      <w:t>Red</w:t>
                    </w:r>
                  </w:moveTo>
                </w:p>
              </w:tc>
            </w:tr>
          </w:tbl>
          <w:p w14:paraId="47468F51" w14:textId="77777777" w:rsidR="00F61520" w:rsidRPr="00C2223C" w:rsidRDefault="00F61520" w:rsidP="00C2223C">
            <w:pPr>
              <w:spacing w:line="240" w:lineRule="auto"/>
              <w:rPr>
                <w:moveTo w:id="814" w:author="# CALEB CHIA WE KEAT (UC-FT)" w:date="2023-05-02T17:44:00Z"/>
                <w:sz w:val="22"/>
                <w:szCs w:val="22"/>
              </w:rPr>
            </w:pPr>
          </w:p>
        </w:tc>
        <w:tc>
          <w:tcPr>
            <w:tcW w:w="4790" w:type="dxa"/>
            <w:shd w:val="clear" w:color="auto" w:fill="auto"/>
          </w:tcPr>
          <w:tbl>
            <w:tblPr>
              <w:tblStyle w:val="TableGrid"/>
              <w:tblW w:w="5104" w:type="dxa"/>
              <w:jc w:val="center"/>
              <w:tblLook w:val="04A0" w:firstRow="1" w:lastRow="0" w:firstColumn="1" w:lastColumn="0" w:noHBand="0" w:noVBand="1"/>
            </w:tblPr>
            <w:tblGrid>
              <w:gridCol w:w="1425"/>
              <w:gridCol w:w="1417"/>
              <w:gridCol w:w="2262"/>
            </w:tblGrid>
            <w:tr w:rsidR="00F61520" w:rsidRPr="007E22C8" w14:paraId="41649C15" w14:textId="77777777" w:rsidTr="00C2223C">
              <w:trPr>
                <w:jc w:val="center"/>
              </w:trPr>
              <w:tc>
                <w:tcPr>
                  <w:tcW w:w="1425" w:type="dxa"/>
                  <w:shd w:val="clear" w:color="auto" w:fill="D9D9D9" w:themeFill="background1" w:themeFillShade="D9"/>
                  <w:vAlign w:val="center"/>
                </w:tcPr>
                <w:p w14:paraId="78F4F5F5" w14:textId="77777777" w:rsidR="00F61520" w:rsidRPr="00C2223C" w:rsidRDefault="00F61520" w:rsidP="00C2223C">
                  <w:pPr>
                    <w:spacing w:line="240" w:lineRule="auto"/>
                    <w:rPr>
                      <w:moveTo w:id="815" w:author="# CALEB CHIA WE KEAT (UC-FT)" w:date="2023-05-02T17:44:00Z"/>
                      <w:b/>
                      <w:bCs/>
                      <w:sz w:val="22"/>
                      <w:szCs w:val="22"/>
                    </w:rPr>
                  </w:pPr>
                  <w:moveTo w:id="816" w:author="# CALEB CHIA WE KEAT (UC-FT)" w:date="2023-05-02T17:44:00Z">
                    <w:r w:rsidRPr="00C2223C">
                      <w:rPr>
                        <w:b/>
                        <w:bCs/>
                        <w:kern w:val="24"/>
                        <w:sz w:val="22"/>
                        <w:szCs w:val="22"/>
                        <w:lang w:val="en-US"/>
                      </w:rPr>
                      <w:t>State</w:t>
                    </w:r>
                  </w:moveTo>
                </w:p>
              </w:tc>
              <w:tc>
                <w:tcPr>
                  <w:tcW w:w="1417" w:type="dxa"/>
                  <w:shd w:val="clear" w:color="auto" w:fill="D9D9D9" w:themeFill="background1" w:themeFillShade="D9"/>
                  <w:vAlign w:val="center"/>
                </w:tcPr>
                <w:p w14:paraId="688CA88B" w14:textId="77777777" w:rsidR="00F61520" w:rsidRPr="00C2223C" w:rsidRDefault="00F61520" w:rsidP="00C2223C">
                  <w:pPr>
                    <w:spacing w:line="240" w:lineRule="auto"/>
                    <w:jc w:val="center"/>
                    <w:rPr>
                      <w:moveTo w:id="817" w:author="# CALEB CHIA WE KEAT (UC-FT)" w:date="2023-05-02T17:44:00Z"/>
                      <w:b/>
                      <w:bCs/>
                      <w:sz w:val="22"/>
                      <w:szCs w:val="22"/>
                    </w:rPr>
                  </w:pPr>
                  <w:moveTo w:id="818" w:author="# CALEB CHIA WE KEAT (UC-FT)" w:date="2023-05-02T17:44:00Z">
                    <w:r w:rsidRPr="00C2223C">
                      <w:rPr>
                        <w:b/>
                        <w:bCs/>
                        <w:kern w:val="24"/>
                        <w:sz w:val="22"/>
                        <w:szCs w:val="22"/>
                        <w:lang w:val="en-US"/>
                      </w:rPr>
                      <w:t>Average Sentiment</w:t>
                    </w:r>
                  </w:moveTo>
                </w:p>
              </w:tc>
              <w:tc>
                <w:tcPr>
                  <w:tcW w:w="2262" w:type="dxa"/>
                  <w:shd w:val="clear" w:color="auto" w:fill="D9D9D9" w:themeFill="background1" w:themeFillShade="D9"/>
                </w:tcPr>
                <w:p w14:paraId="772AD61A" w14:textId="77777777" w:rsidR="00F61520" w:rsidRPr="00C2223C" w:rsidRDefault="00F61520" w:rsidP="00C2223C">
                  <w:pPr>
                    <w:spacing w:line="240" w:lineRule="auto"/>
                    <w:jc w:val="center"/>
                    <w:rPr>
                      <w:moveTo w:id="819" w:author="# CALEB CHIA WE KEAT (UC-FT)" w:date="2023-05-02T17:44:00Z"/>
                      <w:b/>
                      <w:bCs/>
                      <w:kern w:val="24"/>
                      <w:sz w:val="22"/>
                      <w:szCs w:val="22"/>
                      <w:lang w:val="en-US"/>
                    </w:rPr>
                  </w:pPr>
                  <w:moveTo w:id="820" w:author="# CALEB CHIA WE KEAT (UC-FT)" w:date="2023-05-02T17:44:00Z">
                    <w:r w:rsidRPr="00C2223C">
                      <w:rPr>
                        <w:b/>
                        <w:bCs/>
                        <w:kern w:val="24"/>
                        <w:sz w:val="22"/>
                        <w:szCs w:val="22"/>
                        <w:lang w:val="en-US"/>
                      </w:rPr>
                      <w:t>Political Affiliation: 2020 Presidential Elections</w:t>
                    </w:r>
                  </w:moveTo>
                </w:p>
              </w:tc>
            </w:tr>
            <w:tr w:rsidR="00F61520" w:rsidRPr="00452354" w14:paraId="42395B5C" w14:textId="77777777" w:rsidTr="00C2223C">
              <w:trPr>
                <w:jc w:val="center"/>
              </w:trPr>
              <w:tc>
                <w:tcPr>
                  <w:tcW w:w="1425" w:type="dxa"/>
                  <w:vAlign w:val="center"/>
                </w:tcPr>
                <w:p w14:paraId="4BC49630" w14:textId="77777777" w:rsidR="00F61520" w:rsidRPr="00C2223C" w:rsidRDefault="00F61520" w:rsidP="00C2223C">
                  <w:pPr>
                    <w:spacing w:line="240" w:lineRule="auto"/>
                    <w:rPr>
                      <w:moveTo w:id="821" w:author="# CALEB CHIA WE KEAT (UC-FT)" w:date="2023-05-02T17:44:00Z"/>
                      <w:sz w:val="22"/>
                      <w:szCs w:val="22"/>
                    </w:rPr>
                  </w:pPr>
                  <w:moveTo w:id="822" w:author="# CALEB CHIA WE KEAT (UC-FT)" w:date="2023-05-02T17:44:00Z">
                    <w:r w:rsidRPr="00C2223C">
                      <w:rPr>
                        <w:kern w:val="24"/>
                        <w:sz w:val="22"/>
                        <w:szCs w:val="22"/>
                      </w:rPr>
                      <w:t>South Dakota</w:t>
                    </w:r>
                  </w:moveTo>
                </w:p>
              </w:tc>
              <w:tc>
                <w:tcPr>
                  <w:tcW w:w="1417" w:type="dxa"/>
                  <w:vAlign w:val="center"/>
                </w:tcPr>
                <w:p w14:paraId="4FC290FE" w14:textId="77777777" w:rsidR="00F61520" w:rsidRPr="00C2223C" w:rsidRDefault="00F61520" w:rsidP="00C2223C">
                  <w:pPr>
                    <w:spacing w:line="240" w:lineRule="auto"/>
                    <w:jc w:val="center"/>
                    <w:rPr>
                      <w:moveTo w:id="823" w:author="# CALEB CHIA WE KEAT (UC-FT)" w:date="2023-05-02T17:44:00Z"/>
                      <w:sz w:val="22"/>
                      <w:szCs w:val="22"/>
                    </w:rPr>
                  </w:pPr>
                  <w:moveTo w:id="824" w:author="# CALEB CHIA WE KEAT (UC-FT)" w:date="2023-05-02T17:44:00Z">
                    <w:r w:rsidRPr="00C2223C">
                      <w:rPr>
                        <w:kern w:val="24"/>
                        <w:sz w:val="22"/>
                        <w:szCs w:val="22"/>
                        <w:lang w:val="en-US"/>
                      </w:rPr>
                      <w:t>0.201</w:t>
                    </w:r>
                  </w:moveTo>
                </w:p>
              </w:tc>
              <w:tc>
                <w:tcPr>
                  <w:tcW w:w="2262" w:type="dxa"/>
                </w:tcPr>
                <w:p w14:paraId="76414D24" w14:textId="77777777" w:rsidR="00F61520" w:rsidRPr="00C2223C" w:rsidRDefault="00F61520" w:rsidP="00C2223C">
                  <w:pPr>
                    <w:spacing w:line="240" w:lineRule="auto"/>
                    <w:jc w:val="center"/>
                    <w:rPr>
                      <w:moveTo w:id="825" w:author="# CALEB CHIA WE KEAT (UC-FT)" w:date="2023-05-02T17:44:00Z"/>
                      <w:kern w:val="24"/>
                      <w:sz w:val="22"/>
                      <w:szCs w:val="22"/>
                      <w:lang w:val="en-US"/>
                    </w:rPr>
                  </w:pPr>
                  <w:moveTo w:id="826" w:author="# CALEB CHIA WE KEAT (UC-FT)" w:date="2023-05-02T17:44:00Z">
                    <w:r w:rsidRPr="00C2223C">
                      <w:rPr>
                        <w:kern w:val="24"/>
                        <w:sz w:val="22"/>
                        <w:szCs w:val="22"/>
                        <w:lang w:val="en-US"/>
                      </w:rPr>
                      <w:t>Red</w:t>
                    </w:r>
                  </w:moveTo>
                </w:p>
              </w:tc>
            </w:tr>
            <w:tr w:rsidR="00F61520" w:rsidRPr="00452354" w14:paraId="70987016" w14:textId="77777777" w:rsidTr="00C2223C">
              <w:trPr>
                <w:jc w:val="center"/>
              </w:trPr>
              <w:tc>
                <w:tcPr>
                  <w:tcW w:w="1425" w:type="dxa"/>
                  <w:vAlign w:val="center"/>
                </w:tcPr>
                <w:p w14:paraId="2D72A6E0" w14:textId="77777777" w:rsidR="00F61520" w:rsidRPr="00C2223C" w:rsidRDefault="00F61520" w:rsidP="00C2223C">
                  <w:pPr>
                    <w:spacing w:line="240" w:lineRule="auto"/>
                    <w:rPr>
                      <w:moveTo w:id="827" w:author="# CALEB CHIA WE KEAT (UC-FT)" w:date="2023-05-02T17:44:00Z"/>
                      <w:sz w:val="22"/>
                      <w:szCs w:val="22"/>
                    </w:rPr>
                  </w:pPr>
                  <w:moveTo w:id="828" w:author="# CALEB CHIA WE KEAT (UC-FT)" w:date="2023-05-02T17:44:00Z">
                    <w:r w:rsidRPr="00C2223C">
                      <w:rPr>
                        <w:rFonts w:eastAsiaTheme="minorEastAsia"/>
                        <w:kern w:val="24"/>
                        <w:sz w:val="22"/>
                        <w:szCs w:val="22"/>
                      </w:rPr>
                      <w:t>New Mexico</w:t>
                    </w:r>
                  </w:moveTo>
                </w:p>
              </w:tc>
              <w:tc>
                <w:tcPr>
                  <w:tcW w:w="1417" w:type="dxa"/>
                  <w:vAlign w:val="center"/>
                </w:tcPr>
                <w:p w14:paraId="227899AC" w14:textId="77777777" w:rsidR="00F61520" w:rsidRPr="00C2223C" w:rsidRDefault="00F61520" w:rsidP="00C2223C">
                  <w:pPr>
                    <w:spacing w:line="240" w:lineRule="auto"/>
                    <w:jc w:val="center"/>
                    <w:rPr>
                      <w:moveTo w:id="829" w:author="# CALEB CHIA WE KEAT (UC-FT)" w:date="2023-05-02T17:44:00Z"/>
                      <w:sz w:val="22"/>
                      <w:szCs w:val="22"/>
                    </w:rPr>
                  </w:pPr>
                  <w:moveTo w:id="830" w:author="# CALEB CHIA WE KEAT (UC-FT)" w:date="2023-05-02T17:44:00Z">
                    <w:r w:rsidRPr="00C2223C">
                      <w:rPr>
                        <w:rFonts w:eastAsiaTheme="minorEastAsia"/>
                        <w:kern w:val="24"/>
                        <w:sz w:val="22"/>
                        <w:szCs w:val="22"/>
                      </w:rPr>
                      <w:t>0.313</w:t>
                    </w:r>
                  </w:moveTo>
                </w:p>
              </w:tc>
              <w:tc>
                <w:tcPr>
                  <w:tcW w:w="2262" w:type="dxa"/>
                </w:tcPr>
                <w:p w14:paraId="07AC1B1A" w14:textId="77777777" w:rsidR="00F61520" w:rsidRPr="00C2223C" w:rsidRDefault="00F61520" w:rsidP="00C2223C">
                  <w:pPr>
                    <w:spacing w:line="240" w:lineRule="auto"/>
                    <w:jc w:val="center"/>
                    <w:rPr>
                      <w:moveTo w:id="831" w:author="# CALEB CHIA WE KEAT (UC-FT)" w:date="2023-05-02T17:44:00Z"/>
                      <w:rFonts w:eastAsiaTheme="minorEastAsia"/>
                      <w:kern w:val="24"/>
                      <w:sz w:val="22"/>
                      <w:szCs w:val="22"/>
                    </w:rPr>
                  </w:pPr>
                  <w:moveTo w:id="832" w:author="# CALEB CHIA WE KEAT (UC-FT)" w:date="2023-05-02T17:44:00Z">
                    <w:r w:rsidRPr="00C2223C">
                      <w:rPr>
                        <w:rFonts w:eastAsiaTheme="minorEastAsia"/>
                        <w:kern w:val="24"/>
                        <w:sz w:val="22"/>
                        <w:szCs w:val="22"/>
                      </w:rPr>
                      <w:t>Blue</w:t>
                    </w:r>
                  </w:moveTo>
                </w:p>
              </w:tc>
            </w:tr>
            <w:tr w:rsidR="00F61520" w:rsidRPr="00452354" w14:paraId="32D3377B" w14:textId="77777777" w:rsidTr="00C2223C">
              <w:trPr>
                <w:jc w:val="center"/>
              </w:trPr>
              <w:tc>
                <w:tcPr>
                  <w:tcW w:w="1425" w:type="dxa"/>
                  <w:vAlign w:val="center"/>
                </w:tcPr>
                <w:p w14:paraId="2310EC50" w14:textId="77777777" w:rsidR="00F61520" w:rsidRPr="00C2223C" w:rsidRDefault="00F61520" w:rsidP="00C2223C">
                  <w:pPr>
                    <w:spacing w:line="240" w:lineRule="auto"/>
                    <w:rPr>
                      <w:moveTo w:id="833" w:author="# CALEB CHIA WE KEAT (UC-FT)" w:date="2023-05-02T17:44:00Z"/>
                      <w:sz w:val="22"/>
                      <w:szCs w:val="22"/>
                    </w:rPr>
                  </w:pPr>
                  <w:moveTo w:id="834" w:author="# CALEB CHIA WE KEAT (UC-FT)" w:date="2023-05-02T17:44:00Z">
                    <w:r w:rsidRPr="00C2223C">
                      <w:rPr>
                        <w:rFonts w:eastAsiaTheme="minorEastAsia"/>
                        <w:kern w:val="24"/>
                        <w:sz w:val="22"/>
                        <w:szCs w:val="22"/>
                      </w:rPr>
                      <w:t>Maine</w:t>
                    </w:r>
                  </w:moveTo>
                </w:p>
              </w:tc>
              <w:tc>
                <w:tcPr>
                  <w:tcW w:w="1417" w:type="dxa"/>
                  <w:vAlign w:val="center"/>
                </w:tcPr>
                <w:p w14:paraId="5B467754" w14:textId="77777777" w:rsidR="00F61520" w:rsidRPr="00C2223C" w:rsidRDefault="00F61520" w:rsidP="00C2223C">
                  <w:pPr>
                    <w:spacing w:line="240" w:lineRule="auto"/>
                    <w:jc w:val="center"/>
                    <w:rPr>
                      <w:moveTo w:id="835" w:author="# CALEB CHIA WE KEAT (UC-FT)" w:date="2023-05-02T17:44:00Z"/>
                      <w:sz w:val="22"/>
                      <w:szCs w:val="22"/>
                    </w:rPr>
                  </w:pPr>
                  <w:moveTo w:id="836" w:author="# CALEB CHIA WE KEAT (UC-FT)" w:date="2023-05-02T17:44:00Z">
                    <w:r w:rsidRPr="00C2223C">
                      <w:rPr>
                        <w:rFonts w:eastAsiaTheme="minorEastAsia"/>
                        <w:kern w:val="24"/>
                        <w:sz w:val="22"/>
                        <w:szCs w:val="22"/>
                      </w:rPr>
                      <w:t>0.329</w:t>
                    </w:r>
                  </w:moveTo>
                </w:p>
              </w:tc>
              <w:tc>
                <w:tcPr>
                  <w:tcW w:w="2262" w:type="dxa"/>
                </w:tcPr>
                <w:p w14:paraId="395CA92F" w14:textId="77777777" w:rsidR="00F61520" w:rsidRPr="00C2223C" w:rsidRDefault="00F61520" w:rsidP="00C2223C">
                  <w:pPr>
                    <w:spacing w:line="240" w:lineRule="auto"/>
                    <w:jc w:val="center"/>
                    <w:rPr>
                      <w:moveTo w:id="837" w:author="# CALEB CHIA WE KEAT (UC-FT)" w:date="2023-05-02T17:44:00Z"/>
                      <w:rFonts w:eastAsiaTheme="minorEastAsia"/>
                      <w:kern w:val="24"/>
                      <w:sz w:val="22"/>
                      <w:szCs w:val="22"/>
                    </w:rPr>
                  </w:pPr>
                  <w:moveTo w:id="838" w:author="# CALEB CHIA WE KEAT (UC-FT)" w:date="2023-05-02T17:44:00Z">
                    <w:r w:rsidRPr="00C2223C">
                      <w:rPr>
                        <w:rFonts w:eastAsiaTheme="minorEastAsia"/>
                        <w:kern w:val="24"/>
                        <w:sz w:val="22"/>
                        <w:szCs w:val="22"/>
                      </w:rPr>
                      <w:t>Blue</w:t>
                    </w:r>
                  </w:moveTo>
                </w:p>
              </w:tc>
            </w:tr>
            <w:tr w:rsidR="00F61520" w:rsidRPr="00452354" w14:paraId="6544B7E8" w14:textId="77777777" w:rsidTr="00C2223C">
              <w:trPr>
                <w:jc w:val="center"/>
              </w:trPr>
              <w:tc>
                <w:tcPr>
                  <w:tcW w:w="1425" w:type="dxa"/>
                  <w:vAlign w:val="center"/>
                </w:tcPr>
                <w:p w14:paraId="6C04477E" w14:textId="77777777" w:rsidR="00F61520" w:rsidRPr="00C2223C" w:rsidRDefault="00F61520" w:rsidP="00C2223C">
                  <w:pPr>
                    <w:spacing w:line="240" w:lineRule="auto"/>
                    <w:rPr>
                      <w:moveTo w:id="839" w:author="# CALEB CHIA WE KEAT (UC-FT)" w:date="2023-05-02T17:44:00Z"/>
                      <w:sz w:val="22"/>
                      <w:szCs w:val="22"/>
                    </w:rPr>
                  </w:pPr>
                  <w:moveTo w:id="840" w:author="# CALEB CHIA WE KEAT (UC-FT)" w:date="2023-05-02T17:44:00Z">
                    <w:r w:rsidRPr="00C2223C">
                      <w:rPr>
                        <w:rFonts w:eastAsiaTheme="minorEastAsia"/>
                        <w:kern w:val="24"/>
                        <w:sz w:val="22"/>
                        <w:szCs w:val="22"/>
                      </w:rPr>
                      <w:t>Kansas</w:t>
                    </w:r>
                  </w:moveTo>
                </w:p>
              </w:tc>
              <w:tc>
                <w:tcPr>
                  <w:tcW w:w="1417" w:type="dxa"/>
                  <w:vAlign w:val="center"/>
                </w:tcPr>
                <w:p w14:paraId="7B37967E" w14:textId="77777777" w:rsidR="00F61520" w:rsidRPr="00C2223C" w:rsidRDefault="00F61520" w:rsidP="00C2223C">
                  <w:pPr>
                    <w:spacing w:line="240" w:lineRule="auto"/>
                    <w:jc w:val="center"/>
                    <w:rPr>
                      <w:moveTo w:id="841" w:author="# CALEB CHIA WE KEAT (UC-FT)" w:date="2023-05-02T17:44:00Z"/>
                      <w:sz w:val="22"/>
                      <w:szCs w:val="22"/>
                    </w:rPr>
                  </w:pPr>
                  <w:moveTo w:id="842" w:author="# CALEB CHIA WE KEAT (UC-FT)" w:date="2023-05-02T17:44:00Z">
                    <w:r w:rsidRPr="00C2223C">
                      <w:rPr>
                        <w:rFonts w:eastAsiaTheme="minorEastAsia"/>
                        <w:kern w:val="24"/>
                        <w:sz w:val="22"/>
                        <w:szCs w:val="22"/>
                      </w:rPr>
                      <w:t>0.340</w:t>
                    </w:r>
                  </w:moveTo>
                </w:p>
              </w:tc>
              <w:tc>
                <w:tcPr>
                  <w:tcW w:w="2262" w:type="dxa"/>
                </w:tcPr>
                <w:p w14:paraId="1E956B5E" w14:textId="77777777" w:rsidR="00F61520" w:rsidRPr="00C2223C" w:rsidRDefault="00F61520" w:rsidP="00C2223C">
                  <w:pPr>
                    <w:spacing w:line="240" w:lineRule="auto"/>
                    <w:jc w:val="center"/>
                    <w:rPr>
                      <w:moveTo w:id="843" w:author="# CALEB CHIA WE KEAT (UC-FT)" w:date="2023-05-02T17:44:00Z"/>
                      <w:rFonts w:eastAsiaTheme="minorEastAsia"/>
                      <w:kern w:val="24"/>
                      <w:sz w:val="22"/>
                      <w:szCs w:val="22"/>
                    </w:rPr>
                  </w:pPr>
                  <w:moveTo w:id="844" w:author="# CALEB CHIA WE KEAT (UC-FT)" w:date="2023-05-02T17:44:00Z">
                    <w:r w:rsidRPr="00C2223C">
                      <w:rPr>
                        <w:rFonts w:eastAsiaTheme="minorEastAsia"/>
                        <w:kern w:val="24"/>
                        <w:sz w:val="22"/>
                        <w:szCs w:val="22"/>
                      </w:rPr>
                      <w:t>Red</w:t>
                    </w:r>
                  </w:moveTo>
                </w:p>
              </w:tc>
            </w:tr>
            <w:tr w:rsidR="00F61520" w:rsidRPr="00452354" w14:paraId="1965F89A" w14:textId="77777777" w:rsidTr="00C2223C">
              <w:trPr>
                <w:jc w:val="center"/>
              </w:trPr>
              <w:tc>
                <w:tcPr>
                  <w:tcW w:w="1425" w:type="dxa"/>
                  <w:vAlign w:val="center"/>
                </w:tcPr>
                <w:p w14:paraId="1850396B" w14:textId="77777777" w:rsidR="00F61520" w:rsidRPr="00C2223C" w:rsidRDefault="00F61520" w:rsidP="00C2223C">
                  <w:pPr>
                    <w:spacing w:line="240" w:lineRule="auto"/>
                    <w:rPr>
                      <w:moveTo w:id="845" w:author="# CALEB CHIA WE KEAT (UC-FT)" w:date="2023-05-02T17:44:00Z"/>
                      <w:sz w:val="22"/>
                      <w:szCs w:val="22"/>
                    </w:rPr>
                  </w:pPr>
                  <w:moveTo w:id="846" w:author="# CALEB CHIA WE KEAT (UC-FT)" w:date="2023-05-02T17:44:00Z">
                    <w:r w:rsidRPr="00C2223C">
                      <w:rPr>
                        <w:kern w:val="24"/>
                        <w:sz w:val="22"/>
                        <w:szCs w:val="22"/>
                      </w:rPr>
                      <w:t>North Dakota</w:t>
                    </w:r>
                  </w:moveTo>
                </w:p>
              </w:tc>
              <w:tc>
                <w:tcPr>
                  <w:tcW w:w="1417" w:type="dxa"/>
                  <w:vAlign w:val="center"/>
                </w:tcPr>
                <w:p w14:paraId="58B77431" w14:textId="77777777" w:rsidR="00F61520" w:rsidRPr="00C2223C" w:rsidRDefault="00F61520" w:rsidP="00C2223C">
                  <w:pPr>
                    <w:spacing w:line="240" w:lineRule="auto"/>
                    <w:jc w:val="center"/>
                    <w:rPr>
                      <w:moveTo w:id="847" w:author="# CALEB CHIA WE KEAT (UC-FT)" w:date="2023-05-02T17:44:00Z"/>
                      <w:sz w:val="22"/>
                      <w:szCs w:val="22"/>
                    </w:rPr>
                  </w:pPr>
                  <w:moveTo w:id="848" w:author="# CALEB CHIA WE KEAT (UC-FT)" w:date="2023-05-02T17:44:00Z">
                    <w:r w:rsidRPr="00C2223C">
                      <w:rPr>
                        <w:rFonts w:eastAsiaTheme="minorEastAsia"/>
                        <w:kern w:val="24"/>
                        <w:sz w:val="22"/>
                        <w:szCs w:val="22"/>
                      </w:rPr>
                      <w:t>0.349</w:t>
                    </w:r>
                  </w:moveTo>
                </w:p>
              </w:tc>
              <w:tc>
                <w:tcPr>
                  <w:tcW w:w="2262" w:type="dxa"/>
                </w:tcPr>
                <w:p w14:paraId="10F17018" w14:textId="77777777" w:rsidR="00F61520" w:rsidRPr="00C2223C" w:rsidRDefault="00F61520" w:rsidP="00C2223C">
                  <w:pPr>
                    <w:spacing w:line="240" w:lineRule="auto"/>
                    <w:jc w:val="center"/>
                    <w:rPr>
                      <w:moveTo w:id="849" w:author="# CALEB CHIA WE KEAT (UC-FT)" w:date="2023-05-02T17:44:00Z"/>
                      <w:rFonts w:eastAsiaTheme="minorEastAsia"/>
                      <w:kern w:val="24"/>
                      <w:sz w:val="22"/>
                      <w:szCs w:val="22"/>
                    </w:rPr>
                  </w:pPr>
                  <w:moveTo w:id="850" w:author="# CALEB CHIA WE KEAT (UC-FT)" w:date="2023-05-02T17:44:00Z">
                    <w:r w:rsidRPr="00C2223C">
                      <w:rPr>
                        <w:rFonts w:eastAsiaTheme="minorEastAsia"/>
                        <w:kern w:val="24"/>
                        <w:sz w:val="22"/>
                        <w:szCs w:val="22"/>
                      </w:rPr>
                      <w:t>Red</w:t>
                    </w:r>
                  </w:moveTo>
                </w:p>
              </w:tc>
            </w:tr>
          </w:tbl>
          <w:p w14:paraId="77FEE20A" w14:textId="77777777" w:rsidR="00F61520" w:rsidRDefault="00F61520" w:rsidP="00C2223C">
            <w:pPr>
              <w:spacing w:line="240" w:lineRule="auto"/>
              <w:rPr>
                <w:moveTo w:id="851" w:author="# CALEB CHIA WE KEAT (UC-FT)" w:date="2023-05-02T17:44:00Z"/>
              </w:rPr>
            </w:pPr>
          </w:p>
        </w:tc>
      </w:tr>
      <w:moveToRangeEnd w:id="772"/>
    </w:tbl>
    <w:p w14:paraId="2546B966" w14:textId="1A40C316" w:rsidR="00C20A3A" w:rsidRDefault="00C20A3A" w:rsidP="00C20A3A">
      <w:pPr>
        <w:rPr>
          <w:lang w:val="en-SG"/>
        </w:rPr>
      </w:pPr>
    </w:p>
    <w:p w14:paraId="4188DA70" w14:textId="77777777" w:rsidR="006941FC" w:rsidRDefault="006941FC" w:rsidP="00C20A3A">
      <w:pPr>
        <w:rPr>
          <w:lang w:val="en-SG"/>
        </w:rPr>
      </w:pPr>
    </w:p>
    <w:p w14:paraId="66520090" w14:textId="4538F3DC" w:rsidR="006941FC" w:rsidRDefault="006941FC" w:rsidP="006941FC">
      <w:pPr>
        <w:pStyle w:val="Heading2"/>
      </w:pPr>
      <w:r>
        <w:t>GDP proportion as a Proxy for Tweet Sentiment</w:t>
      </w:r>
    </w:p>
    <w:p w14:paraId="1C1B8FFA" w14:textId="3B114AA2" w:rsidR="00F00BEF" w:rsidDel="00F00BEF" w:rsidRDefault="00F00BEF">
      <w:pPr>
        <w:spacing w:line="240" w:lineRule="auto"/>
        <w:jc w:val="left"/>
        <w:rPr>
          <w:del w:id="852" w:author="# CALEB CHIA WE KEAT (UC-FT)" w:date="2023-05-02T18:18:00Z"/>
          <w:lang w:val="en-SG"/>
        </w:rPr>
      </w:pPr>
      <w:ins w:id="853" w:author="# CALEB CHIA WE KEAT (UC-FT)" w:date="2023-05-02T18:18:00Z">
        <w:r>
          <w:rPr>
            <w:lang w:val="en-SG"/>
          </w:rPr>
          <w:t xml:space="preserve">Comparing the </w:t>
        </w:r>
      </w:ins>
      <w:ins w:id="854" w:author="# CALEB CHIA WE KEAT (UC-FT)" w:date="2023-05-02T18:19:00Z">
        <w:r>
          <w:rPr>
            <w:lang w:val="en-SG"/>
          </w:rPr>
          <w:t xml:space="preserve">GDP of the top 5 states, we found that states with the highest sentiments have </w:t>
        </w:r>
      </w:ins>
      <w:ins w:id="855" w:author="# CALEB CHIA WE KEAT (UC-FT)" w:date="2023-05-02T18:20:00Z">
        <w:r>
          <w:rPr>
            <w:lang w:val="en-SG"/>
          </w:rPr>
          <w:t>a higher GDP (apart from Vermont</w:t>
        </w:r>
      </w:ins>
      <w:del w:id="856" w:author="# CALEB CHIA WE KEAT (UC-FT)" w:date="2023-05-02T18:18:00Z">
        <w:r w:rsidDel="00F00BEF">
          <w:rPr>
            <w:lang w:val="en-SG"/>
          </w:rPr>
          <w:delText xml:space="preserve">The top 5 states with the highest and lowest sentiments are shown in Table </w:delText>
        </w:r>
        <w:r w:rsidRPr="00F00BEF" w:rsidDel="00F00BEF">
          <w:rPr>
            <w:highlight w:val="yellow"/>
            <w:lang w:val="en-SG"/>
          </w:rPr>
          <w:delText>x</w:delText>
        </w:r>
        <w:r w:rsidDel="00F00BEF">
          <w:rPr>
            <w:lang w:val="en-SG"/>
          </w:rPr>
          <w:delText>.</w:delText>
        </w:r>
      </w:del>
    </w:p>
    <w:p w14:paraId="587C7A8D" w14:textId="77777777" w:rsidR="00426311" w:rsidRDefault="00F00BEF" w:rsidP="00F00BEF">
      <w:pPr>
        <w:spacing w:line="240" w:lineRule="auto"/>
        <w:rPr>
          <w:ins w:id="857" w:author="# CALEB CHIA WE KEAT (UC-FT)" w:date="2023-05-02T18:29:00Z"/>
          <w:lang w:val="en-SG"/>
        </w:rPr>
      </w:pPr>
      <w:ins w:id="858" w:author="# CALEB CHIA WE KEAT (UC-FT)" w:date="2023-05-02T18:20:00Z">
        <w:r>
          <w:rPr>
            <w:lang w:val="en-SG"/>
          </w:rPr>
          <w:t xml:space="preserve"> and Wyoming) of more than $100,000 million, whereas states with</w:t>
        </w:r>
      </w:ins>
      <w:ins w:id="859" w:author="# CALEB CHIA WE KEAT (UC-FT)" w:date="2023-05-02T18:21:00Z">
        <w:r>
          <w:rPr>
            <w:lang w:val="en-SG"/>
          </w:rPr>
          <w:t xml:space="preserve"> the lowest sentiments generally have a lower GDP (apart from Kansas).</w:t>
        </w:r>
      </w:ins>
    </w:p>
    <w:p w14:paraId="6AF52843" w14:textId="77777777" w:rsidR="00426311" w:rsidRDefault="00426311" w:rsidP="00F00BEF">
      <w:pPr>
        <w:spacing w:line="240" w:lineRule="auto"/>
        <w:rPr>
          <w:ins w:id="860" w:author="# CALEB CHIA WE KEAT (UC-FT)" w:date="2023-05-02T18:29:00Z"/>
          <w:lang w:val="en-SG"/>
        </w:rPr>
      </w:pPr>
    </w:p>
    <w:p w14:paraId="3637C7EF" w14:textId="14AF8932" w:rsidR="00F00BEF" w:rsidRDefault="00426311" w:rsidP="00F00BEF">
      <w:pPr>
        <w:spacing w:line="240" w:lineRule="auto"/>
        <w:rPr>
          <w:ins w:id="861" w:author="# CALEB CHIA WE KEAT (UC-FT)" w:date="2023-05-02T18:51:00Z"/>
          <w:lang w:val="en-SG"/>
        </w:rPr>
      </w:pPr>
      <w:ins w:id="862" w:author="# CALEB CHIA WE KEAT (UC-FT)" w:date="2023-05-02T18:31:00Z">
        <w:r>
          <w:rPr>
            <w:lang w:val="en-SG"/>
          </w:rPr>
          <w:t xml:space="preserve">Contrastingly, </w:t>
        </w:r>
        <w:r w:rsidRPr="00426311">
          <w:rPr>
            <w:lang w:val="en-SG"/>
          </w:rPr>
          <w:t xml:space="preserve">Utah has a significant oil and gas industry, with production primarily focused in the </w:t>
        </w:r>
        <w:proofErr w:type="spellStart"/>
        <w:r w:rsidRPr="00426311">
          <w:rPr>
            <w:lang w:val="en-SG"/>
          </w:rPr>
          <w:t>Uinta</w:t>
        </w:r>
        <w:proofErr w:type="spellEnd"/>
        <w:r w:rsidRPr="00426311">
          <w:rPr>
            <w:lang w:val="en-SG"/>
          </w:rPr>
          <w:t xml:space="preserve"> Basin and the Paradox Basin</w:t>
        </w:r>
      </w:ins>
      <w:ins w:id="863" w:author="# CALEB CHIA WE KEAT (UC-FT)" w:date="2023-05-02T18:32:00Z">
        <w:r>
          <w:rPr>
            <w:lang w:val="en-SG"/>
          </w:rPr>
          <w:t xml:space="preserve"> and </w:t>
        </w:r>
        <w:r w:rsidRPr="00426311">
          <w:rPr>
            <w:lang w:val="en-SG"/>
          </w:rPr>
          <w:t xml:space="preserve">Oklahoma, </w:t>
        </w:r>
        <w:r>
          <w:rPr>
            <w:lang w:val="en-SG"/>
          </w:rPr>
          <w:t>with</w:t>
        </w:r>
        <w:r w:rsidRPr="00426311">
          <w:rPr>
            <w:lang w:val="en-SG"/>
          </w:rPr>
          <w:t xml:space="preserve"> a long history of oil and gas production</w:t>
        </w:r>
        <w:r>
          <w:rPr>
            <w:lang w:val="en-SG"/>
          </w:rPr>
          <w:t xml:space="preserve"> in particular</w:t>
        </w:r>
        <w:r w:rsidRPr="00426311">
          <w:rPr>
            <w:lang w:val="en-SG"/>
          </w:rPr>
          <w:t>, is home to large oil fields such as the Greater Anadarko Basin and the Woodford Shale, which have made it a major player in the oil and gas industry.</w:t>
        </w:r>
        <w:r>
          <w:rPr>
            <w:lang w:val="en-SG"/>
          </w:rPr>
          <w:t xml:space="preserve"> For the states with high GDP, it may be possible that high sentiment scores stem from future development</w:t>
        </w:r>
      </w:ins>
      <w:ins w:id="864" w:author="# CALEB CHIA WE KEAT (UC-FT)" w:date="2023-05-02T18:33:00Z">
        <w:r>
          <w:rPr>
            <w:lang w:val="en-SG"/>
          </w:rPr>
          <w:t>s</w:t>
        </w:r>
      </w:ins>
      <w:ins w:id="865" w:author="# CALEB CHIA WE KEAT (UC-FT)" w:date="2023-05-02T18:32:00Z">
        <w:r>
          <w:rPr>
            <w:lang w:val="en-SG"/>
          </w:rPr>
          <w:t>.</w:t>
        </w:r>
      </w:ins>
      <w:ins w:id="866" w:author="# CALEB CHIA WE KEAT (UC-FT)" w:date="2023-05-02T18:33:00Z">
        <w:r>
          <w:rPr>
            <w:lang w:val="en-SG"/>
          </w:rPr>
          <w:t xml:space="preserve"> </w:t>
        </w:r>
        <w:r w:rsidRPr="00426311">
          <w:rPr>
            <w:lang w:val="en-SG"/>
          </w:rPr>
          <w:t xml:space="preserve">Developing </w:t>
        </w:r>
        <w:r>
          <w:rPr>
            <w:lang w:val="en-SG"/>
          </w:rPr>
          <w:t>LCE</w:t>
        </w:r>
        <w:r w:rsidRPr="00426311">
          <w:rPr>
            <w:lang w:val="en-SG"/>
          </w:rPr>
          <w:t xml:space="preserve"> sources can bring economic benefits to these states</w:t>
        </w:r>
        <w:r>
          <w:rPr>
            <w:lang w:val="en-SG"/>
          </w:rPr>
          <w:t xml:space="preserve"> like job </w:t>
        </w:r>
        <w:r w:rsidRPr="00426311">
          <w:rPr>
            <w:lang w:val="en-SG"/>
          </w:rPr>
          <w:lastRenderedPageBreak/>
          <w:t>creat</w:t>
        </w:r>
      </w:ins>
      <w:ins w:id="867" w:author="# CALEB CHIA WE KEAT (UC-FT)" w:date="2023-05-02T18:34:00Z">
        <w:r>
          <w:rPr>
            <w:lang w:val="en-SG"/>
          </w:rPr>
          <w:t>ion</w:t>
        </w:r>
      </w:ins>
      <w:ins w:id="868" w:author="# CALEB CHIA WE KEAT (UC-FT)" w:date="2023-05-02T18:36:00Z">
        <w:r>
          <w:rPr>
            <w:lang w:val="en-SG"/>
          </w:rPr>
          <w:t xml:space="preserve">, </w:t>
        </w:r>
      </w:ins>
      <w:ins w:id="869" w:author="# CALEB CHIA WE KEAT (UC-FT)" w:date="2023-05-02T18:33:00Z">
        <w:r w:rsidRPr="00426311">
          <w:rPr>
            <w:lang w:val="en-SG"/>
          </w:rPr>
          <w:t>attract</w:t>
        </w:r>
      </w:ins>
      <w:ins w:id="870" w:author="# CALEB CHIA WE KEAT (UC-FT)" w:date="2023-05-02T18:34:00Z">
        <w:r>
          <w:rPr>
            <w:lang w:val="en-SG"/>
          </w:rPr>
          <w:t>ing</w:t>
        </w:r>
      </w:ins>
      <w:ins w:id="871" w:author="# CALEB CHIA WE KEAT (UC-FT)" w:date="2023-05-02T18:33:00Z">
        <w:r w:rsidRPr="00426311">
          <w:rPr>
            <w:lang w:val="en-SG"/>
          </w:rPr>
          <w:t xml:space="preserve"> investment to the region</w:t>
        </w:r>
      </w:ins>
      <w:ins w:id="872" w:author="# CALEB CHIA WE KEAT (UC-FT)" w:date="2023-05-02T18:36:00Z">
        <w:r>
          <w:rPr>
            <w:lang w:val="en-SG"/>
          </w:rPr>
          <w:t>, and diversifying their economies</w:t>
        </w:r>
      </w:ins>
      <w:ins w:id="873" w:author="# CALEB CHIA WE KEAT (UC-FT)" w:date="2023-05-02T18:33:00Z">
        <w:r w:rsidRPr="00426311">
          <w:rPr>
            <w:lang w:val="en-SG"/>
          </w:rPr>
          <w:t>. Positive tweets could highlight these economic benefits and demonstrate the states</w:t>
        </w:r>
      </w:ins>
      <w:ins w:id="874" w:author="# CALEB CHIA WE KEAT (UC-FT)" w:date="2023-05-02T19:07:00Z">
        <w:r w:rsidR="001B459E">
          <w:rPr>
            <w:lang w:val="en-SG"/>
          </w:rPr>
          <w:t>’</w:t>
        </w:r>
      </w:ins>
      <w:ins w:id="875" w:author="# CALEB CHIA WE KEAT (UC-FT)" w:date="2023-05-02T18:33:00Z">
        <w:r w:rsidRPr="00426311">
          <w:rPr>
            <w:lang w:val="en-SG"/>
          </w:rPr>
          <w:t xml:space="preserve"> commitment to sustainable economic growth.</w:t>
        </w:r>
      </w:ins>
      <w:ins w:id="876" w:author="# CALEB CHIA WE KEAT (UC-FT)" w:date="2023-05-02T18:35:00Z">
        <w:r>
          <w:rPr>
            <w:lang w:val="en-SG"/>
          </w:rPr>
          <w:t xml:space="preserve"> </w:t>
        </w:r>
        <w:r w:rsidRPr="00426311">
          <w:rPr>
            <w:lang w:val="en-SG"/>
          </w:rPr>
          <w:t xml:space="preserve">Arkansas, Utah, and Oklahoma </w:t>
        </w:r>
        <w:r>
          <w:rPr>
            <w:lang w:val="en-SG"/>
          </w:rPr>
          <w:t xml:space="preserve">also </w:t>
        </w:r>
        <w:r w:rsidRPr="00426311">
          <w:rPr>
            <w:lang w:val="en-SG"/>
          </w:rPr>
          <w:t xml:space="preserve">have significant natural resources, and environmental concerns are important to many residents. Positive </w:t>
        </w:r>
        <w:r>
          <w:rPr>
            <w:lang w:val="en-SG"/>
          </w:rPr>
          <w:t>sentiment</w:t>
        </w:r>
        <w:r w:rsidRPr="00426311">
          <w:rPr>
            <w:lang w:val="en-SG"/>
          </w:rPr>
          <w:t xml:space="preserve"> could reflect a desire to protect the state</w:t>
        </w:r>
        <w:r>
          <w:rPr>
            <w:lang w:val="en-SG"/>
          </w:rPr>
          <w:t>s’</w:t>
        </w:r>
        <w:r w:rsidRPr="00426311">
          <w:rPr>
            <w:lang w:val="en-SG"/>
          </w:rPr>
          <w:t xml:space="preserve"> natural environment and reduce carbon emissions.</w:t>
        </w:r>
      </w:ins>
      <w:ins w:id="877" w:author="# CALEB CHIA WE KEAT (UC-FT)" w:date="2023-05-02T18:40:00Z">
        <w:r>
          <w:rPr>
            <w:lang w:val="en-SG"/>
          </w:rPr>
          <w:t xml:space="preserve"> </w:t>
        </w:r>
      </w:ins>
      <w:ins w:id="878" w:author="# CALEB CHIA WE KEAT (UC-FT)" w:date="2023-05-02T18:41:00Z">
        <w:r w:rsidR="008963B1">
          <w:rPr>
            <w:lang w:val="en-SG"/>
          </w:rPr>
          <w:t xml:space="preserve">Another possibility could be the shift in public opinion and </w:t>
        </w:r>
      </w:ins>
      <w:ins w:id="879" w:author="# CALEB CHIA WE KEAT (UC-FT)" w:date="2023-05-02T18:43:00Z">
        <w:r w:rsidR="008963B1">
          <w:rPr>
            <w:lang w:val="en-SG"/>
          </w:rPr>
          <w:t>s</w:t>
        </w:r>
        <w:r w:rsidR="008963B1" w:rsidRPr="008963B1">
          <w:rPr>
            <w:lang w:val="en-SG"/>
          </w:rPr>
          <w:t>tate governments</w:t>
        </w:r>
        <w:r w:rsidR="008963B1">
          <w:rPr>
            <w:lang w:val="en-SG"/>
          </w:rPr>
          <w:t xml:space="preserve"> promoting/incentivising LCE projects </w:t>
        </w:r>
      </w:ins>
      <w:ins w:id="880" w:author="# CALEB CHIA WE KEAT (UC-FT)" w:date="2023-05-02T18:44:00Z">
        <w:r w:rsidR="008963B1">
          <w:rPr>
            <w:lang w:val="en-SG"/>
          </w:rPr>
          <w:t xml:space="preserve">or implementing policies that require utilities to adopt LCE sources. For instance, </w:t>
        </w:r>
        <w:r w:rsidR="008963B1" w:rsidRPr="008963B1">
          <w:rPr>
            <w:lang w:val="en-SG"/>
          </w:rPr>
          <w:t>Arkansas passed the Solar Access Act</w:t>
        </w:r>
        <w:r w:rsidR="008963B1">
          <w:rPr>
            <w:lang w:val="en-SG"/>
          </w:rPr>
          <w:t xml:space="preserve"> in 2019</w:t>
        </w:r>
        <w:r w:rsidR="008963B1" w:rsidRPr="008963B1">
          <w:rPr>
            <w:lang w:val="en-SG"/>
          </w:rPr>
          <w:t>, which allows homeowners and businesses to install solar panels on their properties without interference from homeowners</w:t>
        </w:r>
      </w:ins>
      <w:ins w:id="881" w:author="# CALEB CHIA WE KEAT (UC-FT)" w:date="2023-05-02T18:45:00Z">
        <w:r w:rsidR="008963B1">
          <w:rPr>
            <w:lang w:val="en-SG"/>
          </w:rPr>
          <w:t>’</w:t>
        </w:r>
      </w:ins>
      <w:ins w:id="882" w:author="# CALEB CHIA WE KEAT (UC-FT)" w:date="2023-05-02T18:44:00Z">
        <w:r w:rsidR="008963B1" w:rsidRPr="008963B1">
          <w:rPr>
            <w:lang w:val="en-SG"/>
          </w:rPr>
          <w:t xml:space="preserve"> associations. This policy makes it easier for </w:t>
        </w:r>
      </w:ins>
      <w:ins w:id="883" w:author="# CALEB CHIA WE KEAT (UC-FT)" w:date="2023-05-02T18:45:00Z">
        <w:r w:rsidR="008963B1">
          <w:rPr>
            <w:lang w:val="en-SG"/>
          </w:rPr>
          <w:t>residents</w:t>
        </w:r>
      </w:ins>
      <w:ins w:id="884" w:author="# CALEB CHIA WE KEAT (UC-FT)" w:date="2023-05-02T18:44:00Z">
        <w:r w:rsidR="008963B1" w:rsidRPr="008963B1">
          <w:rPr>
            <w:lang w:val="en-SG"/>
          </w:rPr>
          <w:t xml:space="preserve"> to install solar panels</w:t>
        </w:r>
      </w:ins>
      <w:ins w:id="885" w:author="# CALEB CHIA WE KEAT (UC-FT)" w:date="2023-05-02T18:45:00Z">
        <w:r w:rsidR="008963B1">
          <w:rPr>
            <w:lang w:val="en-SG"/>
          </w:rPr>
          <w:t xml:space="preserve"> and</w:t>
        </w:r>
      </w:ins>
      <w:ins w:id="886" w:author="# CALEB CHIA WE KEAT (UC-FT)" w:date="2023-05-02T18:44:00Z">
        <w:r w:rsidR="008963B1" w:rsidRPr="008963B1">
          <w:rPr>
            <w:lang w:val="en-SG"/>
          </w:rPr>
          <w:t xml:space="preserve"> promote</w:t>
        </w:r>
      </w:ins>
      <w:ins w:id="887" w:author="# CALEB CHIA WE KEAT (UC-FT)" w:date="2023-05-02T18:45:00Z">
        <w:r w:rsidR="008963B1">
          <w:rPr>
            <w:lang w:val="en-SG"/>
          </w:rPr>
          <w:t>s</w:t>
        </w:r>
      </w:ins>
      <w:ins w:id="888" w:author="# CALEB CHIA WE KEAT (UC-FT)" w:date="2023-05-02T18:44:00Z">
        <w:r w:rsidR="008963B1" w:rsidRPr="008963B1">
          <w:rPr>
            <w:lang w:val="en-SG"/>
          </w:rPr>
          <w:t xml:space="preserve"> the development of solar energy in the state.</w:t>
        </w:r>
      </w:ins>
    </w:p>
    <w:p w14:paraId="1D7A6153" w14:textId="7AF47515" w:rsidR="008963B1" w:rsidRDefault="008963B1" w:rsidP="00F00BEF">
      <w:pPr>
        <w:spacing w:line="240" w:lineRule="auto"/>
        <w:rPr>
          <w:ins w:id="889" w:author="# CALEB CHIA WE KEAT (UC-FT)" w:date="2023-05-02T18:51:00Z"/>
          <w:lang w:val="en-SG"/>
        </w:rPr>
      </w:pPr>
    </w:p>
    <w:p w14:paraId="0F3C8EDC" w14:textId="321FDE3E" w:rsidR="008963B1" w:rsidRDefault="008963B1">
      <w:pPr>
        <w:spacing w:line="240" w:lineRule="auto"/>
        <w:rPr>
          <w:ins w:id="890" w:author="# CALEB CHIA WE KEAT (UC-FT)" w:date="2023-05-02T18:19:00Z"/>
          <w:lang w:val="en-SG"/>
        </w:rPr>
        <w:pPrChange w:id="891" w:author="# CALEB CHIA WE KEAT (UC-FT)" w:date="2023-05-02T18:21:00Z">
          <w:pPr>
            <w:spacing w:line="240" w:lineRule="auto"/>
            <w:jc w:val="left"/>
          </w:pPr>
        </w:pPrChange>
      </w:pPr>
      <w:ins w:id="892" w:author="# CALEB CHIA WE KEAT (UC-FT)" w:date="2023-05-02T18:51:00Z">
        <w:r>
          <w:rPr>
            <w:lang w:val="en-SG"/>
          </w:rPr>
          <w:t xml:space="preserve">Of the </w:t>
        </w:r>
        <w:r w:rsidR="00CE0BE1">
          <w:rPr>
            <w:lang w:val="en-SG"/>
          </w:rPr>
          <w:t xml:space="preserve">states with the lowest sentiment scores </w:t>
        </w:r>
      </w:ins>
      <w:ins w:id="893" w:author="# CALEB CHIA WE KEAT (UC-FT)" w:date="2023-05-02T18:57:00Z">
        <w:r w:rsidR="00CE0BE1">
          <w:rPr>
            <w:lang w:val="en-SG"/>
          </w:rPr>
          <w:t>and</w:t>
        </w:r>
      </w:ins>
      <w:ins w:id="894" w:author="# CALEB CHIA WE KEAT (UC-FT)" w:date="2023-05-02T18:51:00Z">
        <w:r w:rsidR="00CE0BE1">
          <w:rPr>
            <w:lang w:val="en-SG"/>
          </w:rPr>
          <w:t xml:space="preserve"> less than $100,000 million </w:t>
        </w:r>
      </w:ins>
      <w:ins w:id="895" w:author="# CALEB CHIA WE KEAT (UC-FT)" w:date="2023-05-02T18:52:00Z">
        <w:r w:rsidR="00CE0BE1">
          <w:rPr>
            <w:lang w:val="en-SG"/>
          </w:rPr>
          <w:t xml:space="preserve">in </w:t>
        </w:r>
      </w:ins>
      <w:ins w:id="896" w:author="# CALEB CHIA WE KEAT (UC-FT)" w:date="2023-05-02T18:51:00Z">
        <w:r w:rsidR="00CE0BE1">
          <w:rPr>
            <w:lang w:val="en-SG"/>
          </w:rPr>
          <w:t xml:space="preserve">GDP, </w:t>
        </w:r>
      </w:ins>
      <w:ins w:id="897" w:author="# CALEB CHIA WE KEAT (UC-FT)" w:date="2023-05-02T18:52:00Z">
        <w:r w:rsidR="00CE0BE1">
          <w:rPr>
            <w:lang w:val="en-SG"/>
          </w:rPr>
          <w:t>New Mexico and North Dakota are</w:t>
        </w:r>
      </w:ins>
      <w:ins w:id="898" w:author="# CALEB CHIA WE KEAT (UC-FT)" w:date="2023-05-02T18:57:00Z">
        <w:r w:rsidR="00CE0BE1">
          <w:rPr>
            <w:lang w:val="en-SG"/>
          </w:rPr>
          <w:t xml:space="preserve"> the</w:t>
        </w:r>
      </w:ins>
      <w:ins w:id="899" w:author="# CALEB CHIA WE KEAT (UC-FT)" w:date="2023-05-02T18:52:00Z">
        <w:r w:rsidR="00CE0BE1">
          <w:rPr>
            <w:lang w:val="en-SG"/>
          </w:rPr>
          <w:t xml:space="preserve"> </w:t>
        </w:r>
      </w:ins>
      <w:ins w:id="900" w:author="# CALEB CHIA WE KEAT (UC-FT)" w:date="2023-05-02T18:53:00Z">
        <w:r w:rsidR="00CE0BE1">
          <w:rPr>
            <w:lang w:val="en-SG"/>
          </w:rPr>
          <w:t>major oil-producing</w:t>
        </w:r>
      </w:ins>
      <w:ins w:id="901" w:author="# CALEB CHIA WE KEAT (UC-FT)" w:date="2023-05-02T18:54:00Z">
        <w:r w:rsidR="00CE0BE1">
          <w:rPr>
            <w:lang w:val="en-SG"/>
          </w:rPr>
          <w:t xml:space="preserve"> states. In 2021, New Mexico was the second largest crude oil produc</w:t>
        </w:r>
      </w:ins>
      <w:ins w:id="902" w:author="# CALEB CHIA WE KEAT (UC-FT)" w:date="2023-05-02T18:55:00Z">
        <w:r w:rsidR="00CE0BE1">
          <w:rPr>
            <w:lang w:val="en-SG"/>
          </w:rPr>
          <w:t xml:space="preserve">ing state, </w:t>
        </w:r>
      </w:ins>
      <w:ins w:id="903" w:author="# CALEB CHIA WE KEAT (UC-FT)" w:date="2023-05-02T18:54:00Z">
        <w:r w:rsidR="00CE0BE1">
          <w:rPr>
            <w:lang w:val="en-SG"/>
          </w:rPr>
          <w:t>producing 11.1% of crude oil in the US</w:t>
        </w:r>
      </w:ins>
      <w:ins w:id="904" w:author="# CALEB CHIA WE KEAT (UC-FT)" w:date="2023-05-02T18:55:00Z">
        <w:r w:rsidR="00CE0BE1">
          <w:rPr>
            <w:lang w:val="en-SG"/>
          </w:rPr>
          <w:t xml:space="preserve">, and North Dakota was the third largest, producing 9.9% of US crude oil </w:t>
        </w:r>
      </w:ins>
      <w:customXmlInsRangeStart w:id="905" w:author="# CALEB CHIA WE KEAT (UC-FT)" w:date="2023-05-02T18:56:00Z"/>
      <w:sdt>
        <w:sdtPr>
          <w:rPr>
            <w:lang w:val="en-SG"/>
          </w:rPr>
          <w:id w:val="-1475523793"/>
          <w:citation/>
        </w:sdtPr>
        <w:sdtEndPr/>
        <w:sdtContent>
          <w:customXmlInsRangeEnd w:id="905"/>
          <w:ins w:id="906" w:author="# CALEB CHIA WE KEAT (UC-FT)" w:date="2023-05-02T18:56:00Z">
            <w:r w:rsidR="00CE0BE1">
              <w:rPr>
                <w:lang w:val="en-SG"/>
              </w:rPr>
              <w:fldChar w:fldCharType="begin"/>
            </w:r>
            <w:r w:rsidR="00CE0BE1">
              <w:rPr>
                <w:lang w:val="en-US"/>
              </w:rPr>
              <w:instrText xml:space="preserve"> CITATION USE22 \l 1033 </w:instrText>
            </w:r>
          </w:ins>
          <w:r w:rsidR="00CE0BE1">
            <w:rPr>
              <w:lang w:val="en-SG"/>
            </w:rPr>
            <w:fldChar w:fldCharType="separate"/>
          </w:r>
          <w:r w:rsidR="00502046" w:rsidRPr="00502046">
            <w:rPr>
              <w:noProof/>
              <w:lang w:val="en-US"/>
            </w:rPr>
            <w:t>[12]</w:t>
          </w:r>
          <w:ins w:id="907" w:author="# CALEB CHIA WE KEAT (UC-FT)" w:date="2023-05-02T18:56:00Z">
            <w:r w:rsidR="00CE0BE1">
              <w:rPr>
                <w:lang w:val="en-SG"/>
              </w:rPr>
              <w:fldChar w:fldCharType="end"/>
            </w:r>
          </w:ins>
          <w:customXmlInsRangeStart w:id="908" w:author="# CALEB CHIA WE KEAT (UC-FT)" w:date="2023-05-02T18:56:00Z"/>
        </w:sdtContent>
      </w:sdt>
      <w:customXmlInsRangeEnd w:id="908"/>
      <w:ins w:id="909" w:author="# CALEB CHIA WE KEAT (UC-FT)" w:date="2023-05-02T18:55:00Z">
        <w:r w:rsidR="00CE0BE1">
          <w:rPr>
            <w:lang w:val="en-SG"/>
          </w:rPr>
          <w:t>.</w:t>
        </w:r>
      </w:ins>
      <w:ins w:id="910" w:author="# CALEB CHIA WE KEAT (UC-FT)" w:date="2023-05-02T18:57:00Z">
        <w:r w:rsidR="00CE0BE1">
          <w:rPr>
            <w:lang w:val="en-SG"/>
          </w:rPr>
          <w:t xml:space="preserve"> </w:t>
        </w:r>
        <w:r w:rsidR="00CE0BE1" w:rsidRPr="00CE0BE1">
          <w:rPr>
            <w:lang w:val="en-SG"/>
          </w:rPr>
          <w:t xml:space="preserve">These states may have significant economic dependence on the oil and gas industry, which has traditionally been a major contributor to their GDPs. </w:t>
        </w:r>
      </w:ins>
      <w:ins w:id="911" w:author="# CALEB CHIA WE KEAT (UC-FT)" w:date="2023-05-02T19:04:00Z">
        <w:r w:rsidR="001B459E">
          <w:rPr>
            <w:lang w:val="en-SG"/>
          </w:rPr>
          <w:t>Considering that these states also have lower GDPs, e</w:t>
        </w:r>
      </w:ins>
      <w:ins w:id="912" w:author="# CALEB CHIA WE KEAT (UC-FT)" w:date="2023-05-02T19:03:00Z">
        <w:r w:rsidR="001B459E" w:rsidRPr="001B459E">
          <w:rPr>
            <w:lang w:val="en-SG"/>
          </w:rPr>
          <w:t xml:space="preserve">conomic dependence </w:t>
        </w:r>
      </w:ins>
      <w:ins w:id="913" w:author="# CALEB CHIA WE KEAT (UC-FT)" w:date="2023-05-02T19:04:00Z">
        <w:r w:rsidR="001B459E">
          <w:rPr>
            <w:lang w:val="en-SG"/>
          </w:rPr>
          <w:t xml:space="preserve">on oil and gas </w:t>
        </w:r>
      </w:ins>
      <w:ins w:id="914" w:author="# CALEB CHIA WE KEAT (UC-FT)" w:date="2023-05-02T19:03:00Z">
        <w:r w:rsidR="001B459E" w:rsidRPr="001B459E">
          <w:rPr>
            <w:lang w:val="en-SG"/>
          </w:rPr>
          <w:t xml:space="preserve">may </w:t>
        </w:r>
        <w:r w:rsidR="001B459E">
          <w:rPr>
            <w:lang w:val="en-SG"/>
          </w:rPr>
          <w:t>cause</w:t>
        </w:r>
        <w:r w:rsidR="001B459E" w:rsidRPr="001B459E">
          <w:rPr>
            <w:lang w:val="en-SG"/>
          </w:rPr>
          <w:t xml:space="preserve"> resistan</w:t>
        </w:r>
        <w:r w:rsidR="001B459E">
          <w:rPr>
            <w:lang w:val="en-SG"/>
          </w:rPr>
          <w:t>ce</w:t>
        </w:r>
        <w:r w:rsidR="001B459E" w:rsidRPr="001B459E">
          <w:rPr>
            <w:lang w:val="en-SG"/>
          </w:rPr>
          <w:t xml:space="preserve"> to</w:t>
        </w:r>
        <w:r w:rsidR="001B459E">
          <w:rPr>
            <w:lang w:val="en-SG"/>
          </w:rPr>
          <w:t>wards</w:t>
        </w:r>
        <w:r w:rsidR="001B459E" w:rsidRPr="001B459E">
          <w:rPr>
            <w:lang w:val="en-SG"/>
          </w:rPr>
          <w:t xml:space="preserve"> transitioning to LCE, as it could potentially threaten their economic growth and stability</w:t>
        </w:r>
      </w:ins>
      <w:ins w:id="915" w:author="# CALEB CHIA WE KEAT (UC-FT)" w:date="2023-05-02T18:57:00Z">
        <w:r w:rsidR="00CE0BE1" w:rsidRPr="00CE0BE1">
          <w:rPr>
            <w:lang w:val="en-SG"/>
          </w:rPr>
          <w:t>, particularly where oil and gas are major employers.</w:t>
        </w:r>
      </w:ins>
      <w:ins w:id="916" w:author="# CALEB CHIA WE KEAT (UC-FT)" w:date="2023-05-02T19:01:00Z">
        <w:r w:rsidR="00CE0BE1">
          <w:rPr>
            <w:lang w:val="en-SG"/>
          </w:rPr>
          <w:t xml:space="preserve"> South Dakota and Maine are </w:t>
        </w:r>
        <w:r w:rsidR="00CE0BE1" w:rsidRPr="00CE0BE1">
          <w:rPr>
            <w:lang w:val="en-SG"/>
          </w:rPr>
          <w:t xml:space="preserve">not significant oil and gas </w:t>
        </w:r>
        <w:proofErr w:type="spellStart"/>
        <w:r w:rsidR="00CE0BE1" w:rsidRPr="00CE0BE1">
          <w:rPr>
            <w:lang w:val="en-SG"/>
          </w:rPr>
          <w:t>product</w:t>
        </w:r>
      </w:ins>
      <w:ins w:id="917" w:author="# CALEB CHIA WE KEAT (UC-FT)" w:date="2023-05-02T19:06:00Z">
        <w:r w:rsidR="001B459E">
          <w:rPr>
            <w:lang w:val="en-SG"/>
          </w:rPr>
          <w:t>ers</w:t>
        </w:r>
      </w:ins>
      <w:proofErr w:type="spellEnd"/>
      <w:ins w:id="918" w:author="# CALEB CHIA WE KEAT (UC-FT)" w:date="2023-05-02T19:01:00Z">
        <w:r w:rsidR="00CE0BE1" w:rsidRPr="00CE0BE1">
          <w:rPr>
            <w:lang w:val="en-SG"/>
          </w:rPr>
          <w:t>, which could make their residents less concerned about the environmental impact</w:t>
        </w:r>
        <w:r w:rsidR="00CE0BE1">
          <w:rPr>
            <w:lang w:val="en-SG"/>
          </w:rPr>
          <w:t>s</w:t>
        </w:r>
        <w:r w:rsidR="00CE0BE1" w:rsidRPr="00CE0BE1">
          <w:rPr>
            <w:lang w:val="en-SG"/>
          </w:rPr>
          <w:t xml:space="preserve"> of fossil fuel extraction. </w:t>
        </w:r>
        <w:r w:rsidR="001B459E">
          <w:rPr>
            <w:lang w:val="en-SG"/>
          </w:rPr>
          <w:t>T</w:t>
        </w:r>
        <w:r w:rsidR="00CE0BE1" w:rsidRPr="00CE0BE1">
          <w:rPr>
            <w:lang w:val="en-SG"/>
          </w:rPr>
          <w:t xml:space="preserve">hey may not see the need to transition to LCE and may have a </w:t>
        </w:r>
        <w:r w:rsidR="001B459E">
          <w:rPr>
            <w:lang w:val="en-SG"/>
          </w:rPr>
          <w:t>less positive</w:t>
        </w:r>
        <w:r w:rsidR="00CE0BE1" w:rsidRPr="00CE0BE1">
          <w:rPr>
            <w:lang w:val="en-SG"/>
          </w:rPr>
          <w:t xml:space="preserve"> view of renewable energy sources</w:t>
        </w:r>
        <w:r w:rsidR="001B459E">
          <w:rPr>
            <w:lang w:val="en-SG"/>
          </w:rPr>
          <w:t xml:space="preserve"> compared to states that are </w:t>
        </w:r>
      </w:ins>
      <w:ins w:id="919" w:author="# CALEB CHIA WE KEAT (UC-FT)" w:date="2023-05-02T19:02:00Z">
        <w:r w:rsidR="001B459E">
          <w:rPr>
            <w:lang w:val="en-SG"/>
          </w:rPr>
          <w:t xml:space="preserve">negatively </w:t>
        </w:r>
      </w:ins>
      <w:ins w:id="920" w:author="# CALEB CHIA WE KEAT (UC-FT)" w:date="2023-05-02T19:01:00Z">
        <w:r w:rsidR="001B459E">
          <w:rPr>
            <w:lang w:val="en-SG"/>
          </w:rPr>
          <w:t xml:space="preserve">impacted </w:t>
        </w:r>
      </w:ins>
      <w:ins w:id="921" w:author="# CALEB CHIA WE KEAT (UC-FT)" w:date="2023-05-02T19:02:00Z">
        <w:r w:rsidR="001B459E">
          <w:rPr>
            <w:lang w:val="en-SG"/>
          </w:rPr>
          <w:t>by oil and gas production</w:t>
        </w:r>
      </w:ins>
      <w:ins w:id="922" w:author="# CALEB CHIA WE KEAT (UC-FT)" w:date="2023-05-02T19:01:00Z">
        <w:r w:rsidR="00CE0BE1" w:rsidRPr="00CE0BE1">
          <w:rPr>
            <w:lang w:val="en-SG"/>
          </w:rPr>
          <w:t>.</w:t>
        </w:r>
      </w:ins>
    </w:p>
    <w:p w14:paraId="34F01192" w14:textId="3EEF106B" w:rsidR="00B62466" w:rsidDel="001B459E" w:rsidRDefault="00F00BEF">
      <w:pPr>
        <w:spacing w:line="240" w:lineRule="auto"/>
        <w:jc w:val="left"/>
        <w:rPr>
          <w:del w:id="923" w:author="# CALEB CHIA WE KEAT (UC-FT)" w:date="2023-05-02T19:07:00Z"/>
          <w:lang w:val="en-SG"/>
        </w:rPr>
      </w:pPr>
      <w:del w:id="924" w:author="# CALEB CHIA WE KEAT (UC-FT)" w:date="2023-05-02T18:18:00Z">
        <w:r w:rsidDel="00F00BEF">
          <w:rPr>
            <w:lang w:val="en-SG"/>
          </w:rPr>
          <w:delText xml:space="preserve"> </w:delText>
        </w:r>
      </w:del>
      <w:del w:id="925" w:author="# CALEB CHIA WE KEAT (UC-FT)" w:date="2023-05-02T18:33:00Z">
        <w:r w:rsidR="00B62466" w:rsidDel="00426311">
          <w:rPr>
            <w:lang w:val="en-SG"/>
          </w:rPr>
          <w:br w:type="page"/>
        </w:r>
      </w:del>
    </w:p>
    <w:p w14:paraId="125B540E" w14:textId="79973DD8" w:rsidR="00246008" w:rsidRDefault="00B62466">
      <w:pPr>
        <w:spacing w:line="240" w:lineRule="auto"/>
        <w:jc w:val="left"/>
        <w:rPr>
          <w:ins w:id="926" w:author="# CALEB CHIA WE KEAT (UC-FT)" w:date="2023-05-02T17:58:00Z"/>
          <w:lang w:val="en-SG"/>
        </w:rPr>
        <w:pPrChange w:id="927" w:author="# CALEB CHIA WE KEAT (UC-FT)" w:date="2023-05-02T19:07:00Z">
          <w:pPr>
            <w:jc w:val="center"/>
          </w:pPr>
        </w:pPrChange>
      </w:pPr>
      <w:del w:id="928" w:author="# CALEB CHIA WE KEAT (UC-FT)" w:date="2023-05-02T19:07:00Z">
        <w:r w:rsidDel="001B459E">
          <w:rPr>
            <w:u w:val="single"/>
          </w:rPr>
          <w:delText xml:space="preserve">Table </w:delText>
        </w:r>
        <w:r w:rsidRPr="00E74F99" w:rsidDel="001B459E">
          <w:rPr>
            <w:highlight w:val="yellow"/>
            <w:u w:val="single"/>
          </w:rPr>
          <w:delText>x</w:delText>
        </w:r>
        <w:r w:rsidDel="001B459E">
          <w:rPr>
            <w:u w:val="single"/>
          </w:rPr>
          <w:delText>: Real GDP of top 5 states</w:delText>
        </w:r>
      </w:del>
    </w:p>
    <w:tbl>
      <w:tblPr>
        <w:tblStyle w:val="TableGrid"/>
        <w:tblW w:w="0" w:type="auto"/>
        <w:tblLook w:val="04A0" w:firstRow="1" w:lastRow="0" w:firstColumn="1" w:lastColumn="0" w:noHBand="0" w:noVBand="1"/>
        <w:tblPrChange w:id="929" w:author="# CALEB CHIA WE KEAT (UC-FT)" w:date="2023-05-02T18:25:00Z">
          <w:tblPr>
            <w:tblStyle w:val="TableGrid"/>
            <w:tblW w:w="0" w:type="auto"/>
            <w:tblLook w:val="04A0" w:firstRow="1" w:lastRow="0" w:firstColumn="1" w:lastColumn="0" w:noHBand="0" w:noVBand="1"/>
          </w:tblPr>
        </w:tblPrChange>
      </w:tblPr>
      <w:tblGrid>
        <w:gridCol w:w="5225"/>
        <w:gridCol w:w="5225"/>
        <w:tblGridChange w:id="930">
          <w:tblGrid>
            <w:gridCol w:w="5225"/>
            <w:gridCol w:w="5225"/>
          </w:tblGrid>
        </w:tblGridChange>
      </w:tblGrid>
      <w:tr w:rsidR="00B62466" w14:paraId="6BA922E8" w14:textId="77777777" w:rsidTr="00F00BEF">
        <w:tc>
          <w:tcPr>
            <w:tcW w:w="5225" w:type="dxa"/>
            <w:tcBorders>
              <w:top w:val="nil"/>
              <w:left w:val="nil"/>
              <w:bottom w:val="nil"/>
              <w:right w:val="nil"/>
            </w:tcBorders>
            <w:tcPrChange w:id="931" w:author="# CALEB CHIA WE KEAT (UC-FT)" w:date="2023-05-02T18:25:00Z">
              <w:tcPr>
                <w:tcW w:w="5225" w:type="dxa"/>
              </w:tcPr>
            </w:tcPrChange>
          </w:tcPr>
          <w:p w14:paraId="0E18A858" w14:textId="49AAEA41" w:rsidR="00B62466" w:rsidRDefault="00B62466" w:rsidP="00B62466">
            <w:pPr>
              <w:spacing w:line="240" w:lineRule="auto"/>
              <w:jc w:val="center"/>
              <w:rPr>
                <w:lang w:val="en-SG"/>
              </w:rPr>
            </w:pPr>
            <w:r>
              <w:rPr>
                <w:b/>
                <w:bCs/>
                <w:kern w:val="24"/>
                <w:lang w:val="en-US"/>
              </w:rPr>
              <w:t>Highest Sentiment</w:t>
            </w:r>
          </w:p>
        </w:tc>
        <w:tc>
          <w:tcPr>
            <w:tcW w:w="5225" w:type="dxa"/>
            <w:tcBorders>
              <w:top w:val="nil"/>
              <w:left w:val="nil"/>
              <w:bottom w:val="nil"/>
              <w:right w:val="nil"/>
            </w:tcBorders>
            <w:tcPrChange w:id="932" w:author="# CALEB CHIA WE KEAT (UC-FT)" w:date="2023-05-02T18:25:00Z">
              <w:tcPr>
                <w:tcW w:w="5225" w:type="dxa"/>
              </w:tcPr>
            </w:tcPrChange>
          </w:tcPr>
          <w:p w14:paraId="62FEFFD3" w14:textId="43BF4202" w:rsidR="00B62466" w:rsidRPr="00B62466" w:rsidRDefault="00B62466" w:rsidP="00B62466">
            <w:pPr>
              <w:spacing w:line="240" w:lineRule="auto"/>
              <w:jc w:val="center"/>
              <w:rPr>
                <w:b/>
                <w:bCs/>
                <w:lang w:val="en-SG"/>
              </w:rPr>
            </w:pPr>
            <w:r>
              <w:rPr>
                <w:b/>
                <w:bCs/>
                <w:lang w:val="en-SG"/>
              </w:rPr>
              <w:t>Lowest Sentiment</w:t>
            </w:r>
          </w:p>
        </w:tc>
      </w:tr>
      <w:tr w:rsidR="00B62466" w14:paraId="65551901" w14:textId="77777777" w:rsidTr="00F00BEF">
        <w:trPr>
          <w:cantSplit/>
          <w:trPrChange w:id="933" w:author="# CALEB CHIA WE KEAT (UC-FT)" w:date="2023-05-02T18:25:00Z">
            <w:trPr>
              <w:cantSplit/>
            </w:trPr>
          </w:trPrChange>
        </w:trPr>
        <w:tc>
          <w:tcPr>
            <w:tcW w:w="5225" w:type="dxa"/>
            <w:tcBorders>
              <w:top w:val="nil"/>
              <w:left w:val="nil"/>
              <w:bottom w:val="nil"/>
              <w:right w:val="nil"/>
            </w:tcBorders>
            <w:tcPrChange w:id="934" w:author="# CALEB CHIA WE KEAT (UC-FT)" w:date="2023-05-02T18:25:00Z">
              <w:tcPr>
                <w:tcW w:w="5225" w:type="dxa"/>
              </w:tcPr>
            </w:tcPrChange>
          </w:tcPr>
          <w:tbl>
            <w:tblPr>
              <w:tblStyle w:val="TableGrid"/>
              <w:tblW w:w="0" w:type="auto"/>
              <w:jc w:val="center"/>
              <w:tblLook w:val="04A0" w:firstRow="1" w:lastRow="0" w:firstColumn="1" w:lastColumn="0" w:noHBand="0" w:noVBand="1"/>
            </w:tblPr>
            <w:tblGrid>
              <w:gridCol w:w="1199"/>
              <w:gridCol w:w="1676"/>
              <w:gridCol w:w="2124"/>
            </w:tblGrid>
            <w:tr w:rsidR="00B62466" w:rsidRPr="00B62466" w14:paraId="4CFD8E25" w14:textId="77777777" w:rsidTr="00C2223C">
              <w:trPr>
                <w:jc w:val="center"/>
              </w:trPr>
              <w:tc>
                <w:tcPr>
                  <w:tcW w:w="1276" w:type="dxa"/>
                  <w:shd w:val="clear" w:color="auto" w:fill="D9D9D9" w:themeFill="background1" w:themeFillShade="D9"/>
                  <w:vAlign w:val="center"/>
                </w:tcPr>
                <w:p w14:paraId="65FBF61C" w14:textId="77777777" w:rsidR="00B62466" w:rsidRPr="00B62466" w:rsidRDefault="00B62466" w:rsidP="00B62466">
                  <w:pPr>
                    <w:spacing w:line="240" w:lineRule="auto"/>
                    <w:rPr>
                      <w:b/>
                      <w:bCs/>
                      <w:sz w:val="22"/>
                      <w:szCs w:val="22"/>
                    </w:rPr>
                  </w:pPr>
                  <w:r w:rsidRPr="00B62466">
                    <w:rPr>
                      <w:b/>
                      <w:bCs/>
                      <w:kern w:val="24"/>
                      <w:sz w:val="22"/>
                      <w:szCs w:val="22"/>
                      <w:lang w:val="en-US"/>
                    </w:rPr>
                    <w:t>State</w:t>
                  </w:r>
                </w:p>
              </w:tc>
              <w:tc>
                <w:tcPr>
                  <w:tcW w:w="2268" w:type="dxa"/>
                  <w:shd w:val="clear" w:color="auto" w:fill="D9D9D9" w:themeFill="background1" w:themeFillShade="D9"/>
                  <w:vAlign w:val="center"/>
                </w:tcPr>
                <w:p w14:paraId="0E1D7926" w14:textId="77777777" w:rsidR="00B62466" w:rsidRPr="00B62466" w:rsidRDefault="00B62466" w:rsidP="00B62466">
                  <w:pPr>
                    <w:spacing w:line="240" w:lineRule="auto"/>
                    <w:jc w:val="center"/>
                    <w:rPr>
                      <w:b/>
                      <w:bCs/>
                      <w:sz w:val="22"/>
                      <w:szCs w:val="22"/>
                    </w:rPr>
                  </w:pPr>
                  <w:r w:rsidRPr="00B62466">
                    <w:rPr>
                      <w:b/>
                      <w:bCs/>
                      <w:kern w:val="24"/>
                      <w:sz w:val="22"/>
                      <w:szCs w:val="22"/>
                      <w:lang w:val="en-US"/>
                    </w:rPr>
                    <w:t>Average Sentiment</w:t>
                  </w:r>
                </w:p>
              </w:tc>
              <w:tc>
                <w:tcPr>
                  <w:tcW w:w="3255" w:type="dxa"/>
                  <w:shd w:val="clear" w:color="auto" w:fill="D9D9D9" w:themeFill="background1" w:themeFillShade="D9"/>
                </w:tcPr>
                <w:p w14:paraId="1BBD6CA4" w14:textId="77777777" w:rsidR="00B62466" w:rsidRPr="00B62466" w:rsidRDefault="00B62466" w:rsidP="00B62466">
                  <w:pPr>
                    <w:spacing w:line="240" w:lineRule="auto"/>
                    <w:jc w:val="center"/>
                    <w:rPr>
                      <w:b/>
                      <w:bCs/>
                      <w:kern w:val="24"/>
                      <w:sz w:val="22"/>
                      <w:szCs w:val="22"/>
                      <w:lang w:val="en-US"/>
                    </w:rPr>
                  </w:pPr>
                  <w:r w:rsidRPr="00B62466">
                    <w:rPr>
                      <w:b/>
                      <w:bCs/>
                      <w:kern w:val="24"/>
                      <w:sz w:val="22"/>
                      <w:szCs w:val="22"/>
                      <w:lang w:val="en-US"/>
                    </w:rPr>
                    <w:t>2021 Real GDP (Millions of [Chained] 2012 Dollars)</w:t>
                  </w:r>
                </w:p>
              </w:tc>
            </w:tr>
            <w:tr w:rsidR="00B62466" w:rsidRPr="00B62466" w14:paraId="08C371BE" w14:textId="77777777" w:rsidTr="00C2223C">
              <w:trPr>
                <w:jc w:val="center"/>
              </w:trPr>
              <w:tc>
                <w:tcPr>
                  <w:tcW w:w="1276" w:type="dxa"/>
                  <w:vAlign w:val="center"/>
                </w:tcPr>
                <w:p w14:paraId="3642EE9E" w14:textId="77777777" w:rsidR="00B62466" w:rsidRPr="00B62466" w:rsidRDefault="00B62466" w:rsidP="00B62466">
                  <w:pPr>
                    <w:spacing w:line="240" w:lineRule="auto"/>
                    <w:rPr>
                      <w:sz w:val="22"/>
                      <w:szCs w:val="22"/>
                      <w:highlight w:val="yellow"/>
                      <w:rPrChange w:id="935" w:author="Munish Kumar" w:date="2023-03-15T18:01:00Z">
                        <w:rPr/>
                      </w:rPrChange>
                    </w:rPr>
                  </w:pPr>
                  <w:r w:rsidRPr="00B62466">
                    <w:rPr>
                      <w:kern w:val="24"/>
                      <w:sz w:val="22"/>
                      <w:szCs w:val="22"/>
                      <w:highlight w:val="yellow"/>
                      <w:lang w:val="en-US"/>
                      <w:rPrChange w:id="936" w:author="Munish Kumar" w:date="2023-03-15T18:01:00Z">
                        <w:rPr>
                          <w:kern w:val="24"/>
                          <w:lang w:val="en-US"/>
                        </w:rPr>
                      </w:rPrChange>
                    </w:rPr>
                    <w:t>Vermont</w:t>
                  </w:r>
                </w:p>
              </w:tc>
              <w:tc>
                <w:tcPr>
                  <w:tcW w:w="2268" w:type="dxa"/>
                  <w:vAlign w:val="center"/>
                </w:tcPr>
                <w:p w14:paraId="40C900AF" w14:textId="77777777" w:rsidR="00B62466" w:rsidRPr="00B62466" w:rsidRDefault="00B62466" w:rsidP="00B62466">
                  <w:pPr>
                    <w:spacing w:line="240" w:lineRule="auto"/>
                    <w:jc w:val="center"/>
                    <w:rPr>
                      <w:sz w:val="22"/>
                      <w:szCs w:val="22"/>
                      <w:highlight w:val="yellow"/>
                      <w:rPrChange w:id="937" w:author="Munish Kumar" w:date="2023-03-15T18:01:00Z">
                        <w:rPr/>
                      </w:rPrChange>
                    </w:rPr>
                  </w:pPr>
                  <w:r w:rsidRPr="00B62466">
                    <w:rPr>
                      <w:kern w:val="24"/>
                      <w:sz w:val="22"/>
                      <w:szCs w:val="22"/>
                      <w:highlight w:val="yellow"/>
                      <w:lang w:val="en-US"/>
                      <w:rPrChange w:id="938" w:author="Munish Kumar" w:date="2023-03-15T18:01:00Z">
                        <w:rPr>
                          <w:kern w:val="24"/>
                          <w:lang w:val="en-US"/>
                        </w:rPr>
                      </w:rPrChange>
                    </w:rPr>
                    <w:t>0.754</w:t>
                  </w:r>
                </w:p>
              </w:tc>
              <w:tc>
                <w:tcPr>
                  <w:tcW w:w="3255" w:type="dxa"/>
                </w:tcPr>
                <w:p w14:paraId="7A2C18E1" w14:textId="77777777" w:rsidR="00B62466" w:rsidRPr="00B62466" w:rsidRDefault="00B62466" w:rsidP="00B62466">
                  <w:pPr>
                    <w:spacing w:line="240" w:lineRule="auto"/>
                    <w:jc w:val="center"/>
                    <w:rPr>
                      <w:kern w:val="24"/>
                      <w:sz w:val="22"/>
                      <w:szCs w:val="22"/>
                      <w:highlight w:val="yellow"/>
                      <w:lang w:val="en-US"/>
                      <w:rPrChange w:id="939" w:author="Munish Kumar" w:date="2023-03-15T18:01:00Z">
                        <w:rPr>
                          <w:kern w:val="24"/>
                          <w:lang w:val="en-US"/>
                        </w:rPr>
                      </w:rPrChange>
                    </w:rPr>
                  </w:pPr>
                  <w:r w:rsidRPr="00B62466">
                    <w:rPr>
                      <w:kern w:val="24"/>
                      <w:sz w:val="22"/>
                      <w:szCs w:val="22"/>
                      <w:highlight w:val="yellow"/>
                      <w:lang w:val="en-US"/>
                      <w:rPrChange w:id="940" w:author="Munish Kumar" w:date="2023-03-15T18:01:00Z">
                        <w:rPr>
                          <w:kern w:val="24"/>
                          <w:lang w:val="en-US"/>
                        </w:rPr>
                      </w:rPrChange>
                    </w:rPr>
                    <w:t>30,547</w:t>
                  </w:r>
                </w:p>
              </w:tc>
            </w:tr>
            <w:tr w:rsidR="00B62466" w:rsidRPr="00B62466" w14:paraId="1AED2A83" w14:textId="77777777" w:rsidTr="00C2223C">
              <w:trPr>
                <w:jc w:val="center"/>
              </w:trPr>
              <w:tc>
                <w:tcPr>
                  <w:tcW w:w="1276" w:type="dxa"/>
                  <w:vAlign w:val="center"/>
                </w:tcPr>
                <w:p w14:paraId="4CEF3F31" w14:textId="77777777" w:rsidR="00B62466" w:rsidRPr="00B62466" w:rsidRDefault="00B62466" w:rsidP="00B62466">
                  <w:pPr>
                    <w:spacing w:line="240" w:lineRule="auto"/>
                    <w:rPr>
                      <w:sz w:val="22"/>
                      <w:szCs w:val="22"/>
                      <w:highlight w:val="yellow"/>
                      <w:rPrChange w:id="941" w:author="Munish Kumar" w:date="2023-03-15T18:01:00Z">
                        <w:rPr/>
                      </w:rPrChange>
                    </w:rPr>
                  </w:pPr>
                  <w:r w:rsidRPr="00B62466">
                    <w:rPr>
                      <w:rFonts w:eastAsiaTheme="minorEastAsia"/>
                      <w:kern w:val="24"/>
                      <w:sz w:val="22"/>
                      <w:szCs w:val="22"/>
                      <w:highlight w:val="yellow"/>
                      <w:rPrChange w:id="942" w:author="Munish Kumar" w:date="2023-03-15T18:01:00Z">
                        <w:rPr>
                          <w:rFonts w:eastAsiaTheme="minorEastAsia"/>
                          <w:kern w:val="24"/>
                        </w:rPr>
                      </w:rPrChange>
                    </w:rPr>
                    <w:t>Wyoming</w:t>
                  </w:r>
                </w:p>
              </w:tc>
              <w:tc>
                <w:tcPr>
                  <w:tcW w:w="2268" w:type="dxa"/>
                  <w:vAlign w:val="center"/>
                </w:tcPr>
                <w:p w14:paraId="11582B59" w14:textId="77777777" w:rsidR="00B62466" w:rsidRPr="00B62466" w:rsidRDefault="00B62466" w:rsidP="00B62466">
                  <w:pPr>
                    <w:spacing w:line="240" w:lineRule="auto"/>
                    <w:jc w:val="center"/>
                    <w:rPr>
                      <w:sz w:val="22"/>
                      <w:szCs w:val="22"/>
                      <w:highlight w:val="yellow"/>
                      <w:rPrChange w:id="943" w:author="Munish Kumar" w:date="2023-03-15T18:01:00Z">
                        <w:rPr/>
                      </w:rPrChange>
                    </w:rPr>
                  </w:pPr>
                  <w:r w:rsidRPr="00B62466">
                    <w:rPr>
                      <w:kern w:val="24"/>
                      <w:sz w:val="22"/>
                      <w:szCs w:val="22"/>
                      <w:highlight w:val="yellow"/>
                      <w:lang w:val="en-US"/>
                      <w:rPrChange w:id="944" w:author="Munish Kumar" w:date="2023-03-15T18:01:00Z">
                        <w:rPr>
                          <w:kern w:val="24"/>
                          <w:lang w:val="en-US"/>
                        </w:rPr>
                      </w:rPrChange>
                    </w:rPr>
                    <w:t>0.613</w:t>
                  </w:r>
                </w:p>
              </w:tc>
              <w:tc>
                <w:tcPr>
                  <w:tcW w:w="3255" w:type="dxa"/>
                </w:tcPr>
                <w:p w14:paraId="7E83A210" w14:textId="77777777" w:rsidR="00B62466" w:rsidRPr="00B62466" w:rsidRDefault="00B62466" w:rsidP="00B62466">
                  <w:pPr>
                    <w:spacing w:line="240" w:lineRule="auto"/>
                    <w:jc w:val="center"/>
                    <w:rPr>
                      <w:kern w:val="24"/>
                      <w:sz w:val="22"/>
                      <w:szCs w:val="22"/>
                      <w:highlight w:val="yellow"/>
                      <w:lang w:val="en-US"/>
                      <w:rPrChange w:id="945" w:author="Munish Kumar" w:date="2023-03-15T18:01:00Z">
                        <w:rPr>
                          <w:kern w:val="24"/>
                          <w:lang w:val="en-US"/>
                        </w:rPr>
                      </w:rPrChange>
                    </w:rPr>
                  </w:pPr>
                  <w:r w:rsidRPr="00B62466">
                    <w:rPr>
                      <w:kern w:val="24"/>
                      <w:sz w:val="22"/>
                      <w:szCs w:val="22"/>
                      <w:highlight w:val="yellow"/>
                      <w:lang w:val="en-US"/>
                      <w:rPrChange w:id="946" w:author="Munish Kumar" w:date="2023-03-15T18:01:00Z">
                        <w:rPr>
                          <w:kern w:val="24"/>
                          <w:lang w:val="en-US"/>
                        </w:rPr>
                      </w:rPrChange>
                    </w:rPr>
                    <w:t>36,400</w:t>
                  </w:r>
                </w:p>
              </w:tc>
            </w:tr>
            <w:tr w:rsidR="00B62466" w:rsidRPr="00B62466" w14:paraId="04F5BB11" w14:textId="77777777" w:rsidTr="00C2223C">
              <w:trPr>
                <w:jc w:val="center"/>
              </w:trPr>
              <w:tc>
                <w:tcPr>
                  <w:tcW w:w="1276" w:type="dxa"/>
                  <w:vAlign w:val="center"/>
                </w:tcPr>
                <w:p w14:paraId="1784B03F" w14:textId="77777777" w:rsidR="00B62466" w:rsidRPr="00B62466" w:rsidRDefault="00B62466" w:rsidP="00B62466">
                  <w:pPr>
                    <w:spacing w:line="240" w:lineRule="auto"/>
                    <w:rPr>
                      <w:sz w:val="22"/>
                      <w:szCs w:val="22"/>
                    </w:rPr>
                  </w:pPr>
                  <w:r w:rsidRPr="00B62466">
                    <w:rPr>
                      <w:rFonts w:eastAsiaTheme="minorEastAsia"/>
                      <w:kern w:val="24"/>
                      <w:sz w:val="22"/>
                      <w:szCs w:val="22"/>
                    </w:rPr>
                    <w:t>Arkansas</w:t>
                  </w:r>
                </w:p>
              </w:tc>
              <w:tc>
                <w:tcPr>
                  <w:tcW w:w="2268" w:type="dxa"/>
                  <w:vAlign w:val="center"/>
                </w:tcPr>
                <w:p w14:paraId="586A0D65" w14:textId="77777777" w:rsidR="00B62466" w:rsidRPr="00B62466" w:rsidRDefault="00B62466" w:rsidP="00B62466">
                  <w:pPr>
                    <w:spacing w:line="240" w:lineRule="auto"/>
                    <w:jc w:val="center"/>
                    <w:rPr>
                      <w:sz w:val="22"/>
                      <w:szCs w:val="22"/>
                    </w:rPr>
                  </w:pPr>
                  <w:r w:rsidRPr="00B62466">
                    <w:rPr>
                      <w:kern w:val="24"/>
                      <w:sz w:val="22"/>
                      <w:szCs w:val="22"/>
                      <w:lang w:val="en-US"/>
                    </w:rPr>
                    <w:t>0.591</w:t>
                  </w:r>
                </w:p>
              </w:tc>
              <w:tc>
                <w:tcPr>
                  <w:tcW w:w="3255" w:type="dxa"/>
                </w:tcPr>
                <w:p w14:paraId="7790B17B" w14:textId="77777777" w:rsidR="00B62466" w:rsidRPr="00B62466" w:rsidRDefault="00B62466" w:rsidP="00B62466">
                  <w:pPr>
                    <w:spacing w:line="240" w:lineRule="auto"/>
                    <w:jc w:val="center"/>
                    <w:rPr>
                      <w:kern w:val="24"/>
                      <w:sz w:val="22"/>
                      <w:szCs w:val="22"/>
                      <w:lang w:val="en-US"/>
                    </w:rPr>
                  </w:pPr>
                  <w:r w:rsidRPr="00B62466">
                    <w:rPr>
                      <w:kern w:val="24"/>
                      <w:sz w:val="22"/>
                      <w:szCs w:val="22"/>
                      <w:lang w:val="en-US"/>
                    </w:rPr>
                    <w:t>123,347</w:t>
                  </w:r>
                </w:p>
              </w:tc>
            </w:tr>
            <w:tr w:rsidR="00B62466" w:rsidRPr="00B62466" w14:paraId="7881C6F6" w14:textId="77777777" w:rsidTr="00C2223C">
              <w:trPr>
                <w:jc w:val="center"/>
              </w:trPr>
              <w:tc>
                <w:tcPr>
                  <w:tcW w:w="1276" w:type="dxa"/>
                  <w:vAlign w:val="center"/>
                </w:tcPr>
                <w:p w14:paraId="6216268F" w14:textId="77777777" w:rsidR="00B62466" w:rsidRPr="00B62466" w:rsidRDefault="00B62466" w:rsidP="00B62466">
                  <w:pPr>
                    <w:spacing w:line="240" w:lineRule="auto"/>
                    <w:rPr>
                      <w:sz w:val="22"/>
                      <w:szCs w:val="22"/>
                    </w:rPr>
                  </w:pPr>
                  <w:r w:rsidRPr="00B62466">
                    <w:rPr>
                      <w:rFonts w:eastAsiaTheme="minorEastAsia"/>
                      <w:kern w:val="24"/>
                      <w:sz w:val="22"/>
                      <w:szCs w:val="22"/>
                    </w:rPr>
                    <w:t>Utah</w:t>
                  </w:r>
                </w:p>
              </w:tc>
              <w:tc>
                <w:tcPr>
                  <w:tcW w:w="2268" w:type="dxa"/>
                  <w:vAlign w:val="center"/>
                </w:tcPr>
                <w:p w14:paraId="06D21C50" w14:textId="77777777" w:rsidR="00B62466" w:rsidRPr="00B62466" w:rsidRDefault="00B62466" w:rsidP="00B62466">
                  <w:pPr>
                    <w:spacing w:line="240" w:lineRule="auto"/>
                    <w:jc w:val="center"/>
                    <w:rPr>
                      <w:sz w:val="22"/>
                      <w:szCs w:val="22"/>
                    </w:rPr>
                  </w:pPr>
                  <w:r w:rsidRPr="00B62466">
                    <w:rPr>
                      <w:kern w:val="24"/>
                      <w:sz w:val="22"/>
                      <w:szCs w:val="22"/>
                      <w:lang w:val="en-US"/>
                    </w:rPr>
                    <w:t>0.555</w:t>
                  </w:r>
                </w:p>
              </w:tc>
              <w:tc>
                <w:tcPr>
                  <w:tcW w:w="3255" w:type="dxa"/>
                </w:tcPr>
                <w:p w14:paraId="4594CCCE" w14:textId="77777777" w:rsidR="00B62466" w:rsidRPr="00B62466" w:rsidRDefault="00B62466" w:rsidP="00B62466">
                  <w:pPr>
                    <w:spacing w:line="240" w:lineRule="auto"/>
                    <w:jc w:val="center"/>
                    <w:rPr>
                      <w:kern w:val="24"/>
                      <w:sz w:val="22"/>
                      <w:szCs w:val="22"/>
                      <w:lang w:val="en-US"/>
                    </w:rPr>
                  </w:pPr>
                  <w:r w:rsidRPr="00B62466">
                    <w:rPr>
                      <w:kern w:val="24"/>
                      <w:sz w:val="22"/>
                      <w:szCs w:val="22"/>
                      <w:lang w:val="en-US"/>
                    </w:rPr>
                    <w:t>186,910</w:t>
                  </w:r>
                </w:p>
              </w:tc>
            </w:tr>
            <w:tr w:rsidR="00B62466" w:rsidRPr="00B62466" w14:paraId="1451004E" w14:textId="77777777" w:rsidTr="00C2223C">
              <w:trPr>
                <w:jc w:val="center"/>
              </w:trPr>
              <w:tc>
                <w:tcPr>
                  <w:tcW w:w="1276" w:type="dxa"/>
                  <w:vAlign w:val="center"/>
                </w:tcPr>
                <w:p w14:paraId="25BABA30" w14:textId="77777777" w:rsidR="00B62466" w:rsidRPr="00B62466" w:rsidRDefault="00B62466" w:rsidP="00B62466">
                  <w:pPr>
                    <w:spacing w:line="240" w:lineRule="auto"/>
                    <w:rPr>
                      <w:sz w:val="22"/>
                      <w:szCs w:val="22"/>
                    </w:rPr>
                  </w:pPr>
                  <w:r w:rsidRPr="00B62466">
                    <w:rPr>
                      <w:rFonts w:eastAsiaTheme="minorEastAsia"/>
                      <w:kern w:val="24"/>
                      <w:sz w:val="22"/>
                      <w:szCs w:val="22"/>
                    </w:rPr>
                    <w:t>Oklahoma</w:t>
                  </w:r>
                </w:p>
              </w:tc>
              <w:tc>
                <w:tcPr>
                  <w:tcW w:w="2268" w:type="dxa"/>
                  <w:vAlign w:val="center"/>
                </w:tcPr>
                <w:p w14:paraId="07858FCB" w14:textId="77777777" w:rsidR="00B62466" w:rsidRPr="00B62466" w:rsidRDefault="00B62466" w:rsidP="00B62466">
                  <w:pPr>
                    <w:spacing w:line="240" w:lineRule="auto"/>
                    <w:jc w:val="center"/>
                    <w:rPr>
                      <w:sz w:val="22"/>
                      <w:szCs w:val="22"/>
                    </w:rPr>
                  </w:pPr>
                  <w:r w:rsidRPr="00B62466">
                    <w:rPr>
                      <w:kern w:val="24"/>
                      <w:sz w:val="22"/>
                      <w:szCs w:val="22"/>
                      <w:lang w:val="en-US"/>
                    </w:rPr>
                    <w:t>0.549</w:t>
                  </w:r>
                </w:p>
              </w:tc>
              <w:tc>
                <w:tcPr>
                  <w:tcW w:w="3255" w:type="dxa"/>
                </w:tcPr>
                <w:p w14:paraId="29EA15BF" w14:textId="77777777" w:rsidR="00B62466" w:rsidRPr="00B62466" w:rsidRDefault="00B62466" w:rsidP="00B62466">
                  <w:pPr>
                    <w:spacing w:line="240" w:lineRule="auto"/>
                    <w:jc w:val="center"/>
                    <w:rPr>
                      <w:kern w:val="24"/>
                      <w:sz w:val="22"/>
                      <w:szCs w:val="22"/>
                      <w:lang w:val="en-US"/>
                    </w:rPr>
                  </w:pPr>
                  <w:r w:rsidRPr="00B62466">
                    <w:rPr>
                      <w:kern w:val="24"/>
                      <w:sz w:val="22"/>
                      <w:szCs w:val="22"/>
                      <w:lang w:val="en-US"/>
                    </w:rPr>
                    <w:t>193,230</w:t>
                  </w:r>
                </w:p>
              </w:tc>
            </w:tr>
          </w:tbl>
          <w:p w14:paraId="52AD15A4" w14:textId="4DE0A57F" w:rsidR="00B62466" w:rsidRPr="00B62466" w:rsidRDefault="00B62466" w:rsidP="00B62466">
            <w:pPr>
              <w:spacing w:line="240" w:lineRule="auto"/>
              <w:rPr>
                <w:sz w:val="22"/>
                <w:szCs w:val="22"/>
                <w:lang w:val="en-SG"/>
              </w:rPr>
            </w:pPr>
          </w:p>
        </w:tc>
        <w:tc>
          <w:tcPr>
            <w:tcW w:w="5225" w:type="dxa"/>
            <w:tcBorders>
              <w:top w:val="nil"/>
              <w:left w:val="nil"/>
              <w:bottom w:val="nil"/>
              <w:right w:val="nil"/>
            </w:tcBorders>
            <w:tcPrChange w:id="947" w:author="# CALEB CHIA WE KEAT (UC-FT)" w:date="2023-05-02T18:25:00Z">
              <w:tcPr>
                <w:tcW w:w="5225" w:type="dxa"/>
              </w:tcPr>
            </w:tcPrChange>
          </w:tcPr>
          <w:tbl>
            <w:tblPr>
              <w:tblStyle w:val="TableGrid"/>
              <w:tblW w:w="0" w:type="auto"/>
              <w:jc w:val="center"/>
              <w:tblLook w:val="04A0" w:firstRow="1" w:lastRow="0" w:firstColumn="1" w:lastColumn="0" w:noHBand="0" w:noVBand="1"/>
            </w:tblPr>
            <w:tblGrid>
              <w:gridCol w:w="1467"/>
              <w:gridCol w:w="1472"/>
              <w:gridCol w:w="2060"/>
            </w:tblGrid>
            <w:tr w:rsidR="00B62466" w:rsidRPr="00B62466" w14:paraId="301B1F37" w14:textId="77777777" w:rsidTr="00B62466">
              <w:trPr>
                <w:jc w:val="center"/>
              </w:trPr>
              <w:tc>
                <w:tcPr>
                  <w:tcW w:w="1467" w:type="dxa"/>
                  <w:shd w:val="clear" w:color="auto" w:fill="D9D9D9" w:themeFill="background1" w:themeFillShade="D9"/>
                  <w:vAlign w:val="center"/>
                </w:tcPr>
                <w:p w14:paraId="2723D8E3" w14:textId="77777777" w:rsidR="00B62466" w:rsidRPr="00B62466" w:rsidRDefault="00B62466" w:rsidP="00B62466">
                  <w:pPr>
                    <w:spacing w:line="240" w:lineRule="auto"/>
                    <w:rPr>
                      <w:b/>
                      <w:bCs/>
                      <w:sz w:val="22"/>
                      <w:szCs w:val="22"/>
                    </w:rPr>
                  </w:pPr>
                  <w:r w:rsidRPr="00B62466">
                    <w:rPr>
                      <w:b/>
                      <w:bCs/>
                      <w:kern w:val="24"/>
                      <w:sz w:val="22"/>
                      <w:szCs w:val="22"/>
                      <w:lang w:val="en-US"/>
                    </w:rPr>
                    <w:t>State</w:t>
                  </w:r>
                </w:p>
              </w:tc>
              <w:tc>
                <w:tcPr>
                  <w:tcW w:w="1472" w:type="dxa"/>
                  <w:shd w:val="clear" w:color="auto" w:fill="D9D9D9" w:themeFill="background1" w:themeFillShade="D9"/>
                  <w:vAlign w:val="center"/>
                </w:tcPr>
                <w:p w14:paraId="25443E41" w14:textId="77777777" w:rsidR="00B62466" w:rsidRPr="00B62466" w:rsidRDefault="00B62466" w:rsidP="00B62466">
                  <w:pPr>
                    <w:spacing w:line="240" w:lineRule="auto"/>
                    <w:jc w:val="center"/>
                    <w:rPr>
                      <w:b/>
                      <w:bCs/>
                      <w:sz w:val="22"/>
                      <w:szCs w:val="22"/>
                    </w:rPr>
                  </w:pPr>
                  <w:r w:rsidRPr="00B62466">
                    <w:rPr>
                      <w:b/>
                      <w:bCs/>
                      <w:kern w:val="24"/>
                      <w:sz w:val="22"/>
                      <w:szCs w:val="22"/>
                      <w:lang w:val="en-US"/>
                    </w:rPr>
                    <w:t>Average Sentiment</w:t>
                  </w:r>
                </w:p>
              </w:tc>
              <w:tc>
                <w:tcPr>
                  <w:tcW w:w="2060" w:type="dxa"/>
                  <w:shd w:val="clear" w:color="auto" w:fill="D9D9D9" w:themeFill="background1" w:themeFillShade="D9"/>
                </w:tcPr>
                <w:p w14:paraId="46150985" w14:textId="77777777" w:rsidR="00B62466" w:rsidRPr="00B62466" w:rsidRDefault="00B62466" w:rsidP="00B62466">
                  <w:pPr>
                    <w:spacing w:line="240" w:lineRule="auto"/>
                    <w:jc w:val="center"/>
                    <w:rPr>
                      <w:b/>
                      <w:bCs/>
                      <w:kern w:val="24"/>
                      <w:sz w:val="22"/>
                      <w:szCs w:val="22"/>
                      <w:lang w:val="en-US"/>
                    </w:rPr>
                  </w:pPr>
                  <w:r w:rsidRPr="00B62466">
                    <w:rPr>
                      <w:b/>
                      <w:bCs/>
                      <w:kern w:val="24"/>
                      <w:sz w:val="22"/>
                      <w:szCs w:val="22"/>
                      <w:lang w:val="en-US"/>
                    </w:rPr>
                    <w:t>2021 Real GDP (Millions of [Chained] 2012 Dollars)</w:t>
                  </w:r>
                </w:p>
              </w:tc>
            </w:tr>
            <w:tr w:rsidR="00B62466" w:rsidRPr="00B62466" w14:paraId="7F1FE45A" w14:textId="77777777" w:rsidTr="00B62466">
              <w:trPr>
                <w:jc w:val="center"/>
              </w:trPr>
              <w:tc>
                <w:tcPr>
                  <w:tcW w:w="1467" w:type="dxa"/>
                  <w:vAlign w:val="center"/>
                </w:tcPr>
                <w:p w14:paraId="1B894A0A" w14:textId="77777777" w:rsidR="00B62466" w:rsidRPr="00B62466" w:rsidRDefault="00B62466" w:rsidP="00B62466">
                  <w:pPr>
                    <w:spacing w:line="240" w:lineRule="auto"/>
                    <w:rPr>
                      <w:sz w:val="22"/>
                      <w:szCs w:val="22"/>
                    </w:rPr>
                  </w:pPr>
                  <w:r w:rsidRPr="00B62466">
                    <w:rPr>
                      <w:kern w:val="24"/>
                      <w:sz w:val="22"/>
                      <w:szCs w:val="22"/>
                    </w:rPr>
                    <w:t>South Dakota</w:t>
                  </w:r>
                </w:p>
              </w:tc>
              <w:tc>
                <w:tcPr>
                  <w:tcW w:w="1472" w:type="dxa"/>
                  <w:vAlign w:val="center"/>
                </w:tcPr>
                <w:p w14:paraId="7CEA18ED" w14:textId="77777777" w:rsidR="00B62466" w:rsidRPr="00B62466" w:rsidRDefault="00B62466" w:rsidP="00B62466">
                  <w:pPr>
                    <w:spacing w:line="240" w:lineRule="auto"/>
                    <w:jc w:val="center"/>
                    <w:rPr>
                      <w:sz w:val="22"/>
                      <w:szCs w:val="22"/>
                    </w:rPr>
                  </w:pPr>
                  <w:r w:rsidRPr="00B62466">
                    <w:rPr>
                      <w:kern w:val="24"/>
                      <w:sz w:val="22"/>
                      <w:szCs w:val="22"/>
                      <w:lang w:val="en-US"/>
                    </w:rPr>
                    <w:t>0.201</w:t>
                  </w:r>
                </w:p>
              </w:tc>
              <w:tc>
                <w:tcPr>
                  <w:tcW w:w="2060" w:type="dxa"/>
                </w:tcPr>
                <w:p w14:paraId="3BCB3E40" w14:textId="77777777" w:rsidR="00B62466" w:rsidRPr="00B62466" w:rsidRDefault="00B62466" w:rsidP="00B62466">
                  <w:pPr>
                    <w:spacing w:line="240" w:lineRule="auto"/>
                    <w:jc w:val="center"/>
                    <w:rPr>
                      <w:kern w:val="24"/>
                      <w:sz w:val="22"/>
                      <w:szCs w:val="22"/>
                      <w:lang w:val="en-US"/>
                    </w:rPr>
                  </w:pPr>
                  <w:r w:rsidRPr="00B62466">
                    <w:rPr>
                      <w:kern w:val="24"/>
                      <w:sz w:val="22"/>
                      <w:szCs w:val="22"/>
                      <w:lang w:val="en-US"/>
                    </w:rPr>
                    <w:t>49,558</w:t>
                  </w:r>
                </w:p>
              </w:tc>
            </w:tr>
            <w:tr w:rsidR="00B62466" w:rsidRPr="00B62466" w14:paraId="6324F739" w14:textId="77777777" w:rsidTr="00B62466">
              <w:trPr>
                <w:jc w:val="center"/>
              </w:trPr>
              <w:tc>
                <w:tcPr>
                  <w:tcW w:w="1467" w:type="dxa"/>
                  <w:vAlign w:val="center"/>
                </w:tcPr>
                <w:p w14:paraId="05885F5D" w14:textId="77777777" w:rsidR="00B62466" w:rsidRPr="00B62466" w:rsidRDefault="00B62466" w:rsidP="00B62466">
                  <w:pPr>
                    <w:spacing w:line="240" w:lineRule="auto"/>
                    <w:rPr>
                      <w:sz w:val="22"/>
                      <w:szCs w:val="22"/>
                    </w:rPr>
                  </w:pPr>
                  <w:r w:rsidRPr="00B62466">
                    <w:rPr>
                      <w:rFonts w:eastAsiaTheme="minorEastAsia"/>
                      <w:kern w:val="24"/>
                      <w:sz w:val="22"/>
                      <w:szCs w:val="22"/>
                    </w:rPr>
                    <w:t>New Mexico</w:t>
                  </w:r>
                </w:p>
              </w:tc>
              <w:tc>
                <w:tcPr>
                  <w:tcW w:w="1472" w:type="dxa"/>
                  <w:vAlign w:val="center"/>
                </w:tcPr>
                <w:p w14:paraId="5BBF2044" w14:textId="77777777" w:rsidR="00B62466" w:rsidRPr="00B62466" w:rsidRDefault="00B62466" w:rsidP="00B62466">
                  <w:pPr>
                    <w:spacing w:line="240" w:lineRule="auto"/>
                    <w:jc w:val="center"/>
                    <w:rPr>
                      <w:sz w:val="22"/>
                      <w:szCs w:val="22"/>
                    </w:rPr>
                  </w:pPr>
                  <w:r w:rsidRPr="00B62466">
                    <w:rPr>
                      <w:rFonts w:eastAsiaTheme="minorEastAsia"/>
                      <w:kern w:val="24"/>
                      <w:sz w:val="22"/>
                      <w:szCs w:val="22"/>
                    </w:rPr>
                    <w:t>0.313</w:t>
                  </w:r>
                </w:p>
              </w:tc>
              <w:tc>
                <w:tcPr>
                  <w:tcW w:w="2060" w:type="dxa"/>
                </w:tcPr>
                <w:p w14:paraId="4E45B45B" w14:textId="77777777" w:rsidR="00B62466" w:rsidRPr="00B62466" w:rsidRDefault="00B62466" w:rsidP="00B62466">
                  <w:pPr>
                    <w:spacing w:line="240" w:lineRule="auto"/>
                    <w:jc w:val="center"/>
                    <w:rPr>
                      <w:rFonts w:eastAsiaTheme="minorEastAsia"/>
                      <w:kern w:val="24"/>
                      <w:sz w:val="22"/>
                      <w:szCs w:val="22"/>
                    </w:rPr>
                  </w:pPr>
                  <w:r w:rsidRPr="00B62466">
                    <w:rPr>
                      <w:rFonts w:eastAsiaTheme="minorEastAsia"/>
                      <w:kern w:val="24"/>
                      <w:sz w:val="22"/>
                      <w:szCs w:val="22"/>
                    </w:rPr>
                    <w:t>93,625</w:t>
                  </w:r>
                </w:p>
              </w:tc>
            </w:tr>
            <w:tr w:rsidR="00B62466" w:rsidRPr="00B62466" w14:paraId="3EE7286F" w14:textId="77777777" w:rsidTr="00B62466">
              <w:trPr>
                <w:jc w:val="center"/>
              </w:trPr>
              <w:tc>
                <w:tcPr>
                  <w:tcW w:w="1467" w:type="dxa"/>
                  <w:vAlign w:val="center"/>
                </w:tcPr>
                <w:p w14:paraId="1C2D42B1" w14:textId="77777777" w:rsidR="00B62466" w:rsidRPr="00B62466" w:rsidRDefault="00B62466" w:rsidP="00B62466">
                  <w:pPr>
                    <w:spacing w:line="240" w:lineRule="auto"/>
                    <w:rPr>
                      <w:sz w:val="22"/>
                      <w:szCs w:val="22"/>
                    </w:rPr>
                  </w:pPr>
                  <w:r w:rsidRPr="00B62466">
                    <w:rPr>
                      <w:rFonts w:eastAsiaTheme="minorEastAsia"/>
                      <w:kern w:val="24"/>
                      <w:sz w:val="22"/>
                      <w:szCs w:val="22"/>
                    </w:rPr>
                    <w:t>Maine</w:t>
                  </w:r>
                </w:p>
              </w:tc>
              <w:tc>
                <w:tcPr>
                  <w:tcW w:w="1472" w:type="dxa"/>
                  <w:vAlign w:val="center"/>
                </w:tcPr>
                <w:p w14:paraId="0F6432E1" w14:textId="77777777" w:rsidR="00B62466" w:rsidRPr="00B62466" w:rsidRDefault="00B62466" w:rsidP="00B62466">
                  <w:pPr>
                    <w:spacing w:line="240" w:lineRule="auto"/>
                    <w:jc w:val="center"/>
                    <w:rPr>
                      <w:sz w:val="22"/>
                      <w:szCs w:val="22"/>
                    </w:rPr>
                  </w:pPr>
                  <w:r w:rsidRPr="00B62466">
                    <w:rPr>
                      <w:rFonts w:eastAsiaTheme="minorEastAsia"/>
                      <w:kern w:val="24"/>
                      <w:sz w:val="22"/>
                      <w:szCs w:val="22"/>
                    </w:rPr>
                    <w:t>0.329</w:t>
                  </w:r>
                </w:p>
              </w:tc>
              <w:tc>
                <w:tcPr>
                  <w:tcW w:w="2060" w:type="dxa"/>
                </w:tcPr>
                <w:p w14:paraId="1200AC85" w14:textId="77777777" w:rsidR="00B62466" w:rsidRPr="00B62466" w:rsidRDefault="00B62466" w:rsidP="00B62466">
                  <w:pPr>
                    <w:spacing w:line="240" w:lineRule="auto"/>
                    <w:jc w:val="center"/>
                    <w:rPr>
                      <w:rFonts w:eastAsiaTheme="minorEastAsia"/>
                      <w:kern w:val="24"/>
                      <w:sz w:val="22"/>
                      <w:szCs w:val="22"/>
                    </w:rPr>
                  </w:pPr>
                  <w:r w:rsidRPr="00B62466">
                    <w:rPr>
                      <w:rFonts w:eastAsiaTheme="minorEastAsia"/>
                      <w:kern w:val="24"/>
                      <w:sz w:val="22"/>
                      <w:szCs w:val="22"/>
                    </w:rPr>
                    <w:t>63,595</w:t>
                  </w:r>
                </w:p>
              </w:tc>
            </w:tr>
            <w:tr w:rsidR="00B62466" w:rsidRPr="00B62466" w14:paraId="4C17C4D3" w14:textId="77777777" w:rsidTr="00B62466">
              <w:trPr>
                <w:jc w:val="center"/>
              </w:trPr>
              <w:tc>
                <w:tcPr>
                  <w:tcW w:w="1467" w:type="dxa"/>
                  <w:vAlign w:val="center"/>
                </w:tcPr>
                <w:p w14:paraId="4506F40E" w14:textId="77777777" w:rsidR="00B62466" w:rsidRPr="00B62466" w:rsidRDefault="00B62466" w:rsidP="00B62466">
                  <w:pPr>
                    <w:spacing w:line="240" w:lineRule="auto"/>
                    <w:rPr>
                      <w:sz w:val="22"/>
                      <w:szCs w:val="22"/>
                      <w:highlight w:val="yellow"/>
                      <w:rPrChange w:id="948" w:author="Munish Kumar" w:date="2023-03-15T18:01:00Z">
                        <w:rPr/>
                      </w:rPrChange>
                    </w:rPr>
                  </w:pPr>
                  <w:r w:rsidRPr="00B62466">
                    <w:rPr>
                      <w:rFonts w:eastAsiaTheme="minorEastAsia"/>
                      <w:kern w:val="24"/>
                      <w:sz w:val="22"/>
                      <w:szCs w:val="22"/>
                      <w:highlight w:val="yellow"/>
                      <w:rPrChange w:id="949" w:author="Munish Kumar" w:date="2023-03-15T18:01:00Z">
                        <w:rPr>
                          <w:rFonts w:eastAsiaTheme="minorEastAsia"/>
                          <w:kern w:val="24"/>
                        </w:rPr>
                      </w:rPrChange>
                    </w:rPr>
                    <w:t>Kansas</w:t>
                  </w:r>
                </w:p>
              </w:tc>
              <w:tc>
                <w:tcPr>
                  <w:tcW w:w="1472" w:type="dxa"/>
                  <w:vAlign w:val="center"/>
                </w:tcPr>
                <w:p w14:paraId="36CD8CBC" w14:textId="77777777" w:rsidR="00B62466" w:rsidRPr="00B62466" w:rsidRDefault="00B62466" w:rsidP="00B62466">
                  <w:pPr>
                    <w:spacing w:line="240" w:lineRule="auto"/>
                    <w:jc w:val="center"/>
                    <w:rPr>
                      <w:sz w:val="22"/>
                      <w:szCs w:val="22"/>
                      <w:highlight w:val="yellow"/>
                      <w:rPrChange w:id="950" w:author="Munish Kumar" w:date="2023-03-15T18:01:00Z">
                        <w:rPr/>
                      </w:rPrChange>
                    </w:rPr>
                  </w:pPr>
                  <w:r w:rsidRPr="00B62466">
                    <w:rPr>
                      <w:rFonts w:eastAsiaTheme="minorEastAsia"/>
                      <w:kern w:val="24"/>
                      <w:sz w:val="22"/>
                      <w:szCs w:val="22"/>
                      <w:highlight w:val="yellow"/>
                      <w:rPrChange w:id="951" w:author="Munish Kumar" w:date="2023-03-15T18:01:00Z">
                        <w:rPr>
                          <w:rFonts w:eastAsiaTheme="minorEastAsia"/>
                          <w:kern w:val="24"/>
                        </w:rPr>
                      </w:rPrChange>
                    </w:rPr>
                    <w:t>0.340</w:t>
                  </w:r>
                </w:p>
              </w:tc>
              <w:tc>
                <w:tcPr>
                  <w:tcW w:w="2060" w:type="dxa"/>
                </w:tcPr>
                <w:p w14:paraId="069CE55D" w14:textId="77777777" w:rsidR="00B62466" w:rsidRPr="00B62466" w:rsidRDefault="00B62466" w:rsidP="00B62466">
                  <w:pPr>
                    <w:spacing w:line="240" w:lineRule="auto"/>
                    <w:jc w:val="center"/>
                    <w:rPr>
                      <w:rFonts w:eastAsiaTheme="minorEastAsia"/>
                      <w:kern w:val="24"/>
                      <w:sz w:val="22"/>
                      <w:szCs w:val="22"/>
                      <w:highlight w:val="yellow"/>
                      <w:rPrChange w:id="952" w:author="Munish Kumar" w:date="2023-03-15T18:01:00Z">
                        <w:rPr>
                          <w:rFonts w:eastAsiaTheme="minorEastAsia"/>
                          <w:kern w:val="24"/>
                        </w:rPr>
                      </w:rPrChange>
                    </w:rPr>
                  </w:pPr>
                  <w:r w:rsidRPr="00B62466">
                    <w:rPr>
                      <w:rFonts w:eastAsiaTheme="minorEastAsia"/>
                      <w:kern w:val="24"/>
                      <w:sz w:val="22"/>
                      <w:szCs w:val="22"/>
                      <w:highlight w:val="yellow"/>
                      <w:rPrChange w:id="953" w:author="Munish Kumar" w:date="2023-03-15T18:01:00Z">
                        <w:rPr>
                          <w:rFonts w:eastAsiaTheme="minorEastAsia"/>
                          <w:kern w:val="24"/>
                        </w:rPr>
                      </w:rPrChange>
                    </w:rPr>
                    <w:t>162,291</w:t>
                  </w:r>
                </w:p>
              </w:tc>
            </w:tr>
            <w:tr w:rsidR="00B62466" w:rsidRPr="00B62466" w14:paraId="72A24062" w14:textId="77777777" w:rsidTr="00B62466">
              <w:trPr>
                <w:jc w:val="center"/>
              </w:trPr>
              <w:tc>
                <w:tcPr>
                  <w:tcW w:w="1467" w:type="dxa"/>
                  <w:vAlign w:val="center"/>
                </w:tcPr>
                <w:p w14:paraId="46E6BAA7" w14:textId="77777777" w:rsidR="00B62466" w:rsidRPr="00B62466" w:rsidRDefault="00B62466" w:rsidP="00B62466">
                  <w:pPr>
                    <w:spacing w:line="240" w:lineRule="auto"/>
                    <w:rPr>
                      <w:sz w:val="22"/>
                      <w:szCs w:val="22"/>
                    </w:rPr>
                  </w:pPr>
                  <w:r w:rsidRPr="00B62466">
                    <w:rPr>
                      <w:kern w:val="24"/>
                      <w:sz w:val="22"/>
                      <w:szCs w:val="22"/>
                    </w:rPr>
                    <w:t>North Dakota</w:t>
                  </w:r>
                </w:p>
              </w:tc>
              <w:tc>
                <w:tcPr>
                  <w:tcW w:w="1472" w:type="dxa"/>
                  <w:vAlign w:val="center"/>
                </w:tcPr>
                <w:p w14:paraId="1C937701" w14:textId="77777777" w:rsidR="00B62466" w:rsidRPr="00B62466" w:rsidRDefault="00B62466" w:rsidP="00B62466">
                  <w:pPr>
                    <w:spacing w:line="240" w:lineRule="auto"/>
                    <w:jc w:val="center"/>
                    <w:rPr>
                      <w:sz w:val="22"/>
                      <w:szCs w:val="22"/>
                    </w:rPr>
                  </w:pPr>
                  <w:r w:rsidRPr="00B62466">
                    <w:rPr>
                      <w:rFonts w:eastAsiaTheme="minorEastAsia"/>
                      <w:kern w:val="24"/>
                      <w:sz w:val="22"/>
                      <w:szCs w:val="22"/>
                    </w:rPr>
                    <w:t>0.349</w:t>
                  </w:r>
                </w:p>
              </w:tc>
              <w:tc>
                <w:tcPr>
                  <w:tcW w:w="2060" w:type="dxa"/>
                </w:tcPr>
                <w:p w14:paraId="60492F23" w14:textId="77777777" w:rsidR="00B62466" w:rsidRPr="00B62466" w:rsidRDefault="00B62466" w:rsidP="00B62466">
                  <w:pPr>
                    <w:spacing w:line="240" w:lineRule="auto"/>
                    <w:jc w:val="center"/>
                    <w:rPr>
                      <w:rFonts w:eastAsiaTheme="minorEastAsia"/>
                      <w:kern w:val="24"/>
                      <w:sz w:val="22"/>
                      <w:szCs w:val="22"/>
                    </w:rPr>
                  </w:pPr>
                  <w:r w:rsidRPr="00B62466">
                    <w:rPr>
                      <w:rFonts w:eastAsiaTheme="minorEastAsia"/>
                      <w:kern w:val="24"/>
                      <w:sz w:val="22"/>
                      <w:szCs w:val="22"/>
                    </w:rPr>
                    <w:t>53,804</w:t>
                  </w:r>
                </w:p>
              </w:tc>
            </w:tr>
          </w:tbl>
          <w:p w14:paraId="55241C0E" w14:textId="77777777" w:rsidR="00B62466" w:rsidRPr="00B62466" w:rsidRDefault="00B62466" w:rsidP="00B62466">
            <w:pPr>
              <w:spacing w:line="240" w:lineRule="auto"/>
              <w:rPr>
                <w:sz w:val="22"/>
                <w:szCs w:val="22"/>
                <w:lang w:val="en-SG"/>
              </w:rPr>
            </w:pPr>
          </w:p>
        </w:tc>
      </w:tr>
    </w:tbl>
    <w:p w14:paraId="31782DF7" w14:textId="2D2EFB83" w:rsidR="00B62466" w:rsidDel="001B459E" w:rsidRDefault="00B62466" w:rsidP="00246008">
      <w:pPr>
        <w:rPr>
          <w:del w:id="954" w:author="# CALEB CHIA WE KEAT (UC-FT)" w:date="2023-05-02T19:07:00Z"/>
          <w:lang w:val="en-SG"/>
        </w:rPr>
      </w:pPr>
    </w:p>
    <w:tbl>
      <w:tblPr>
        <w:tblStyle w:val="TableGrid"/>
        <w:tblW w:w="0" w:type="auto"/>
        <w:jc w:val="center"/>
        <w:tblLook w:val="04A0" w:firstRow="1" w:lastRow="0" w:firstColumn="1" w:lastColumn="0" w:noHBand="0" w:noVBand="1"/>
      </w:tblPr>
      <w:tblGrid>
        <w:gridCol w:w="1276"/>
        <w:gridCol w:w="2268"/>
        <w:gridCol w:w="3255"/>
      </w:tblGrid>
      <w:tr w:rsidR="00246008" w:rsidRPr="007E22C8" w:rsidDel="001B459E" w14:paraId="0B02605D" w14:textId="2F2C1646" w:rsidTr="00E74F99">
        <w:trPr>
          <w:jc w:val="center"/>
          <w:del w:id="955" w:author="# CALEB CHIA WE KEAT (UC-FT)" w:date="2023-05-02T19:07:00Z"/>
        </w:trPr>
        <w:tc>
          <w:tcPr>
            <w:tcW w:w="1276" w:type="dxa"/>
            <w:shd w:val="clear" w:color="auto" w:fill="D9D9D9" w:themeFill="background1" w:themeFillShade="D9"/>
            <w:vAlign w:val="center"/>
          </w:tcPr>
          <w:p w14:paraId="116F6B14" w14:textId="34082A89" w:rsidR="00246008" w:rsidRPr="00D547C8" w:rsidDel="001B459E" w:rsidRDefault="00246008" w:rsidP="00246008">
            <w:pPr>
              <w:spacing w:line="240" w:lineRule="auto"/>
              <w:rPr>
                <w:del w:id="956" w:author="# CALEB CHIA WE KEAT (UC-FT)" w:date="2023-05-02T19:07:00Z"/>
                <w:b/>
                <w:bCs/>
              </w:rPr>
            </w:pPr>
            <w:del w:id="957" w:author="# CALEB CHIA WE KEAT (UC-FT)" w:date="2023-05-02T19:07:00Z">
              <w:r w:rsidRPr="00D547C8" w:rsidDel="001B459E">
                <w:rPr>
                  <w:b/>
                  <w:bCs/>
                  <w:kern w:val="24"/>
                  <w:lang w:val="en-US"/>
                </w:rPr>
                <w:delText>State</w:delText>
              </w:r>
            </w:del>
          </w:p>
        </w:tc>
        <w:tc>
          <w:tcPr>
            <w:tcW w:w="2268" w:type="dxa"/>
            <w:shd w:val="clear" w:color="auto" w:fill="D9D9D9" w:themeFill="background1" w:themeFillShade="D9"/>
            <w:vAlign w:val="center"/>
          </w:tcPr>
          <w:p w14:paraId="7A6B8CB8" w14:textId="1E441551" w:rsidR="00246008" w:rsidRPr="00D547C8" w:rsidDel="001B459E" w:rsidRDefault="00246008" w:rsidP="00246008">
            <w:pPr>
              <w:spacing w:line="240" w:lineRule="auto"/>
              <w:jc w:val="center"/>
              <w:rPr>
                <w:del w:id="958" w:author="# CALEB CHIA WE KEAT (UC-FT)" w:date="2023-05-02T19:07:00Z"/>
                <w:b/>
                <w:bCs/>
              </w:rPr>
            </w:pPr>
            <w:del w:id="959" w:author="# CALEB CHIA WE KEAT (UC-FT)" w:date="2023-05-02T19:07:00Z">
              <w:r w:rsidRPr="00D547C8" w:rsidDel="001B459E">
                <w:rPr>
                  <w:b/>
                  <w:bCs/>
                  <w:kern w:val="24"/>
                  <w:lang w:val="en-US"/>
                </w:rPr>
                <w:delText>Average Sentiment</w:delText>
              </w:r>
            </w:del>
          </w:p>
        </w:tc>
        <w:tc>
          <w:tcPr>
            <w:tcW w:w="3255" w:type="dxa"/>
            <w:shd w:val="clear" w:color="auto" w:fill="D9D9D9" w:themeFill="background1" w:themeFillShade="D9"/>
          </w:tcPr>
          <w:p w14:paraId="0B2E3459" w14:textId="308D1359" w:rsidR="00246008" w:rsidRPr="00D547C8" w:rsidDel="001B459E" w:rsidRDefault="00246008" w:rsidP="00246008">
            <w:pPr>
              <w:spacing w:line="240" w:lineRule="auto"/>
              <w:jc w:val="center"/>
              <w:rPr>
                <w:del w:id="960" w:author="# CALEB CHIA WE KEAT (UC-FT)" w:date="2023-05-02T19:07:00Z"/>
                <w:b/>
                <w:bCs/>
                <w:kern w:val="24"/>
                <w:lang w:val="en-US"/>
              </w:rPr>
            </w:pPr>
            <w:del w:id="961" w:author="# CALEB CHIA WE KEAT (UC-FT)" w:date="2023-05-02T19:07:00Z">
              <w:r w:rsidDel="001B459E">
                <w:rPr>
                  <w:b/>
                  <w:bCs/>
                  <w:kern w:val="24"/>
                  <w:lang w:val="en-US"/>
                </w:rPr>
                <w:delText xml:space="preserve">2021 Real GDP </w:delText>
              </w:r>
              <w:r w:rsidR="00B8222E" w:rsidDel="001B459E">
                <w:rPr>
                  <w:b/>
                  <w:bCs/>
                  <w:kern w:val="24"/>
                  <w:lang w:val="en-US"/>
                </w:rPr>
                <w:delText>(</w:delText>
              </w:r>
              <w:r w:rsidDel="001B459E">
                <w:rPr>
                  <w:b/>
                  <w:bCs/>
                  <w:kern w:val="24"/>
                  <w:lang w:val="en-US"/>
                </w:rPr>
                <w:delText>Millions</w:delText>
              </w:r>
              <w:r w:rsidR="00B8222E" w:rsidDel="001B459E">
                <w:rPr>
                  <w:b/>
                  <w:bCs/>
                  <w:kern w:val="24"/>
                  <w:lang w:val="en-US"/>
                </w:rPr>
                <w:delText xml:space="preserve"> of [Chained] 2012 Dollars</w:delText>
              </w:r>
              <w:r w:rsidDel="001B459E">
                <w:rPr>
                  <w:b/>
                  <w:bCs/>
                  <w:kern w:val="24"/>
                  <w:lang w:val="en-US"/>
                </w:rPr>
                <w:delText>)</w:delText>
              </w:r>
            </w:del>
          </w:p>
        </w:tc>
      </w:tr>
      <w:tr w:rsidR="00246008" w:rsidRPr="004A6DA0" w:rsidDel="001B459E" w14:paraId="72B7C921" w14:textId="70F88D03" w:rsidTr="00E74F99">
        <w:trPr>
          <w:jc w:val="center"/>
          <w:del w:id="962" w:author="# CALEB CHIA WE KEAT (UC-FT)" w:date="2023-05-02T19:07:00Z"/>
        </w:trPr>
        <w:tc>
          <w:tcPr>
            <w:tcW w:w="1276" w:type="dxa"/>
            <w:vAlign w:val="center"/>
          </w:tcPr>
          <w:p w14:paraId="75378A73" w14:textId="671543BB" w:rsidR="00246008" w:rsidRPr="004A6DA0" w:rsidDel="001B459E" w:rsidRDefault="00246008" w:rsidP="00246008">
            <w:pPr>
              <w:spacing w:line="240" w:lineRule="auto"/>
              <w:rPr>
                <w:del w:id="963" w:author="# CALEB CHIA WE KEAT (UC-FT)" w:date="2023-05-02T19:07:00Z"/>
                <w:highlight w:val="yellow"/>
                <w:rPrChange w:id="964" w:author="Munish Kumar" w:date="2023-03-15T18:01:00Z">
                  <w:rPr>
                    <w:del w:id="965" w:author="# CALEB CHIA WE KEAT (UC-FT)" w:date="2023-05-02T19:07:00Z"/>
                  </w:rPr>
                </w:rPrChange>
              </w:rPr>
            </w:pPr>
            <w:del w:id="966" w:author="# CALEB CHIA WE KEAT (UC-FT)" w:date="2023-05-02T19:07:00Z">
              <w:r w:rsidRPr="004A6DA0" w:rsidDel="001B459E">
                <w:rPr>
                  <w:kern w:val="24"/>
                  <w:highlight w:val="yellow"/>
                  <w:lang w:val="en-US"/>
                  <w:rPrChange w:id="967" w:author="Munish Kumar" w:date="2023-03-15T18:01:00Z">
                    <w:rPr>
                      <w:kern w:val="24"/>
                      <w:lang w:val="en-US"/>
                    </w:rPr>
                  </w:rPrChange>
                </w:rPr>
                <w:delText>Vermont</w:delText>
              </w:r>
            </w:del>
          </w:p>
        </w:tc>
        <w:tc>
          <w:tcPr>
            <w:tcW w:w="2268" w:type="dxa"/>
            <w:vAlign w:val="center"/>
          </w:tcPr>
          <w:p w14:paraId="6EC76698" w14:textId="2C9BD531" w:rsidR="00246008" w:rsidRPr="004A6DA0" w:rsidDel="001B459E" w:rsidRDefault="00246008" w:rsidP="00246008">
            <w:pPr>
              <w:spacing w:line="240" w:lineRule="auto"/>
              <w:jc w:val="center"/>
              <w:rPr>
                <w:del w:id="968" w:author="# CALEB CHIA WE KEAT (UC-FT)" w:date="2023-05-02T19:07:00Z"/>
                <w:highlight w:val="yellow"/>
                <w:rPrChange w:id="969" w:author="Munish Kumar" w:date="2023-03-15T18:01:00Z">
                  <w:rPr>
                    <w:del w:id="970" w:author="# CALEB CHIA WE KEAT (UC-FT)" w:date="2023-05-02T19:07:00Z"/>
                  </w:rPr>
                </w:rPrChange>
              </w:rPr>
            </w:pPr>
            <w:del w:id="971" w:author="# CALEB CHIA WE KEAT (UC-FT)" w:date="2023-05-02T19:07:00Z">
              <w:r w:rsidRPr="004A6DA0" w:rsidDel="001B459E">
                <w:rPr>
                  <w:kern w:val="24"/>
                  <w:highlight w:val="yellow"/>
                  <w:lang w:val="en-US"/>
                  <w:rPrChange w:id="972" w:author="Munish Kumar" w:date="2023-03-15T18:01:00Z">
                    <w:rPr>
                      <w:kern w:val="24"/>
                      <w:lang w:val="en-US"/>
                    </w:rPr>
                  </w:rPrChange>
                </w:rPr>
                <w:delText>0.754</w:delText>
              </w:r>
            </w:del>
          </w:p>
        </w:tc>
        <w:tc>
          <w:tcPr>
            <w:tcW w:w="3255" w:type="dxa"/>
          </w:tcPr>
          <w:p w14:paraId="03C6CBAA" w14:textId="6ED809B0" w:rsidR="00246008" w:rsidRPr="004A6DA0" w:rsidDel="001B459E" w:rsidRDefault="00246008" w:rsidP="00246008">
            <w:pPr>
              <w:spacing w:line="240" w:lineRule="auto"/>
              <w:jc w:val="center"/>
              <w:rPr>
                <w:del w:id="973" w:author="# CALEB CHIA WE KEAT (UC-FT)" w:date="2023-05-02T19:07:00Z"/>
                <w:kern w:val="24"/>
                <w:highlight w:val="yellow"/>
                <w:lang w:val="en-US"/>
                <w:rPrChange w:id="974" w:author="Munish Kumar" w:date="2023-03-15T18:01:00Z">
                  <w:rPr>
                    <w:del w:id="975" w:author="# CALEB CHIA WE KEAT (UC-FT)" w:date="2023-05-02T19:07:00Z"/>
                    <w:kern w:val="24"/>
                    <w:lang w:val="en-US"/>
                  </w:rPr>
                </w:rPrChange>
              </w:rPr>
            </w:pPr>
            <w:del w:id="976" w:author="# CALEB CHIA WE KEAT (UC-FT)" w:date="2023-05-02T19:07:00Z">
              <w:r w:rsidRPr="004A6DA0" w:rsidDel="001B459E">
                <w:rPr>
                  <w:kern w:val="24"/>
                  <w:highlight w:val="yellow"/>
                  <w:lang w:val="en-US"/>
                  <w:rPrChange w:id="977" w:author="Munish Kumar" w:date="2023-03-15T18:01:00Z">
                    <w:rPr>
                      <w:kern w:val="24"/>
                      <w:lang w:val="en-US"/>
                    </w:rPr>
                  </w:rPrChange>
                </w:rPr>
                <w:delText>30,547</w:delText>
              </w:r>
            </w:del>
          </w:p>
        </w:tc>
      </w:tr>
      <w:tr w:rsidR="00246008" w:rsidRPr="004A6DA0" w:rsidDel="001B459E" w14:paraId="7BEAAF37" w14:textId="2C90623E" w:rsidTr="00E74F99">
        <w:trPr>
          <w:jc w:val="center"/>
          <w:del w:id="978" w:author="# CALEB CHIA WE KEAT (UC-FT)" w:date="2023-05-02T19:07:00Z"/>
        </w:trPr>
        <w:tc>
          <w:tcPr>
            <w:tcW w:w="1276" w:type="dxa"/>
            <w:vAlign w:val="center"/>
          </w:tcPr>
          <w:p w14:paraId="0FABF732" w14:textId="6104FDC6" w:rsidR="00246008" w:rsidRPr="004A6DA0" w:rsidDel="001B459E" w:rsidRDefault="00246008" w:rsidP="00246008">
            <w:pPr>
              <w:spacing w:line="240" w:lineRule="auto"/>
              <w:rPr>
                <w:del w:id="979" w:author="# CALEB CHIA WE KEAT (UC-FT)" w:date="2023-05-02T19:07:00Z"/>
                <w:highlight w:val="yellow"/>
                <w:rPrChange w:id="980" w:author="Munish Kumar" w:date="2023-03-15T18:01:00Z">
                  <w:rPr>
                    <w:del w:id="981" w:author="# CALEB CHIA WE KEAT (UC-FT)" w:date="2023-05-02T19:07:00Z"/>
                  </w:rPr>
                </w:rPrChange>
              </w:rPr>
            </w:pPr>
            <w:del w:id="982" w:author="# CALEB CHIA WE KEAT (UC-FT)" w:date="2023-05-02T19:07:00Z">
              <w:r w:rsidRPr="004A6DA0" w:rsidDel="001B459E">
                <w:rPr>
                  <w:rFonts w:eastAsiaTheme="minorEastAsia"/>
                  <w:kern w:val="24"/>
                  <w:highlight w:val="yellow"/>
                  <w:rPrChange w:id="983" w:author="Munish Kumar" w:date="2023-03-15T18:01:00Z">
                    <w:rPr>
                      <w:rFonts w:eastAsiaTheme="minorEastAsia"/>
                      <w:kern w:val="24"/>
                    </w:rPr>
                  </w:rPrChange>
                </w:rPr>
                <w:delText>Wyoming</w:delText>
              </w:r>
            </w:del>
          </w:p>
        </w:tc>
        <w:tc>
          <w:tcPr>
            <w:tcW w:w="2268" w:type="dxa"/>
            <w:vAlign w:val="center"/>
          </w:tcPr>
          <w:p w14:paraId="5336E48C" w14:textId="68984707" w:rsidR="00246008" w:rsidRPr="004A6DA0" w:rsidDel="001B459E" w:rsidRDefault="00246008" w:rsidP="00246008">
            <w:pPr>
              <w:spacing w:line="240" w:lineRule="auto"/>
              <w:jc w:val="center"/>
              <w:rPr>
                <w:del w:id="984" w:author="# CALEB CHIA WE KEAT (UC-FT)" w:date="2023-05-02T19:07:00Z"/>
                <w:highlight w:val="yellow"/>
                <w:rPrChange w:id="985" w:author="Munish Kumar" w:date="2023-03-15T18:01:00Z">
                  <w:rPr>
                    <w:del w:id="986" w:author="# CALEB CHIA WE KEAT (UC-FT)" w:date="2023-05-02T19:07:00Z"/>
                  </w:rPr>
                </w:rPrChange>
              </w:rPr>
            </w:pPr>
            <w:del w:id="987" w:author="# CALEB CHIA WE KEAT (UC-FT)" w:date="2023-05-02T19:07:00Z">
              <w:r w:rsidRPr="004A6DA0" w:rsidDel="001B459E">
                <w:rPr>
                  <w:kern w:val="24"/>
                  <w:highlight w:val="yellow"/>
                  <w:lang w:val="en-US"/>
                  <w:rPrChange w:id="988" w:author="Munish Kumar" w:date="2023-03-15T18:01:00Z">
                    <w:rPr>
                      <w:kern w:val="24"/>
                      <w:lang w:val="en-US"/>
                    </w:rPr>
                  </w:rPrChange>
                </w:rPr>
                <w:delText>0.613</w:delText>
              </w:r>
            </w:del>
          </w:p>
        </w:tc>
        <w:tc>
          <w:tcPr>
            <w:tcW w:w="3255" w:type="dxa"/>
          </w:tcPr>
          <w:p w14:paraId="5212516B" w14:textId="090F572F" w:rsidR="00246008" w:rsidRPr="004A6DA0" w:rsidDel="001B459E" w:rsidRDefault="00246008" w:rsidP="00246008">
            <w:pPr>
              <w:spacing w:line="240" w:lineRule="auto"/>
              <w:jc w:val="center"/>
              <w:rPr>
                <w:del w:id="989" w:author="# CALEB CHIA WE KEAT (UC-FT)" w:date="2023-05-02T19:07:00Z"/>
                <w:kern w:val="24"/>
                <w:highlight w:val="yellow"/>
                <w:lang w:val="en-US"/>
                <w:rPrChange w:id="990" w:author="Munish Kumar" w:date="2023-03-15T18:01:00Z">
                  <w:rPr>
                    <w:del w:id="991" w:author="# CALEB CHIA WE KEAT (UC-FT)" w:date="2023-05-02T19:07:00Z"/>
                    <w:kern w:val="24"/>
                    <w:lang w:val="en-US"/>
                  </w:rPr>
                </w:rPrChange>
              </w:rPr>
            </w:pPr>
            <w:del w:id="992" w:author="# CALEB CHIA WE KEAT (UC-FT)" w:date="2023-05-02T19:07:00Z">
              <w:r w:rsidRPr="004A6DA0" w:rsidDel="001B459E">
                <w:rPr>
                  <w:kern w:val="24"/>
                  <w:highlight w:val="yellow"/>
                  <w:lang w:val="en-US"/>
                  <w:rPrChange w:id="993" w:author="Munish Kumar" w:date="2023-03-15T18:01:00Z">
                    <w:rPr>
                      <w:kern w:val="24"/>
                      <w:lang w:val="en-US"/>
                    </w:rPr>
                  </w:rPrChange>
                </w:rPr>
                <w:delText>36,400</w:delText>
              </w:r>
            </w:del>
          </w:p>
        </w:tc>
      </w:tr>
      <w:tr w:rsidR="00246008" w:rsidRPr="00452354" w:rsidDel="001B459E" w14:paraId="240980AF" w14:textId="6C04640D" w:rsidTr="00E74F99">
        <w:trPr>
          <w:jc w:val="center"/>
          <w:del w:id="994" w:author="# CALEB CHIA WE KEAT (UC-FT)" w:date="2023-05-02T19:07:00Z"/>
        </w:trPr>
        <w:tc>
          <w:tcPr>
            <w:tcW w:w="1276" w:type="dxa"/>
            <w:vAlign w:val="center"/>
          </w:tcPr>
          <w:p w14:paraId="7550C172" w14:textId="6E62F0E5" w:rsidR="00246008" w:rsidRPr="00D547C8" w:rsidDel="001B459E" w:rsidRDefault="00246008" w:rsidP="00246008">
            <w:pPr>
              <w:spacing w:line="240" w:lineRule="auto"/>
              <w:rPr>
                <w:del w:id="995" w:author="# CALEB CHIA WE KEAT (UC-FT)" w:date="2023-05-02T19:07:00Z"/>
              </w:rPr>
            </w:pPr>
            <w:del w:id="996" w:author="# CALEB CHIA WE KEAT (UC-FT)" w:date="2023-05-02T19:07:00Z">
              <w:r w:rsidRPr="00D547C8" w:rsidDel="001B459E">
                <w:rPr>
                  <w:rFonts w:eastAsiaTheme="minorEastAsia"/>
                  <w:kern w:val="24"/>
                </w:rPr>
                <w:delText>Arkansas</w:delText>
              </w:r>
            </w:del>
          </w:p>
        </w:tc>
        <w:tc>
          <w:tcPr>
            <w:tcW w:w="2268" w:type="dxa"/>
            <w:vAlign w:val="center"/>
          </w:tcPr>
          <w:p w14:paraId="361A24FB" w14:textId="4736BC9D" w:rsidR="00246008" w:rsidRPr="00D547C8" w:rsidDel="001B459E" w:rsidRDefault="00246008" w:rsidP="00246008">
            <w:pPr>
              <w:spacing w:line="240" w:lineRule="auto"/>
              <w:jc w:val="center"/>
              <w:rPr>
                <w:del w:id="997" w:author="# CALEB CHIA WE KEAT (UC-FT)" w:date="2023-05-02T19:07:00Z"/>
              </w:rPr>
            </w:pPr>
            <w:del w:id="998" w:author="# CALEB CHIA WE KEAT (UC-FT)" w:date="2023-05-02T19:07:00Z">
              <w:r w:rsidRPr="00D547C8" w:rsidDel="001B459E">
                <w:rPr>
                  <w:kern w:val="24"/>
                  <w:lang w:val="en-US"/>
                </w:rPr>
                <w:delText>0.591</w:delText>
              </w:r>
            </w:del>
          </w:p>
        </w:tc>
        <w:tc>
          <w:tcPr>
            <w:tcW w:w="3255" w:type="dxa"/>
          </w:tcPr>
          <w:p w14:paraId="22F94F72" w14:textId="765668EE" w:rsidR="00246008" w:rsidRPr="00D547C8" w:rsidDel="001B459E" w:rsidRDefault="00246008" w:rsidP="00246008">
            <w:pPr>
              <w:spacing w:line="240" w:lineRule="auto"/>
              <w:jc w:val="center"/>
              <w:rPr>
                <w:del w:id="999" w:author="# CALEB CHIA WE KEAT (UC-FT)" w:date="2023-05-02T19:07:00Z"/>
                <w:kern w:val="24"/>
                <w:lang w:val="en-US"/>
              </w:rPr>
            </w:pPr>
            <w:del w:id="1000" w:author="# CALEB CHIA WE KEAT (UC-FT)" w:date="2023-05-02T19:07:00Z">
              <w:r w:rsidRPr="00246008" w:rsidDel="001B459E">
                <w:rPr>
                  <w:kern w:val="24"/>
                  <w:lang w:val="en-US"/>
                </w:rPr>
                <w:delText>123,347</w:delText>
              </w:r>
            </w:del>
          </w:p>
        </w:tc>
      </w:tr>
      <w:tr w:rsidR="00246008" w:rsidRPr="00452354" w:rsidDel="001B459E" w14:paraId="15C866BD" w14:textId="46C66D9F" w:rsidTr="00E74F99">
        <w:trPr>
          <w:jc w:val="center"/>
          <w:del w:id="1001" w:author="# CALEB CHIA WE KEAT (UC-FT)" w:date="2023-05-02T19:07:00Z"/>
        </w:trPr>
        <w:tc>
          <w:tcPr>
            <w:tcW w:w="1276" w:type="dxa"/>
            <w:vAlign w:val="center"/>
          </w:tcPr>
          <w:p w14:paraId="1B9A88B3" w14:textId="4D2D6DBF" w:rsidR="00246008" w:rsidRPr="00D547C8" w:rsidDel="001B459E" w:rsidRDefault="00246008" w:rsidP="00246008">
            <w:pPr>
              <w:spacing w:line="240" w:lineRule="auto"/>
              <w:rPr>
                <w:del w:id="1002" w:author="# CALEB CHIA WE KEAT (UC-FT)" w:date="2023-05-02T19:07:00Z"/>
              </w:rPr>
            </w:pPr>
            <w:del w:id="1003" w:author="# CALEB CHIA WE KEAT (UC-FT)" w:date="2023-05-02T19:07:00Z">
              <w:r w:rsidRPr="00D547C8" w:rsidDel="001B459E">
                <w:rPr>
                  <w:rFonts w:eastAsiaTheme="minorEastAsia"/>
                  <w:kern w:val="24"/>
                </w:rPr>
                <w:delText>Utah</w:delText>
              </w:r>
            </w:del>
          </w:p>
        </w:tc>
        <w:tc>
          <w:tcPr>
            <w:tcW w:w="2268" w:type="dxa"/>
            <w:vAlign w:val="center"/>
          </w:tcPr>
          <w:p w14:paraId="127B0DAD" w14:textId="161D8E4C" w:rsidR="00246008" w:rsidRPr="00D547C8" w:rsidDel="001B459E" w:rsidRDefault="00246008" w:rsidP="00246008">
            <w:pPr>
              <w:spacing w:line="240" w:lineRule="auto"/>
              <w:jc w:val="center"/>
              <w:rPr>
                <w:del w:id="1004" w:author="# CALEB CHIA WE KEAT (UC-FT)" w:date="2023-05-02T19:07:00Z"/>
              </w:rPr>
            </w:pPr>
            <w:del w:id="1005" w:author="# CALEB CHIA WE KEAT (UC-FT)" w:date="2023-05-02T19:07:00Z">
              <w:r w:rsidRPr="00D547C8" w:rsidDel="001B459E">
                <w:rPr>
                  <w:kern w:val="24"/>
                  <w:lang w:val="en-US"/>
                </w:rPr>
                <w:delText>0.555</w:delText>
              </w:r>
            </w:del>
          </w:p>
        </w:tc>
        <w:tc>
          <w:tcPr>
            <w:tcW w:w="3255" w:type="dxa"/>
          </w:tcPr>
          <w:p w14:paraId="5BADB2DB" w14:textId="28DD244D" w:rsidR="00246008" w:rsidRPr="00D547C8" w:rsidDel="001B459E" w:rsidRDefault="00B8222E" w:rsidP="00246008">
            <w:pPr>
              <w:spacing w:line="240" w:lineRule="auto"/>
              <w:jc w:val="center"/>
              <w:rPr>
                <w:del w:id="1006" w:author="# CALEB CHIA WE KEAT (UC-FT)" w:date="2023-05-02T19:07:00Z"/>
                <w:kern w:val="24"/>
                <w:lang w:val="en-US"/>
              </w:rPr>
            </w:pPr>
            <w:del w:id="1007" w:author="# CALEB CHIA WE KEAT (UC-FT)" w:date="2023-05-02T19:07:00Z">
              <w:r w:rsidRPr="00B8222E" w:rsidDel="001B459E">
                <w:rPr>
                  <w:kern w:val="24"/>
                  <w:lang w:val="en-US"/>
                </w:rPr>
                <w:delText>186,910</w:delText>
              </w:r>
            </w:del>
          </w:p>
        </w:tc>
      </w:tr>
      <w:tr w:rsidR="00246008" w:rsidRPr="00452354" w:rsidDel="001B459E" w14:paraId="1AA4E685" w14:textId="3EDD5400" w:rsidTr="00E74F99">
        <w:trPr>
          <w:jc w:val="center"/>
          <w:del w:id="1008" w:author="# CALEB CHIA WE KEAT (UC-FT)" w:date="2023-05-02T19:07:00Z"/>
        </w:trPr>
        <w:tc>
          <w:tcPr>
            <w:tcW w:w="1276" w:type="dxa"/>
            <w:vAlign w:val="center"/>
          </w:tcPr>
          <w:p w14:paraId="441A1FAD" w14:textId="4CE4EE0E" w:rsidR="00246008" w:rsidRPr="00D547C8" w:rsidDel="001B459E" w:rsidRDefault="00246008" w:rsidP="00246008">
            <w:pPr>
              <w:spacing w:line="240" w:lineRule="auto"/>
              <w:rPr>
                <w:del w:id="1009" w:author="# CALEB CHIA WE KEAT (UC-FT)" w:date="2023-05-02T19:07:00Z"/>
              </w:rPr>
            </w:pPr>
            <w:del w:id="1010" w:author="# CALEB CHIA WE KEAT (UC-FT)" w:date="2023-05-02T19:07:00Z">
              <w:r w:rsidRPr="00D547C8" w:rsidDel="001B459E">
                <w:rPr>
                  <w:rFonts w:eastAsiaTheme="minorEastAsia"/>
                  <w:kern w:val="24"/>
                </w:rPr>
                <w:delText>Oklahoma</w:delText>
              </w:r>
            </w:del>
          </w:p>
        </w:tc>
        <w:tc>
          <w:tcPr>
            <w:tcW w:w="2268" w:type="dxa"/>
            <w:vAlign w:val="center"/>
          </w:tcPr>
          <w:p w14:paraId="393E0079" w14:textId="1F1E6554" w:rsidR="00246008" w:rsidRPr="00D547C8" w:rsidDel="001B459E" w:rsidRDefault="00246008" w:rsidP="00246008">
            <w:pPr>
              <w:spacing w:line="240" w:lineRule="auto"/>
              <w:jc w:val="center"/>
              <w:rPr>
                <w:del w:id="1011" w:author="# CALEB CHIA WE KEAT (UC-FT)" w:date="2023-05-02T19:07:00Z"/>
              </w:rPr>
            </w:pPr>
            <w:del w:id="1012" w:author="# CALEB CHIA WE KEAT (UC-FT)" w:date="2023-05-02T19:07:00Z">
              <w:r w:rsidRPr="00D547C8" w:rsidDel="001B459E">
                <w:rPr>
                  <w:kern w:val="24"/>
                  <w:lang w:val="en-US"/>
                </w:rPr>
                <w:delText>0.549</w:delText>
              </w:r>
            </w:del>
          </w:p>
        </w:tc>
        <w:tc>
          <w:tcPr>
            <w:tcW w:w="3255" w:type="dxa"/>
          </w:tcPr>
          <w:p w14:paraId="4783FFDD" w14:textId="7297A68D" w:rsidR="00246008" w:rsidRPr="00D547C8" w:rsidDel="001B459E" w:rsidRDefault="00B8222E" w:rsidP="00246008">
            <w:pPr>
              <w:spacing w:line="240" w:lineRule="auto"/>
              <w:jc w:val="center"/>
              <w:rPr>
                <w:del w:id="1013" w:author="# CALEB CHIA WE KEAT (UC-FT)" w:date="2023-05-02T19:07:00Z"/>
                <w:kern w:val="24"/>
                <w:lang w:val="en-US"/>
              </w:rPr>
            </w:pPr>
            <w:del w:id="1014" w:author="# CALEB CHIA WE KEAT (UC-FT)" w:date="2023-05-02T19:07:00Z">
              <w:r w:rsidRPr="00B8222E" w:rsidDel="001B459E">
                <w:rPr>
                  <w:kern w:val="24"/>
                  <w:lang w:val="en-US"/>
                </w:rPr>
                <w:delText>193,230</w:delText>
              </w:r>
            </w:del>
          </w:p>
        </w:tc>
      </w:tr>
    </w:tbl>
    <w:p w14:paraId="432C3783" w14:textId="4BEC69AD" w:rsidR="00246008" w:rsidDel="001B459E" w:rsidRDefault="00246008" w:rsidP="00246008">
      <w:pPr>
        <w:spacing w:line="240" w:lineRule="auto"/>
        <w:rPr>
          <w:del w:id="1015" w:author="# CALEB CHIA WE KEAT (UC-FT)" w:date="2023-05-02T19:07:00Z"/>
        </w:rPr>
      </w:pPr>
    </w:p>
    <w:p w14:paraId="125A631A" w14:textId="2DAB5A85" w:rsidR="00246008" w:rsidDel="001B459E" w:rsidRDefault="00246008" w:rsidP="00246008">
      <w:pPr>
        <w:spacing w:line="240" w:lineRule="auto"/>
        <w:jc w:val="center"/>
        <w:rPr>
          <w:del w:id="1016" w:author="# CALEB CHIA WE KEAT (UC-FT)" w:date="2023-05-02T19:07:00Z"/>
          <w:u w:val="single"/>
        </w:rPr>
      </w:pPr>
      <w:del w:id="1017" w:author="# CALEB CHIA WE KEAT (UC-FT)" w:date="2023-05-02T19:07:00Z">
        <w:r w:rsidDel="001B459E">
          <w:rPr>
            <w:u w:val="single"/>
          </w:rPr>
          <w:delText xml:space="preserve">Table </w:delText>
        </w:r>
        <w:r w:rsidR="0022360C" w:rsidRPr="00E74F99" w:rsidDel="001B459E">
          <w:rPr>
            <w:highlight w:val="yellow"/>
            <w:u w:val="single"/>
          </w:rPr>
          <w:delText>x</w:delText>
        </w:r>
        <w:r w:rsidDel="001B459E">
          <w:rPr>
            <w:u w:val="single"/>
          </w:rPr>
          <w:delText xml:space="preserve">: </w:delText>
        </w:r>
        <w:r w:rsidR="0022360C" w:rsidDel="001B459E">
          <w:rPr>
            <w:u w:val="single"/>
          </w:rPr>
          <w:delText>Real GDP of t</w:delText>
        </w:r>
        <w:r w:rsidDel="001B459E">
          <w:rPr>
            <w:u w:val="single"/>
          </w:rPr>
          <w:delText>op 5 states with highest sentiment</w:delText>
        </w:r>
      </w:del>
    </w:p>
    <w:p w14:paraId="30988D00" w14:textId="21BC5CC9" w:rsidR="00246008" w:rsidDel="001B459E" w:rsidRDefault="00246008" w:rsidP="00246008">
      <w:pPr>
        <w:spacing w:line="240" w:lineRule="auto"/>
        <w:jc w:val="center"/>
        <w:rPr>
          <w:del w:id="1018" w:author="# CALEB CHIA WE KEAT (UC-FT)" w:date="2023-05-02T19:07:00Z"/>
        </w:rPr>
      </w:pPr>
    </w:p>
    <w:tbl>
      <w:tblPr>
        <w:tblStyle w:val="TableGrid"/>
        <w:tblW w:w="0" w:type="auto"/>
        <w:jc w:val="center"/>
        <w:tblLook w:val="04A0" w:firstRow="1" w:lastRow="0" w:firstColumn="1" w:lastColumn="0" w:noHBand="0" w:noVBand="1"/>
      </w:tblPr>
      <w:tblGrid>
        <w:gridCol w:w="1560"/>
        <w:gridCol w:w="2268"/>
        <w:gridCol w:w="2971"/>
      </w:tblGrid>
      <w:tr w:rsidR="00B8222E" w:rsidRPr="007E22C8" w:rsidDel="001B459E" w14:paraId="287C334E" w14:textId="541D8092" w:rsidTr="00E74F99">
        <w:trPr>
          <w:jc w:val="center"/>
          <w:del w:id="1019" w:author="# CALEB CHIA WE KEAT (UC-FT)" w:date="2023-05-02T19:07:00Z"/>
        </w:trPr>
        <w:tc>
          <w:tcPr>
            <w:tcW w:w="1560" w:type="dxa"/>
            <w:shd w:val="clear" w:color="auto" w:fill="D9D9D9" w:themeFill="background1" w:themeFillShade="D9"/>
            <w:vAlign w:val="center"/>
          </w:tcPr>
          <w:p w14:paraId="67660773" w14:textId="0905D925" w:rsidR="00B8222E" w:rsidRPr="00D547C8" w:rsidDel="001B459E" w:rsidRDefault="00B8222E" w:rsidP="00246008">
            <w:pPr>
              <w:spacing w:line="240" w:lineRule="auto"/>
              <w:rPr>
                <w:del w:id="1020" w:author="# CALEB CHIA WE KEAT (UC-FT)" w:date="2023-05-02T19:07:00Z"/>
                <w:b/>
                <w:bCs/>
              </w:rPr>
            </w:pPr>
            <w:del w:id="1021" w:author="# CALEB CHIA WE KEAT (UC-FT)" w:date="2023-05-02T19:07:00Z">
              <w:r w:rsidRPr="00D547C8" w:rsidDel="001B459E">
                <w:rPr>
                  <w:b/>
                  <w:bCs/>
                  <w:kern w:val="24"/>
                  <w:lang w:val="en-US"/>
                </w:rPr>
                <w:delText>State</w:delText>
              </w:r>
            </w:del>
          </w:p>
        </w:tc>
        <w:tc>
          <w:tcPr>
            <w:tcW w:w="2268" w:type="dxa"/>
            <w:shd w:val="clear" w:color="auto" w:fill="D9D9D9" w:themeFill="background1" w:themeFillShade="D9"/>
            <w:vAlign w:val="center"/>
          </w:tcPr>
          <w:p w14:paraId="5038A76F" w14:textId="731058B4" w:rsidR="00B8222E" w:rsidRPr="00D547C8" w:rsidDel="001B459E" w:rsidRDefault="00B8222E" w:rsidP="00246008">
            <w:pPr>
              <w:spacing w:line="240" w:lineRule="auto"/>
              <w:jc w:val="center"/>
              <w:rPr>
                <w:del w:id="1022" w:author="# CALEB CHIA WE KEAT (UC-FT)" w:date="2023-05-02T19:07:00Z"/>
                <w:b/>
                <w:bCs/>
              </w:rPr>
            </w:pPr>
            <w:del w:id="1023" w:author="# CALEB CHIA WE KEAT (UC-FT)" w:date="2023-05-02T19:07:00Z">
              <w:r w:rsidRPr="00D547C8" w:rsidDel="001B459E">
                <w:rPr>
                  <w:b/>
                  <w:bCs/>
                  <w:kern w:val="24"/>
                  <w:lang w:val="en-US"/>
                </w:rPr>
                <w:delText>Average Sentiment</w:delText>
              </w:r>
            </w:del>
          </w:p>
        </w:tc>
        <w:tc>
          <w:tcPr>
            <w:tcW w:w="2971" w:type="dxa"/>
            <w:shd w:val="clear" w:color="auto" w:fill="D9D9D9" w:themeFill="background1" w:themeFillShade="D9"/>
          </w:tcPr>
          <w:p w14:paraId="78E7D01E" w14:textId="797D39C0" w:rsidR="00B8222E" w:rsidRPr="00D547C8" w:rsidDel="001B459E" w:rsidRDefault="00B8222E" w:rsidP="00246008">
            <w:pPr>
              <w:spacing w:line="240" w:lineRule="auto"/>
              <w:jc w:val="center"/>
              <w:rPr>
                <w:del w:id="1024" w:author="# CALEB CHIA WE KEAT (UC-FT)" w:date="2023-05-02T19:07:00Z"/>
                <w:b/>
                <w:bCs/>
                <w:kern w:val="24"/>
                <w:lang w:val="en-US"/>
              </w:rPr>
            </w:pPr>
            <w:del w:id="1025" w:author="# CALEB CHIA WE KEAT (UC-FT)" w:date="2023-05-02T19:07:00Z">
              <w:r w:rsidDel="001B459E">
                <w:rPr>
                  <w:b/>
                  <w:bCs/>
                  <w:kern w:val="24"/>
                  <w:lang w:val="en-US"/>
                </w:rPr>
                <w:delText>2021 Real GDP (Millions of [Chained] 2012 Dollars)</w:delText>
              </w:r>
            </w:del>
          </w:p>
        </w:tc>
      </w:tr>
      <w:tr w:rsidR="00B8222E" w:rsidRPr="00452354" w:rsidDel="001B459E" w14:paraId="751B9044" w14:textId="5E5A092A" w:rsidTr="00E74F99">
        <w:trPr>
          <w:jc w:val="center"/>
          <w:del w:id="1026" w:author="# CALEB CHIA WE KEAT (UC-FT)" w:date="2023-05-02T19:07:00Z"/>
        </w:trPr>
        <w:tc>
          <w:tcPr>
            <w:tcW w:w="1560" w:type="dxa"/>
            <w:vAlign w:val="center"/>
          </w:tcPr>
          <w:p w14:paraId="3FC8F2FB" w14:textId="7372FFFD" w:rsidR="00B8222E" w:rsidRPr="00D547C8" w:rsidDel="001B459E" w:rsidRDefault="00B8222E" w:rsidP="00246008">
            <w:pPr>
              <w:spacing w:line="240" w:lineRule="auto"/>
              <w:rPr>
                <w:del w:id="1027" w:author="# CALEB CHIA WE KEAT (UC-FT)" w:date="2023-05-02T19:07:00Z"/>
              </w:rPr>
            </w:pPr>
            <w:del w:id="1028" w:author="# CALEB CHIA WE KEAT (UC-FT)" w:date="2023-05-02T19:07:00Z">
              <w:r w:rsidRPr="00D547C8" w:rsidDel="001B459E">
                <w:rPr>
                  <w:kern w:val="24"/>
                </w:rPr>
                <w:delText>South Dakota</w:delText>
              </w:r>
            </w:del>
          </w:p>
        </w:tc>
        <w:tc>
          <w:tcPr>
            <w:tcW w:w="2268" w:type="dxa"/>
            <w:vAlign w:val="center"/>
          </w:tcPr>
          <w:p w14:paraId="1B1E5124" w14:textId="5915950E" w:rsidR="00B8222E" w:rsidRPr="00D547C8" w:rsidDel="001B459E" w:rsidRDefault="00B8222E" w:rsidP="00246008">
            <w:pPr>
              <w:spacing w:line="240" w:lineRule="auto"/>
              <w:jc w:val="center"/>
              <w:rPr>
                <w:del w:id="1029" w:author="# CALEB CHIA WE KEAT (UC-FT)" w:date="2023-05-02T19:07:00Z"/>
              </w:rPr>
            </w:pPr>
            <w:del w:id="1030" w:author="# CALEB CHIA WE KEAT (UC-FT)" w:date="2023-05-02T19:07:00Z">
              <w:r w:rsidRPr="00D547C8" w:rsidDel="001B459E">
                <w:rPr>
                  <w:kern w:val="24"/>
                  <w:lang w:val="en-US"/>
                </w:rPr>
                <w:delText>0.201</w:delText>
              </w:r>
            </w:del>
          </w:p>
        </w:tc>
        <w:tc>
          <w:tcPr>
            <w:tcW w:w="2971" w:type="dxa"/>
          </w:tcPr>
          <w:p w14:paraId="49CFE1AD" w14:textId="3585855D" w:rsidR="00B8222E" w:rsidRPr="00D547C8" w:rsidDel="001B459E" w:rsidRDefault="00B8222E" w:rsidP="00246008">
            <w:pPr>
              <w:spacing w:line="240" w:lineRule="auto"/>
              <w:jc w:val="center"/>
              <w:rPr>
                <w:del w:id="1031" w:author="# CALEB CHIA WE KEAT (UC-FT)" w:date="2023-05-02T19:07:00Z"/>
                <w:kern w:val="24"/>
                <w:lang w:val="en-US"/>
              </w:rPr>
            </w:pPr>
            <w:del w:id="1032" w:author="# CALEB CHIA WE KEAT (UC-FT)" w:date="2023-05-02T19:07:00Z">
              <w:r w:rsidRPr="00B8222E" w:rsidDel="001B459E">
                <w:rPr>
                  <w:kern w:val="24"/>
                  <w:lang w:val="en-US"/>
                </w:rPr>
                <w:delText>49,558</w:delText>
              </w:r>
            </w:del>
          </w:p>
        </w:tc>
      </w:tr>
      <w:tr w:rsidR="00B8222E" w:rsidRPr="00452354" w:rsidDel="001B459E" w14:paraId="33BB743E" w14:textId="403F5C28" w:rsidTr="00E74F99">
        <w:trPr>
          <w:jc w:val="center"/>
          <w:del w:id="1033" w:author="# CALEB CHIA WE KEAT (UC-FT)" w:date="2023-05-02T19:07:00Z"/>
        </w:trPr>
        <w:tc>
          <w:tcPr>
            <w:tcW w:w="1560" w:type="dxa"/>
            <w:vAlign w:val="center"/>
          </w:tcPr>
          <w:p w14:paraId="3D7A77C4" w14:textId="0427C17C" w:rsidR="00B8222E" w:rsidRPr="00D547C8" w:rsidDel="001B459E" w:rsidRDefault="00B8222E" w:rsidP="00246008">
            <w:pPr>
              <w:spacing w:line="240" w:lineRule="auto"/>
              <w:rPr>
                <w:del w:id="1034" w:author="# CALEB CHIA WE KEAT (UC-FT)" w:date="2023-05-02T19:07:00Z"/>
              </w:rPr>
            </w:pPr>
            <w:del w:id="1035" w:author="# CALEB CHIA WE KEAT (UC-FT)" w:date="2023-05-02T19:07:00Z">
              <w:r w:rsidRPr="00D547C8" w:rsidDel="001B459E">
                <w:rPr>
                  <w:rFonts w:eastAsiaTheme="minorEastAsia"/>
                  <w:kern w:val="24"/>
                </w:rPr>
                <w:delText>New Mexico</w:delText>
              </w:r>
            </w:del>
          </w:p>
        </w:tc>
        <w:tc>
          <w:tcPr>
            <w:tcW w:w="2268" w:type="dxa"/>
            <w:vAlign w:val="center"/>
          </w:tcPr>
          <w:p w14:paraId="1E5165CF" w14:textId="360135EE" w:rsidR="00B8222E" w:rsidRPr="00D547C8" w:rsidDel="001B459E" w:rsidRDefault="00B8222E" w:rsidP="00246008">
            <w:pPr>
              <w:spacing w:line="240" w:lineRule="auto"/>
              <w:jc w:val="center"/>
              <w:rPr>
                <w:del w:id="1036" w:author="# CALEB CHIA WE KEAT (UC-FT)" w:date="2023-05-02T19:07:00Z"/>
              </w:rPr>
            </w:pPr>
            <w:del w:id="1037" w:author="# CALEB CHIA WE KEAT (UC-FT)" w:date="2023-05-02T19:07:00Z">
              <w:r w:rsidRPr="00D547C8" w:rsidDel="001B459E">
                <w:rPr>
                  <w:rFonts w:eastAsiaTheme="minorEastAsia"/>
                  <w:kern w:val="24"/>
                </w:rPr>
                <w:delText>0.313</w:delText>
              </w:r>
            </w:del>
          </w:p>
        </w:tc>
        <w:tc>
          <w:tcPr>
            <w:tcW w:w="2971" w:type="dxa"/>
          </w:tcPr>
          <w:p w14:paraId="04CAD610" w14:textId="04475974" w:rsidR="00B8222E" w:rsidRPr="00D547C8" w:rsidDel="001B459E" w:rsidRDefault="00B8222E" w:rsidP="00246008">
            <w:pPr>
              <w:spacing w:line="240" w:lineRule="auto"/>
              <w:jc w:val="center"/>
              <w:rPr>
                <w:del w:id="1038" w:author="# CALEB CHIA WE KEAT (UC-FT)" w:date="2023-05-02T19:07:00Z"/>
                <w:rFonts w:eastAsiaTheme="minorEastAsia"/>
                <w:kern w:val="24"/>
              </w:rPr>
            </w:pPr>
            <w:del w:id="1039" w:author="# CALEB CHIA WE KEAT (UC-FT)" w:date="2023-05-02T19:07:00Z">
              <w:r w:rsidRPr="00B8222E" w:rsidDel="001B459E">
                <w:rPr>
                  <w:rFonts w:eastAsiaTheme="minorEastAsia"/>
                  <w:kern w:val="24"/>
                </w:rPr>
                <w:delText>93,625</w:delText>
              </w:r>
            </w:del>
          </w:p>
        </w:tc>
      </w:tr>
      <w:tr w:rsidR="00B8222E" w:rsidRPr="00452354" w:rsidDel="001B459E" w14:paraId="4A04A092" w14:textId="13C623FE" w:rsidTr="00E74F99">
        <w:trPr>
          <w:jc w:val="center"/>
          <w:del w:id="1040" w:author="# CALEB CHIA WE KEAT (UC-FT)" w:date="2023-05-02T19:07:00Z"/>
        </w:trPr>
        <w:tc>
          <w:tcPr>
            <w:tcW w:w="1560" w:type="dxa"/>
            <w:vAlign w:val="center"/>
          </w:tcPr>
          <w:p w14:paraId="39673149" w14:textId="18221409" w:rsidR="00B8222E" w:rsidRPr="00D547C8" w:rsidDel="001B459E" w:rsidRDefault="00B8222E" w:rsidP="00246008">
            <w:pPr>
              <w:spacing w:line="240" w:lineRule="auto"/>
              <w:rPr>
                <w:del w:id="1041" w:author="# CALEB CHIA WE KEAT (UC-FT)" w:date="2023-05-02T19:07:00Z"/>
              </w:rPr>
            </w:pPr>
            <w:del w:id="1042" w:author="# CALEB CHIA WE KEAT (UC-FT)" w:date="2023-05-02T19:07:00Z">
              <w:r w:rsidRPr="00D547C8" w:rsidDel="001B459E">
                <w:rPr>
                  <w:rFonts w:eastAsiaTheme="minorEastAsia"/>
                  <w:kern w:val="24"/>
                </w:rPr>
                <w:delText>Maine</w:delText>
              </w:r>
            </w:del>
          </w:p>
        </w:tc>
        <w:tc>
          <w:tcPr>
            <w:tcW w:w="2268" w:type="dxa"/>
            <w:vAlign w:val="center"/>
          </w:tcPr>
          <w:p w14:paraId="46DA914A" w14:textId="0B7D8D7A" w:rsidR="00B8222E" w:rsidRPr="00D547C8" w:rsidDel="001B459E" w:rsidRDefault="00B8222E" w:rsidP="00246008">
            <w:pPr>
              <w:spacing w:line="240" w:lineRule="auto"/>
              <w:jc w:val="center"/>
              <w:rPr>
                <w:del w:id="1043" w:author="# CALEB CHIA WE KEAT (UC-FT)" w:date="2023-05-02T19:07:00Z"/>
              </w:rPr>
            </w:pPr>
            <w:del w:id="1044" w:author="# CALEB CHIA WE KEAT (UC-FT)" w:date="2023-05-02T19:07:00Z">
              <w:r w:rsidRPr="00D547C8" w:rsidDel="001B459E">
                <w:rPr>
                  <w:rFonts w:eastAsiaTheme="minorEastAsia"/>
                  <w:kern w:val="24"/>
                </w:rPr>
                <w:delText>0.329</w:delText>
              </w:r>
            </w:del>
          </w:p>
        </w:tc>
        <w:tc>
          <w:tcPr>
            <w:tcW w:w="2971" w:type="dxa"/>
          </w:tcPr>
          <w:p w14:paraId="5B75B8F3" w14:textId="7A1BB39A" w:rsidR="00B8222E" w:rsidRPr="00D547C8" w:rsidDel="001B459E" w:rsidRDefault="00B8222E" w:rsidP="00246008">
            <w:pPr>
              <w:spacing w:line="240" w:lineRule="auto"/>
              <w:jc w:val="center"/>
              <w:rPr>
                <w:del w:id="1045" w:author="# CALEB CHIA WE KEAT (UC-FT)" w:date="2023-05-02T19:07:00Z"/>
                <w:rFonts w:eastAsiaTheme="minorEastAsia"/>
                <w:kern w:val="24"/>
              </w:rPr>
            </w:pPr>
            <w:del w:id="1046" w:author="# CALEB CHIA WE KEAT (UC-FT)" w:date="2023-05-02T19:07:00Z">
              <w:r w:rsidRPr="00B8222E" w:rsidDel="001B459E">
                <w:rPr>
                  <w:rFonts w:eastAsiaTheme="minorEastAsia"/>
                  <w:kern w:val="24"/>
                </w:rPr>
                <w:delText>63,595</w:delText>
              </w:r>
            </w:del>
          </w:p>
        </w:tc>
      </w:tr>
      <w:tr w:rsidR="00B8222E" w:rsidRPr="004A6DA0" w:rsidDel="001B459E" w14:paraId="0C4BBFEC" w14:textId="5C2BE6CE" w:rsidTr="00E74F99">
        <w:trPr>
          <w:jc w:val="center"/>
          <w:del w:id="1047" w:author="# CALEB CHIA WE KEAT (UC-FT)" w:date="2023-05-02T19:07:00Z"/>
        </w:trPr>
        <w:tc>
          <w:tcPr>
            <w:tcW w:w="1560" w:type="dxa"/>
            <w:vAlign w:val="center"/>
          </w:tcPr>
          <w:p w14:paraId="2E90CEF7" w14:textId="723C9AAD" w:rsidR="00B8222E" w:rsidRPr="004A6DA0" w:rsidDel="001B459E" w:rsidRDefault="00B8222E" w:rsidP="00246008">
            <w:pPr>
              <w:spacing w:line="240" w:lineRule="auto"/>
              <w:rPr>
                <w:del w:id="1048" w:author="# CALEB CHIA WE KEAT (UC-FT)" w:date="2023-05-02T19:07:00Z"/>
                <w:highlight w:val="yellow"/>
                <w:rPrChange w:id="1049" w:author="Munish Kumar" w:date="2023-03-15T18:01:00Z">
                  <w:rPr>
                    <w:del w:id="1050" w:author="# CALEB CHIA WE KEAT (UC-FT)" w:date="2023-05-02T19:07:00Z"/>
                  </w:rPr>
                </w:rPrChange>
              </w:rPr>
            </w:pPr>
            <w:del w:id="1051" w:author="# CALEB CHIA WE KEAT (UC-FT)" w:date="2023-05-02T19:07:00Z">
              <w:r w:rsidRPr="004A6DA0" w:rsidDel="001B459E">
                <w:rPr>
                  <w:rFonts w:eastAsiaTheme="minorEastAsia"/>
                  <w:kern w:val="24"/>
                  <w:highlight w:val="yellow"/>
                  <w:rPrChange w:id="1052" w:author="Munish Kumar" w:date="2023-03-15T18:01:00Z">
                    <w:rPr>
                      <w:rFonts w:eastAsiaTheme="minorEastAsia"/>
                      <w:kern w:val="24"/>
                    </w:rPr>
                  </w:rPrChange>
                </w:rPr>
                <w:delText>Kansas</w:delText>
              </w:r>
            </w:del>
          </w:p>
        </w:tc>
        <w:tc>
          <w:tcPr>
            <w:tcW w:w="2268" w:type="dxa"/>
            <w:vAlign w:val="center"/>
          </w:tcPr>
          <w:p w14:paraId="0460AFFA" w14:textId="132C588B" w:rsidR="00B8222E" w:rsidRPr="004A6DA0" w:rsidDel="001B459E" w:rsidRDefault="00B8222E" w:rsidP="00246008">
            <w:pPr>
              <w:spacing w:line="240" w:lineRule="auto"/>
              <w:jc w:val="center"/>
              <w:rPr>
                <w:del w:id="1053" w:author="# CALEB CHIA WE KEAT (UC-FT)" w:date="2023-05-02T19:07:00Z"/>
                <w:highlight w:val="yellow"/>
                <w:rPrChange w:id="1054" w:author="Munish Kumar" w:date="2023-03-15T18:01:00Z">
                  <w:rPr>
                    <w:del w:id="1055" w:author="# CALEB CHIA WE KEAT (UC-FT)" w:date="2023-05-02T19:07:00Z"/>
                  </w:rPr>
                </w:rPrChange>
              </w:rPr>
            </w:pPr>
            <w:del w:id="1056" w:author="# CALEB CHIA WE KEAT (UC-FT)" w:date="2023-05-02T19:07:00Z">
              <w:r w:rsidRPr="004A6DA0" w:rsidDel="001B459E">
                <w:rPr>
                  <w:rFonts w:eastAsiaTheme="minorEastAsia"/>
                  <w:kern w:val="24"/>
                  <w:highlight w:val="yellow"/>
                  <w:rPrChange w:id="1057" w:author="Munish Kumar" w:date="2023-03-15T18:01:00Z">
                    <w:rPr>
                      <w:rFonts w:eastAsiaTheme="minorEastAsia"/>
                      <w:kern w:val="24"/>
                    </w:rPr>
                  </w:rPrChange>
                </w:rPr>
                <w:delText>0.340</w:delText>
              </w:r>
            </w:del>
          </w:p>
        </w:tc>
        <w:tc>
          <w:tcPr>
            <w:tcW w:w="2971" w:type="dxa"/>
          </w:tcPr>
          <w:p w14:paraId="4D5CF0AC" w14:textId="6535CDFA" w:rsidR="00B8222E" w:rsidRPr="004A6DA0" w:rsidDel="001B459E" w:rsidRDefault="00B8222E" w:rsidP="00246008">
            <w:pPr>
              <w:spacing w:line="240" w:lineRule="auto"/>
              <w:jc w:val="center"/>
              <w:rPr>
                <w:del w:id="1058" w:author="# CALEB CHIA WE KEAT (UC-FT)" w:date="2023-05-02T19:07:00Z"/>
                <w:rFonts w:eastAsiaTheme="minorEastAsia"/>
                <w:kern w:val="24"/>
                <w:highlight w:val="yellow"/>
                <w:rPrChange w:id="1059" w:author="Munish Kumar" w:date="2023-03-15T18:01:00Z">
                  <w:rPr>
                    <w:del w:id="1060" w:author="# CALEB CHIA WE KEAT (UC-FT)" w:date="2023-05-02T19:07:00Z"/>
                    <w:rFonts w:eastAsiaTheme="minorEastAsia"/>
                    <w:kern w:val="24"/>
                  </w:rPr>
                </w:rPrChange>
              </w:rPr>
            </w:pPr>
            <w:del w:id="1061" w:author="# CALEB CHIA WE KEAT (UC-FT)" w:date="2023-05-02T19:07:00Z">
              <w:r w:rsidRPr="004A6DA0" w:rsidDel="001B459E">
                <w:rPr>
                  <w:rFonts w:eastAsiaTheme="minorEastAsia"/>
                  <w:kern w:val="24"/>
                  <w:highlight w:val="yellow"/>
                  <w:rPrChange w:id="1062" w:author="Munish Kumar" w:date="2023-03-15T18:01:00Z">
                    <w:rPr>
                      <w:rFonts w:eastAsiaTheme="minorEastAsia"/>
                      <w:kern w:val="24"/>
                    </w:rPr>
                  </w:rPrChange>
                </w:rPr>
                <w:delText>162,291</w:delText>
              </w:r>
            </w:del>
          </w:p>
        </w:tc>
      </w:tr>
      <w:tr w:rsidR="00B8222E" w:rsidRPr="00452354" w:rsidDel="001B459E" w14:paraId="489E452E" w14:textId="6117823A" w:rsidTr="00E74F99">
        <w:trPr>
          <w:jc w:val="center"/>
          <w:del w:id="1063" w:author="# CALEB CHIA WE KEAT (UC-FT)" w:date="2023-05-02T19:07:00Z"/>
        </w:trPr>
        <w:tc>
          <w:tcPr>
            <w:tcW w:w="1560" w:type="dxa"/>
            <w:vAlign w:val="center"/>
          </w:tcPr>
          <w:p w14:paraId="510E79C1" w14:textId="5B2D8F08" w:rsidR="00B8222E" w:rsidRPr="00D547C8" w:rsidDel="001B459E" w:rsidRDefault="00B8222E" w:rsidP="00246008">
            <w:pPr>
              <w:spacing w:line="240" w:lineRule="auto"/>
              <w:rPr>
                <w:del w:id="1064" w:author="# CALEB CHIA WE KEAT (UC-FT)" w:date="2023-05-02T19:07:00Z"/>
              </w:rPr>
            </w:pPr>
            <w:del w:id="1065" w:author="# CALEB CHIA WE KEAT (UC-FT)" w:date="2023-05-02T19:07:00Z">
              <w:r w:rsidRPr="00D547C8" w:rsidDel="001B459E">
                <w:rPr>
                  <w:kern w:val="24"/>
                </w:rPr>
                <w:delText>North Dakota</w:delText>
              </w:r>
            </w:del>
          </w:p>
        </w:tc>
        <w:tc>
          <w:tcPr>
            <w:tcW w:w="2268" w:type="dxa"/>
            <w:vAlign w:val="center"/>
          </w:tcPr>
          <w:p w14:paraId="3361C3B8" w14:textId="723E3335" w:rsidR="00B8222E" w:rsidRPr="00D547C8" w:rsidDel="001B459E" w:rsidRDefault="00B8222E" w:rsidP="00246008">
            <w:pPr>
              <w:spacing w:line="240" w:lineRule="auto"/>
              <w:jc w:val="center"/>
              <w:rPr>
                <w:del w:id="1066" w:author="# CALEB CHIA WE KEAT (UC-FT)" w:date="2023-05-02T19:07:00Z"/>
              </w:rPr>
            </w:pPr>
            <w:del w:id="1067" w:author="# CALEB CHIA WE KEAT (UC-FT)" w:date="2023-05-02T19:07:00Z">
              <w:r w:rsidRPr="00D547C8" w:rsidDel="001B459E">
                <w:rPr>
                  <w:rFonts w:eastAsiaTheme="minorEastAsia"/>
                  <w:kern w:val="24"/>
                </w:rPr>
                <w:delText>0.349</w:delText>
              </w:r>
            </w:del>
          </w:p>
        </w:tc>
        <w:tc>
          <w:tcPr>
            <w:tcW w:w="2971" w:type="dxa"/>
          </w:tcPr>
          <w:p w14:paraId="1FA50AD8" w14:textId="374805E9" w:rsidR="00B8222E" w:rsidRPr="00D547C8" w:rsidDel="001B459E" w:rsidRDefault="00B8222E" w:rsidP="00246008">
            <w:pPr>
              <w:spacing w:line="240" w:lineRule="auto"/>
              <w:jc w:val="center"/>
              <w:rPr>
                <w:del w:id="1068" w:author="# CALEB CHIA WE KEAT (UC-FT)" w:date="2023-05-02T19:07:00Z"/>
                <w:rFonts w:eastAsiaTheme="minorEastAsia"/>
                <w:kern w:val="24"/>
              </w:rPr>
            </w:pPr>
            <w:del w:id="1069" w:author="# CALEB CHIA WE KEAT (UC-FT)" w:date="2023-05-02T19:07:00Z">
              <w:r w:rsidRPr="00B8222E" w:rsidDel="001B459E">
                <w:rPr>
                  <w:rFonts w:eastAsiaTheme="minorEastAsia"/>
                  <w:kern w:val="24"/>
                </w:rPr>
                <w:delText>53,804</w:delText>
              </w:r>
            </w:del>
          </w:p>
        </w:tc>
      </w:tr>
    </w:tbl>
    <w:p w14:paraId="7AD0DFA8" w14:textId="77777777" w:rsidR="00246008" w:rsidRDefault="00246008" w:rsidP="00246008">
      <w:pPr>
        <w:spacing w:line="240" w:lineRule="auto"/>
      </w:pPr>
    </w:p>
    <w:p w14:paraId="3A212A17" w14:textId="6AD9B55D" w:rsidR="00246008" w:rsidRDefault="00246008" w:rsidP="00246008">
      <w:pPr>
        <w:spacing w:line="240" w:lineRule="auto"/>
        <w:jc w:val="center"/>
      </w:pPr>
      <w:r>
        <w:rPr>
          <w:u w:val="single"/>
        </w:rPr>
        <w:t xml:space="preserve">Table </w:t>
      </w:r>
      <w:r w:rsidR="0022360C" w:rsidRPr="00E74F99">
        <w:rPr>
          <w:highlight w:val="yellow"/>
          <w:u w:val="single"/>
        </w:rPr>
        <w:t>x</w:t>
      </w:r>
      <w:r w:rsidR="0022360C">
        <w:rPr>
          <w:u w:val="single"/>
        </w:rPr>
        <w:t>:</w:t>
      </w:r>
      <w:r>
        <w:rPr>
          <w:u w:val="single"/>
        </w:rPr>
        <w:t xml:space="preserve"> </w:t>
      </w:r>
      <w:r w:rsidR="0022360C">
        <w:rPr>
          <w:u w:val="single"/>
        </w:rPr>
        <w:t>Real GDP of t</w:t>
      </w:r>
      <w:r>
        <w:rPr>
          <w:u w:val="single"/>
        </w:rPr>
        <w:t xml:space="preserve">op 5 states </w:t>
      </w:r>
      <w:del w:id="1070" w:author="# CALEB CHIA WE KEAT (UC-FT)" w:date="2023-05-02T19:07:00Z">
        <w:r w:rsidDel="001B459E">
          <w:rPr>
            <w:u w:val="single"/>
          </w:rPr>
          <w:delText>with lowest</w:delText>
        </w:r>
      </w:del>
      <w:ins w:id="1071" w:author="# CALEB CHIA WE KEAT (UC-FT)" w:date="2023-05-02T19:07:00Z">
        <w:r w:rsidR="001B459E">
          <w:rPr>
            <w:u w:val="single"/>
          </w:rPr>
          <w:t>by</w:t>
        </w:r>
      </w:ins>
      <w:r>
        <w:rPr>
          <w:u w:val="single"/>
        </w:rPr>
        <w:t xml:space="preserve"> </w:t>
      </w:r>
      <w:commentRangeStart w:id="1072"/>
      <w:r>
        <w:rPr>
          <w:u w:val="single"/>
        </w:rPr>
        <w:t>sentiment</w:t>
      </w:r>
      <w:commentRangeEnd w:id="1072"/>
      <w:r w:rsidR="004A6DA0">
        <w:rPr>
          <w:rStyle w:val="CommentReference"/>
        </w:rPr>
        <w:commentReference w:id="1072"/>
      </w:r>
    </w:p>
    <w:p w14:paraId="425351A1" w14:textId="77777777" w:rsidR="00246008" w:rsidRPr="003F1E84" w:rsidRDefault="00246008" w:rsidP="00E74F99"/>
    <w:p w14:paraId="7DFCD3DA" w14:textId="0E073FB4" w:rsidR="008664A6" w:rsidRDefault="008664A6" w:rsidP="00747427">
      <w:pPr>
        <w:spacing w:line="240" w:lineRule="auto"/>
      </w:pPr>
    </w:p>
    <w:p w14:paraId="3D3A80D1" w14:textId="11771BEF" w:rsidR="006941FC" w:rsidRDefault="006941FC" w:rsidP="006941FC">
      <w:pPr>
        <w:pStyle w:val="Heading2"/>
      </w:pPr>
      <w:bookmarkStart w:id="1073" w:name="_Toc118671841"/>
      <w:bookmarkStart w:id="1074" w:name="_Toc118686446"/>
      <w:commentRangeStart w:id="1075"/>
      <w:r>
        <w:t xml:space="preserve">Other Socio-Economic </w:t>
      </w:r>
      <w:commentRangeStart w:id="1076"/>
      <w:r>
        <w:t>Indicators</w:t>
      </w:r>
      <w:commentRangeEnd w:id="1076"/>
      <w:r w:rsidR="004A6DA0">
        <w:rPr>
          <w:rStyle w:val="CommentReference"/>
          <w:b w:val="0"/>
          <w:bCs w:val="0"/>
          <w:lang w:val="en-GB"/>
        </w:rPr>
        <w:commentReference w:id="1076"/>
      </w:r>
      <w:commentRangeEnd w:id="1075"/>
      <w:r w:rsidR="004A6DA0">
        <w:rPr>
          <w:rStyle w:val="CommentReference"/>
          <w:b w:val="0"/>
          <w:bCs w:val="0"/>
          <w:lang w:val="en-GB"/>
        </w:rPr>
        <w:commentReference w:id="1075"/>
      </w:r>
    </w:p>
    <w:bookmarkEnd w:id="1073"/>
    <w:bookmarkEnd w:id="1074"/>
    <w:p w14:paraId="6F7EA95C" w14:textId="2449D18F" w:rsidR="001A4FC2" w:rsidRDefault="0002162A" w:rsidP="00747427">
      <w:pPr>
        <w:spacing w:line="240" w:lineRule="auto"/>
      </w:pPr>
      <w:r>
        <w:rPr>
          <w:caps/>
        </w:rPr>
        <w:t xml:space="preserve">A </w:t>
      </w:r>
      <w:r>
        <w:t>similar a</w:t>
      </w:r>
      <w:r w:rsidR="00603E5C">
        <w:t>nalysis is done on Europe where sentiments were aggregated by</w:t>
      </w:r>
      <w:r w:rsidR="00603E5C" w:rsidRPr="00313354">
        <w:t xml:space="preserve"> </w:t>
      </w:r>
      <w:r w:rsidR="00603E5C">
        <w:t>country.</w:t>
      </w:r>
      <w:r w:rsidR="0002558F">
        <w:t xml:space="preserve"> </w:t>
      </w:r>
      <w:r w:rsidR="00C76665">
        <w:t>Table 2</w:t>
      </w:r>
      <w:r w:rsidR="0027411C">
        <w:t>0</w:t>
      </w:r>
      <w:r w:rsidR="00C76665">
        <w:t xml:space="preserve"> and Table 2</w:t>
      </w:r>
      <w:r w:rsidR="0027411C">
        <w:t>1</w:t>
      </w:r>
      <w:r w:rsidR="00C76665">
        <w:t xml:space="preserve"> shows the top 5 European countries with the highest and lowest sentiments respectively. </w:t>
      </w:r>
      <w:r w:rsidR="003C1093" w:rsidRPr="003C1093">
        <w:t>Apart from the Republic of Slovenia, the average score of all European countries is greater than 0</w:t>
      </w:r>
      <w:r w:rsidR="003C1093">
        <w:t>.</w:t>
      </w:r>
      <w:r w:rsidR="009D2954">
        <w:t xml:space="preserve"> </w:t>
      </w:r>
      <w:r w:rsidR="009D2954" w:rsidRPr="009D2954">
        <w:t xml:space="preserve">Based on the manual classification threshold </w:t>
      </w:r>
      <w:r w:rsidR="00503207">
        <w:t>from -0.25 to</w:t>
      </w:r>
      <w:r w:rsidR="00503207" w:rsidRPr="00D547C8">
        <w:t xml:space="preserve"> 0.25</w:t>
      </w:r>
      <w:r w:rsidR="009D2954" w:rsidRPr="009D2954">
        <w:t>, the Republic of Slovenia, Isle of Man, and Turkey fall within the ‘neutral’ class</w:t>
      </w:r>
      <w:r w:rsidR="009D2954">
        <w:t>. Hence, there are no countries with negative sentiments.</w:t>
      </w:r>
    </w:p>
    <w:p w14:paraId="128AB003" w14:textId="77777777" w:rsidR="003531C5" w:rsidRDefault="003531C5" w:rsidP="00747427">
      <w:pPr>
        <w:spacing w:line="240" w:lineRule="auto"/>
      </w:pPr>
    </w:p>
    <w:tbl>
      <w:tblPr>
        <w:tblStyle w:val="TableGrid"/>
        <w:tblW w:w="0" w:type="auto"/>
        <w:jc w:val="center"/>
        <w:tblLook w:val="04A0" w:firstRow="1" w:lastRow="0" w:firstColumn="1" w:lastColumn="0" w:noHBand="0" w:noVBand="1"/>
      </w:tblPr>
      <w:tblGrid>
        <w:gridCol w:w="1970"/>
        <w:gridCol w:w="1268"/>
        <w:gridCol w:w="2006"/>
        <w:gridCol w:w="2689"/>
        <w:gridCol w:w="2517"/>
      </w:tblGrid>
      <w:tr w:rsidR="00382566" w:rsidRPr="007E22C8" w14:paraId="791BCAE6" w14:textId="3A95F464" w:rsidTr="00F976EB">
        <w:trPr>
          <w:jc w:val="center"/>
        </w:trPr>
        <w:tc>
          <w:tcPr>
            <w:tcW w:w="1970" w:type="dxa"/>
            <w:shd w:val="clear" w:color="auto" w:fill="D9D9D9" w:themeFill="background1" w:themeFillShade="D9"/>
            <w:vAlign w:val="center"/>
          </w:tcPr>
          <w:p w14:paraId="362D2A29" w14:textId="6D55203F" w:rsidR="00382566" w:rsidRPr="00D547C8" w:rsidRDefault="00382566" w:rsidP="00747427">
            <w:pPr>
              <w:spacing w:line="240" w:lineRule="auto"/>
              <w:rPr>
                <w:b/>
                <w:bCs/>
              </w:rPr>
            </w:pPr>
            <w:r>
              <w:rPr>
                <w:b/>
                <w:bCs/>
                <w:kern w:val="24"/>
                <w:lang w:val="en-US"/>
              </w:rPr>
              <w:t>Country</w:t>
            </w:r>
          </w:p>
        </w:tc>
        <w:tc>
          <w:tcPr>
            <w:tcW w:w="1268" w:type="dxa"/>
            <w:shd w:val="clear" w:color="auto" w:fill="D9D9D9" w:themeFill="background1" w:themeFillShade="D9"/>
            <w:vAlign w:val="center"/>
          </w:tcPr>
          <w:p w14:paraId="7DB7393D" w14:textId="77777777" w:rsidR="00382566" w:rsidRPr="00D547C8" w:rsidRDefault="00382566" w:rsidP="00F976EB">
            <w:pPr>
              <w:spacing w:line="240" w:lineRule="auto"/>
              <w:jc w:val="center"/>
              <w:rPr>
                <w:b/>
                <w:bCs/>
              </w:rPr>
            </w:pPr>
            <w:r w:rsidRPr="00D547C8">
              <w:rPr>
                <w:b/>
                <w:bCs/>
                <w:kern w:val="24"/>
                <w:lang w:val="en-US"/>
              </w:rPr>
              <w:t>Average Sentiment</w:t>
            </w:r>
          </w:p>
        </w:tc>
        <w:tc>
          <w:tcPr>
            <w:tcW w:w="2006" w:type="dxa"/>
            <w:shd w:val="clear" w:color="auto" w:fill="D9D9D9" w:themeFill="background1" w:themeFillShade="D9"/>
            <w:vAlign w:val="center"/>
          </w:tcPr>
          <w:p w14:paraId="69F0BF87" w14:textId="3D631975" w:rsidR="00382566" w:rsidRPr="00D547C8" w:rsidRDefault="00382566" w:rsidP="00F976EB">
            <w:pPr>
              <w:spacing w:line="240" w:lineRule="auto"/>
              <w:jc w:val="center"/>
              <w:rPr>
                <w:b/>
                <w:bCs/>
                <w:kern w:val="24"/>
                <w:lang w:val="en-US"/>
              </w:rPr>
            </w:pPr>
            <w:r>
              <w:rPr>
                <w:b/>
                <w:bCs/>
                <w:kern w:val="24"/>
                <w:lang w:val="en-US"/>
              </w:rPr>
              <w:t>2021 GDP (Millions of US Dollars)</w:t>
            </w:r>
          </w:p>
        </w:tc>
        <w:tc>
          <w:tcPr>
            <w:tcW w:w="2689" w:type="dxa"/>
            <w:shd w:val="clear" w:color="auto" w:fill="D9D9D9" w:themeFill="background1" w:themeFillShade="D9"/>
            <w:vAlign w:val="center"/>
          </w:tcPr>
          <w:p w14:paraId="0188C70F" w14:textId="5741A3D0" w:rsidR="00382566" w:rsidRDefault="00382566" w:rsidP="00F976EB">
            <w:pPr>
              <w:spacing w:line="240" w:lineRule="auto"/>
              <w:jc w:val="center"/>
              <w:rPr>
                <w:b/>
                <w:bCs/>
                <w:kern w:val="24"/>
                <w:lang w:val="en-US"/>
              </w:rPr>
            </w:pPr>
            <w:r>
              <w:rPr>
                <w:b/>
                <w:bCs/>
                <w:kern w:val="24"/>
                <w:lang w:val="en-US"/>
              </w:rPr>
              <w:t xml:space="preserve">2021 </w:t>
            </w:r>
            <w:commentRangeStart w:id="1077"/>
            <w:r w:rsidRPr="0022009B">
              <w:rPr>
                <w:b/>
                <w:bCs/>
                <w:kern w:val="24"/>
                <w:lang w:val="en-US"/>
              </w:rPr>
              <w:t>Renewable energy consumption (% of total final energy consumption)</w:t>
            </w:r>
            <w:commentRangeEnd w:id="1077"/>
            <w:r>
              <w:rPr>
                <w:rStyle w:val="CommentReference"/>
              </w:rPr>
              <w:commentReference w:id="1077"/>
            </w:r>
          </w:p>
        </w:tc>
        <w:tc>
          <w:tcPr>
            <w:tcW w:w="2517" w:type="dxa"/>
            <w:shd w:val="clear" w:color="auto" w:fill="D9D9D9" w:themeFill="background1" w:themeFillShade="D9"/>
            <w:vAlign w:val="center"/>
          </w:tcPr>
          <w:p w14:paraId="25CD6E7B" w14:textId="6BEF1B71" w:rsidR="00382566" w:rsidRDefault="00F976EB" w:rsidP="00F976EB">
            <w:pPr>
              <w:spacing w:line="240" w:lineRule="auto"/>
              <w:jc w:val="center"/>
              <w:rPr>
                <w:b/>
                <w:bCs/>
                <w:kern w:val="24"/>
                <w:lang w:val="en-US"/>
              </w:rPr>
            </w:pPr>
            <w:commentRangeStart w:id="1078"/>
            <w:r>
              <w:rPr>
                <w:b/>
                <w:bCs/>
                <w:kern w:val="24"/>
                <w:lang w:val="en-US"/>
              </w:rPr>
              <w:t>World Bank Income Classification</w:t>
            </w:r>
            <w:commentRangeEnd w:id="1078"/>
            <w:r w:rsidR="00476125">
              <w:rPr>
                <w:rStyle w:val="CommentReference"/>
              </w:rPr>
              <w:commentReference w:id="1078"/>
            </w:r>
          </w:p>
        </w:tc>
      </w:tr>
      <w:tr w:rsidR="00382566" w:rsidRPr="00452354" w14:paraId="59375EEF" w14:textId="55142978" w:rsidTr="00F976EB">
        <w:trPr>
          <w:jc w:val="center"/>
        </w:trPr>
        <w:tc>
          <w:tcPr>
            <w:tcW w:w="1970" w:type="dxa"/>
            <w:vAlign w:val="center"/>
          </w:tcPr>
          <w:p w14:paraId="3A43CF91" w14:textId="55409461" w:rsidR="00382566" w:rsidRPr="003C1093" w:rsidRDefault="00382566" w:rsidP="00747427">
            <w:pPr>
              <w:spacing w:line="240" w:lineRule="auto"/>
            </w:pPr>
            <w:r w:rsidRPr="003C1093">
              <w:rPr>
                <w:kern w:val="24"/>
                <w:lang w:val="en-US"/>
              </w:rPr>
              <w:t>Lithuania</w:t>
            </w:r>
          </w:p>
        </w:tc>
        <w:tc>
          <w:tcPr>
            <w:tcW w:w="1268" w:type="dxa"/>
            <w:vAlign w:val="center"/>
          </w:tcPr>
          <w:p w14:paraId="567ECAD0" w14:textId="0E22D6A3" w:rsidR="00382566" w:rsidRPr="003C1093" w:rsidRDefault="00382566" w:rsidP="00F976EB">
            <w:pPr>
              <w:spacing w:line="240" w:lineRule="auto"/>
              <w:jc w:val="center"/>
            </w:pPr>
            <w:r w:rsidRPr="003C1093">
              <w:rPr>
                <w:rFonts w:eastAsiaTheme="minorEastAsia"/>
                <w:kern w:val="24"/>
              </w:rPr>
              <w:t>0.945</w:t>
            </w:r>
          </w:p>
        </w:tc>
        <w:tc>
          <w:tcPr>
            <w:tcW w:w="2006" w:type="dxa"/>
            <w:vAlign w:val="center"/>
          </w:tcPr>
          <w:p w14:paraId="4F69DA47" w14:textId="308DBECA" w:rsidR="00382566" w:rsidRPr="003C1093" w:rsidRDefault="00382566" w:rsidP="00F976EB">
            <w:pPr>
              <w:spacing w:line="240" w:lineRule="auto"/>
              <w:jc w:val="center"/>
              <w:rPr>
                <w:rFonts w:eastAsiaTheme="minorEastAsia"/>
                <w:kern w:val="24"/>
              </w:rPr>
            </w:pPr>
            <w:r w:rsidRPr="007742B5">
              <w:rPr>
                <w:rFonts w:eastAsiaTheme="minorEastAsia"/>
                <w:kern w:val="24"/>
              </w:rPr>
              <w:t>66,445</w:t>
            </w:r>
          </w:p>
        </w:tc>
        <w:tc>
          <w:tcPr>
            <w:tcW w:w="2689" w:type="dxa"/>
            <w:vAlign w:val="center"/>
          </w:tcPr>
          <w:p w14:paraId="517D2BE3" w14:textId="63015964" w:rsidR="00382566" w:rsidRPr="007742B5" w:rsidRDefault="00382566" w:rsidP="00F976EB">
            <w:pPr>
              <w:spacing w:line="240" w:lineRule="auto"/>
              <w:jc w:val="center"/>
              <w:rPr>
                <w:rFonts w:eastAsiaTheme="minorEastAsia"/>
                <w:kern w:val="24"/>
              </w:rPr>
            </w:pPr>
            <w:r>
              <w:rPr>
                <w:rFonts w:eastAsiaTheme="minorEastAsia"/>
                <w:kern w:val="24"/>
              </w:rPr>
              <w:t>33.53</w:t>
            </w:r>
          </w:p>
        </w:tc>
        <w:tc>
          <w:tcPr>
            <w:tcW w:w="2517" w:type="dxa"/>
            <w:vAlign w:val="center"/>
          </w:tcPr>
          <w:p w14:paraId="0187B0B2" w14:textId="33F25DF5" w:rsidR="00382566" w:rsidRDefault="00382566" w:rsidP="00F976EB">
            <w:pPr>
              <w:spacing w:line="240" w:lineRule="auto"/>
              <w:jc w:val="center"/>
              <w:rPr>
                <w:rFonts w:eastAsiaTheme="minorEastAsia"/>
                <w:kern w:val="24"/>
              </w:rPr>
            </w:pPr>
            <w:r>
              <w:rPr>
                <w:rFonts w:eastAsiaTheme="minorEastAsia"/>
                <w:kern w:val="24"/>
              </w:rPr>
              <w:t>High Income</w:t>
            </w:r>
          </w:p>
        </w:tc>
      </w:tr>
      <w:tr w:rsidR="00382566" w:rsidRPr="00452354" w14:paraId="764051B2" w14:textId="4D9256CF" w:rsidTr="00F976EB">
        <w:trPr>
          <w:jc w:val="center"/>
        </w:trPr>
        <w:tc>
          <w:tcPr>
            <w:tcW w:w="1970" w:type="dxa"/>
            <w:vAlign w:val="center"/>
          </w:tcPr>
          <w:p w14:paraId="3C41DAB4" w14:textId="7917774D" w:rsidR="00382566" w:rsidRPr="003C1093" w:rsidRDefault="00382566" w:rsidP="00747427">
            <w:pPr>
              <w:spacing w:line="240" w:lineRule="auto"/>
            </w:pPr>
            <w:r w:rsidRPr="003C1093">
              <w:rPr>
                <w:rFonts w:eastAsiaTheme="minorEastAsia"/>
                <w:kern w:val="24"/>
              </w:rPr>
              <w:t>Monaco</w:t>
            </w:r>
          </w:p>
        </w:tc>
        <w:tc>
          <w:tcPr>
            <w:tcW w:w="1268" w:type="dxa"/>
            <w:vAlign w:val="center"/>
          </w:tcPr>
          <w:p w14:paraId="45700A1A" w14:textId="460089AF" w:rsidR="00382566" w:rsidRPr="003C1093" w:rsidRDefault="00382566" w:rsidP="00F976EB">
            <w:pPr>
              <w:spacing w:line="240" w:lineRule="auto"/>
              <w:jc w:val="center"/>
            </w:pPr>
            <w:r w:rsidRPr="003C1093">
              <w:rPr>
                <w:rFonts w:eastAsiaTheme="minorEastAsia"/>
                <w:kern w:val="24"/>
              </w:rPr>
              <w:t>0.858</w:t>
            </w:r>
          </w:p>
        </w:tc>
        <w:tc>
          <w:tcPr>
            <w:tcW w:w="2006" w:type="dxa"/>
            <w:vAlign w:val="center"/>
          </w:tcPr>
          <w:p w14:paraId="13979F0E" w14:textId="4136938A" w:rsidR="00382566" w:rsidRPr="003C1093" w:rsidRDefault="00382566" w:rsidP="00F976EB">
            <w:pPr>
              <w:spacing w:line="240" w:lineRule="auto"/>
              <w:jc w:val="center"/>
              <w:rPr>
                <w:rFonts w:eastAsiaTheme="minorEastAsia"/>
                <w:kern w:val="24"/>
              </w:rPr>
            </w:pPr>
            <w:r>
              <w:rPr>
                <w:rFonts w:eastAsiaTheme="minorEastAsia"/>
                <w:kern w:val="24"/>
              </w:rPr>
              <w:t>8,596</w:t>
            </w:r>
          </w:p>
        </w:tc>
        <w:tc>
          <w:tcPr>
            <w:tcW w:w="2689" w:type="dxa"/>
            <w:vAlign w:val="center"/>
          </w:tcPr>
          <w:p w14:paraId="6C9402EA" w14:textId="45CF42D8" w:rsidR="00382566" w:rsidRDefault="00382566" w:rsidP="00F976EB">
            <w:pPr>
              <w:spacing w:line="240" w:lineRule="auto"/>
              <w:jc w:val="center"/>
              <w:rPr>
                <w:rFonts w:eastAsiaTheme="minorEastAsia"/>
                <w:kern w:val="24"/>
              </w:rPr>
            </w:pPr>
            <w:r>
              <w:rPr>
                <w:rFonts w:eastAsiaTheme="minorEastAsia"/>
                <w:kern w:val="24"/>
              </w:rPr>
              <w:t>-</w:t>
            </w:r>
          </w:p>
        </w:tc>
        <w:tc>
          <w:tcPr>
            <w:tcW w:w="2517" w:type="dxa"/>
            <w:vAlign w:val="center"/>
          </w:tcPr>
          <w:p w14:paraId="02191B3F" w14:textId="6706B4DD" w:rsidR="00382566" w:rsidRDefault="00382566" w:rsidP="00F976EB">
            <w:pPr>
              <w:spacing w:line="240" w:lineRule="auto"/>
              <w:jc w:val="center"/>
              <w:rPr>
                <w:rFonts w:eastAsiaTheme="minorEastAsia"/>
                <w:kern w:val="24"/>
              </w:rPr>
            </w:pPr>
            <w:r>
              <w:rPr>
                <w:rFonts w:eastAsiaTheme="minorEastAsia"/>
                <w:kern w:val="24"/>
              </w:rPr>
              <w:t>High Income</w:t>
            </w:r>
          </w:p>
        </w:tc>
      </w:tr>
      <w:tr w:rsidR="00382566" w:rsidRPr="00452354" w14:paraId="5E9FBF97" w14:textId="1836E8E0" w:rsidTr="00F976EB">
        <w:trPr>
          <w:jc w:val="center"/>
        </w:trPr>
        <w:tc>
          <w:tcPr>
            <w:tcW w:w="1970" w:type="dxa"/>
            <w:vAlign w:val="center"/>
          </w:tcPr>
          <w:p w14:paraId="1C8B1A18" w14:textId="58C23FE4" w:rsidR="00382566" w:rsidRPr="003C1093" w:rsidRDefault="00382566" w:rsidP="00747427">
            <w:pPr>
              <w:spacing w:line="240" w:lineRule="auto"/>
            </w:pPr>
            <w:r w:rsidRPr="003C1093">
              <w:rPr>
                <w:rFonts w:eastAsiaTheme="minorEastAsia"/>
                <w:kern w:val="24"/>
              </w:rPr>
              <w:t>Moldova</w:t>
            </w:r>
          </w:p>
        </w:tc>
        <w:tc>
          <w:tcPr>
            <w:tcW w:w="1268" w:type="dxa"/>
            <w:vAlign w:val="center"/>
          </w:tcPr>
          <w:p w14:paraId="1F74CB16" w14:textId="145A08F0" w:rsidR="00382566" w:rsidRPr="003C1093" w:rsidRDefault="00382566" w:rsidP="00F976EB">
            <w:pPr>
              <w:spacing w:line="240" w:lineRule="auto"/>
              <w:jc w:val="center"/>
            </w:pPr>
            <w:r w:rsidRPr="003C1093">
              <w:rPr>
                <w:rFonts w:eastAsiaTheme="minorEastAsia"/>
                <w:kern w:val="24"/>
              </w:rPr>
              <w:t>0.822</w:t>
            </w:r>
          </w:p>
        </w:tc>
        <w:tc>
          <w:tcPr>
            <w:tcW w:w="2006" w:type="dxa"/>
            <w:vAlign w:val="center"/>
          </w:tcPr>
          <w:p w14:paraId="166CEB26" w14:textId="7DE56AC3" w:rsidR="00382566" w:rsidRPr="003C1093" w:rsidRDefault="00382566" w:rsidP="00F976EB">
            <w:pPr>
              <w:spacing w:line="240" w:lineRule="auto"/>
              <w:jc w:val="center"/>
              <w:rPr>
                <w:rFonts w:eastAsiaTheme="minorEastAsia"/>
                <w:kern w:val="24"/>
              </w:rPr>
            </w:pPr>
            <w:r>
              <w:rPr>
                <w:rFonts w:eastAsiaTheme="minorEastAsia"/>
                <w:kern w:val="24"/>
              </w:rPr>
              <w:t>13,679</w:t>
            </w:r>
          </w:p>
        </w:tc>
        <w:tc>
          <w:tcPr>
            <w:tcW w:w="2689" w:type="dxa"/>
            <w:vAlign w:val="center"/>
          </w:tcPr>
          <w:p w14:paraId="1FF4BD0F" w14:textId="424F1640" w:rsidR="00382566" w:rsidRDefault="00382566" w:rsidP="00F976EB">
            <w:pPr>
              <w:spacing w:line="240" w:lineRule="auto"/>
              <w:jc w:val="center"/>
              <w:rPr>
                <w:rFonts w:eastAsiaTheme="minorEastAsia"/>
                <w:kern w:val="24"/>
              </w:rPr>
            </w:pPr>
            <w:r>
              <w:rPr>
                <w:rFonts w:eastAsiaTheme="minorEastAsia"/>
                <w:kern w:val="24"/>
              </w:rPr>
              <w:t>22.04</w:t>
            </w:r>
          </w:p>
        </w:tc>
        <w:tc>
          <w:tcPr>
            <w:tcW w:w="2517" w:type="dxa"/>
            <w:vAlign w:val="center"/>
          </w:tcPr>
          <w:p w14:paraId="0D909A92" w14:textId="47BB3A45" w:rsidR="00382566" w:rsidRDefault="00382566" w:rsidP="00F976EB">
            <w:pPr>
              <w:spacing w:line="240" w:lineRule="auto"/>
              <w:jc w:val="center"/>
              <w:rPr>
                <w:rFonts w:eastAsiaTheme="minorEastAsia"/>
                <w:kern w:val="24"/>
              </w:rPr>
            </w:pPr>
            <w:r>
              <w:rPr>
                <w:rFonts w:eastAsiaTheme="minorEastAsia"/>
                <w:kern w:val="24"/>
              </w:rPr>
              <w:t>Upper Middle Income</w:t>
            </w:r>
          </w:p>
        </w:tc>
      </w:tr>
      <w:tr w:rsidR="00382566" w:rsidRPr="00452354" w14:paraId="4A7A66FC" w14:textId="7F867833" w:rsidTr="00F976EB">
        <w:trPr>
          <w:jc w:val="center"/>
        </w:trPr>
        <w:tc>
          <w:tcPr>
            <w:tcW w:w="1970" w:type="dxa"/>
            <w:vAlign w:val="center"/>
          </w:tcPr>
          <w:p w14:paraId="3185F154" w14:textId="1F26FB40" w:rsidR="00382566" w:rsidRPr="003C1093" w:rsidRDefault="00382566" w:rsidP="00747427">
            <w:pPr>
              <w:spacing w:line="240" w:lineRule="auto"/>
            </w:pPr>
            <w:r w:rsidRPr="003C1093">
              <w:rPr>
                <w:rFonts w:eastAsiaTheme="minorEastAsia"/>
                <w:kern w:val="24"/>
              </w:rPr>
              <w:t>Luxembourg</w:t>
            </w:r>
          </w:p>
        </w:tc>
        <w:tc>
          <w:tcPr>
            <w:tcW w:w="1268" w:type="dxa"/>
            <w:vAlign w:val="center"/>
          </w:tcPr>
          <w:p w14:paraId="7A87E573" w14:textId="47E1CFCC" w:rsidR="00382566" w:rsidRPr="003C1093" w:rsidRDefault="00382566" w:rsidP="00F976EB">
            <w:pPr>
              <w:spacing w:line="240" w:lineRule="auto"/>
              <w:jc w:val="center"/>
            </w:pPr>
            <w:r w:rsidRPr="003C1093">
              <w:rPr>
                <w:rFonts w:eastAsiaTheme="minorEastAsia"/>
                <w:kern w:val="24"/>
              </w:rPr>
              <w:t>0.787</w:t>
            </w:r>
          </w:p>
        </w:tc>
        <w:tc>
          <w:tcPr>
            <w:tcW w:w="2006" w:type="dxa"/>
            <w:vAlign w:val="center"/>
          </w:tcPr>
          <w:p w14:paraId="089F0F1D" w14:textId="0B94C4DB" w:rsidR="00382566" w:rsidRPr="003C1093" w:rsidRDefault="00382566" w:rsidP="00F976EB">
            <w:pPr>
              <w:spacing w:line="240" w:lineRule="auto"/>
              <w:jc w:val="center"/>
              <w:rPr>
                <w:rFonts w:eastAsiaTheme="minorEastAsia"/>
                <w:kern w:val="24"/>
              </w:rPr>
            </w:pPr>
            <w:r>
              <w:rPr>
                <w:rFonts w:eastAsiaTheme="minorEastAsia"/>
                <w:kern w:val="24"/>
              </w:rPr>
              <w:t>85,506</w:t>
            </w:r>
          </w:p>
        </w:tc>
        <w:tc>
          <w:tcPr>
            <w:tcW w:w="2689" w:type="dxa"/>
            <w:vAlign w:val="center"/>
          </w:tcPr>
          <w:p w14:paraId="7349AD1A" w14:textId="667FAE90" w:rsidR="00382566" w:rsidRDefault="00382566" w:rsidP="00F976EB">
            <w:pPr>
              <w:spacing w:line="240" w:lineRule="auto"/>
              <w:jc w:val="center"/>
              <w:rPr>
                <w:rFonts w:eastAsiaTheme="minorEastAsia"/>
                <w:kern w:val="24"/>
              </w:rPr>
            </w:pPr>
            <w:r>
              <w:rPr>
                <w:rFonts w:eastAsiaTheme="minorEastAsia"/>
                <w:kern w:val="24"/>
              </w:rPr>
              <w:t>16.45</w:t>
            </w:r>
          </w:p>
        </w:tc>
        <w:tc>
          <w:tcPr>
            <w:tcW w:w="2517" w:type="dxa"/>
            <w:vAlign w:val="center"/>
          </w:tcPr>
          <w:p w14:paraId="64BE4053" w14:textId="4775ABD6" w:rsidR="00382566" w:rsidRDefault="00382566" w:rsidP="00F976EB">
            <w:pPr>
              <w:spacing w:line="240" w:lineRule="auto"/>
              <w:jc w:val="center"/>
              <w:rPr>
                <w:rFonts w:eastAsiaTheme="minorEastAsia"/>
                <w:kern w:val="24"/>
              </w:rPr>
            </w:pPr>
            <w:r>
              <w:rPr>
                <w:rFonts w:eastAsiaTheme="minorEastAsia"/>
                <w:kern w:val="24"/>
              </w:rPr>
              <w:t>High Income</w:t>
            </w:r>
          </w:p>
        </w:tc>
      </w:tr>
      <w:tr w:rsidR="00382566" w:rsidRPr="00452354" w14:paraId="6D03CE2B" w14:textId="71B69D78" w:rsidTr="00F976EB">
        <w:trPr>
          <w:jc w:val="center"/>
        </w:trPr>
        <w:tc>
          <w:tcPr>
            <w:tcW w:w="1970" w:type="dxa"/>
            <w:vAlign w:val="center"/>
          </w:tcPr>
          <w:p w14:paraId="54CDB547" w14:textId="019BD19A" w:rsidR="00382566" w:rsidRPr="003C1093" w:rsidRDefault="00382566" w:rsidP="00747427">
            <w:pPr>
              <w:spacing w:line="240" w:lineRule="auto"/>
            </w:pPr>
            <w:r w:rsidRPr="003C1093">
              <w:rPr>
                <w:kern w:val="24"/>
              </w:rPr>
              <w:lastRenderedPageBreak/>
              <w:t>Republic of Belarus</w:t>
            </w:r>
          </w:p>
        </w:tc>
        <w:tc>
          <w:tcPr>
            <w:tcW w:w="1268" w:type="dxa"/>
            <w:vAlign w:val="center"/>
          </w:tcPr>
          <w:p w14:paraId="72B03590" w14:textId="023645D1" w:rsidR="00382566" w:rsidRPr="003C1093" w:rsidRDefault="00382566" w:rsidP="00F976EB">
            <w:pPr>
              <w:spacing w:line="240" w:lineRule="auto"/>
              <w:jc w:val="center"/>
            </w:pPr>
            <w:r w:rsidRPr="003C1093">
              <w:rPr>
                <w:rFonts w:eastAsiaTheme="minorEastAsia"/>
                <w:kern w:val="24"/>
              </w:rPr>
              <w:t>0.746</w:t>
            </w:r>
          </w:p>
        </w:tc>
        <w:tc>
          <w:tcPr>
            <w:tcW w:w="2006" w:type="dxa"/>
            <w:vAlign w:val="center"/>
          </w:tcPr>
          <w:p w14:paraId="5AE8742D" w14:textId="00BFA65C" w:rsidR="00382566" w:rsidRPr="003C1093" w:rsidRDefault="00382566" w:rsidP="00F976EB">
            <w:pPr>
              <w:spacing w:line="240" w:lineRule="auto"/>
              <w:jc w:val="center"/>
              <w:rPr>
                <w:rFonts w:eastAsiaTheme="minorEastAsia"/>
                <w:kern w:val="24"/>
              </w:rPr>
            </w:pPr>
            <w:r>
              <w:rPr>
                <w:rFonts w:eastAsiaTheme="minorEastAsia"/>
                <w:kern w:val="24"/>
              </w:rPr>
              <w:t>68,205</w:t>
            </w:r>
          </w:p>
        </w:tc>
        <w:tc>
          <w:tcPr>
            <w:tcW w:w="2689" w:type="dxa"/>
            <w:vAlign w:val="center"/>
          </w:tcPr>
          <w:p w14:paraId="6AFEC455" w14:textId="7DA7FCA7" w:rsidR="00382566" w:rsidRDefault="00382566" w:rsidP="00F976EB">
            <w:pPr>
              <w:spacing w:line="240" w:lineRule="auto"/>
              <w:jc w:val="center"/>
              <w:rPr>
                <w:rFonts w:eastAsiaTheme="minorEastAsia"/>
                <w:kern w:val="24"/>
              </w:rPr>
            </w:pPr>
            <w:r>
              <w:rPr>
                <w:rFonts w:eastAsiaTheme="minorEastAsia"/>
                <w:kern w:val="24"/>
              </w:rPr>
              <w:t>7.83</w:t>
            </w:r>
          </w:p>
        </w:tc>
        <w:tc>
          <w:tcPr>
            <w:tcW w:w="2517" w:type="dxa"/>
            <w:vAlign w:val="center"/>
          </w:tcPr>
          <w:p w14:paraId="05C40553" w14:textId="46F6BFC1" w:rsidR="00382566" w:rsidRDefault="00382566" w:rsidP="00F976EB">
            <w:pPr>
              <w:spacing w:line="240" w:lineRule="auto"/>
              <w:jc w:val="center"/>
              <w:rPr>
                <w:rFonts w:eastAsiaTheme="minorEastAsia"/>
                <w:kern w:val="24"/>
              </w:rPr>
            </w:pPr>
            <w:r>
              <w:rPr>
                <w:rFonts w:eastAsiaTheme="minorEastAsia"/>
                <w:kern w:val="24"/>
              </w:rPr>
              <w:t>Upper Middle Income</w:t>
            </w:r>
          </w:p>
        </w:tc>
      </w:tr>
    </w:tbl>
    <w:p w14:paraId="46094760" w14:textId="77777777" w:rsidR="00C76665" w:rsidRDefault="00C76665" w:rsidP="00747427">
      <w:pPr>
        <w:spacing w:line="240" w:lineRule="auto"/>
      </w:pPr>
    </w:p>
    <w:p w14:paraId="6D03FC2C" w14:textId="23B112B8" w:rsidR="00C76665" w:rsidRDefault="00C76665" w:rsidP="00747427">
      <w:pPr>
        <w:spacing w:line="240" w:lineRule="auto"/>
        <w:jc w:val="center"/>
        <w:rPr>
          <w:u w:val="single"/>
        </w:rPr>
      </w:pPr>
      <w:r>
        <w:rPr>
          <w:u w:val="single"/>
        </w:rPr>
        <w:t>Table 2</w:t>
      </w:r>
      <w:r w:rsidR="0027411C">
        <w:rPr>
          <w:u w:val="single"/>
        </w:rPr>
        <w:t>0</w:t>
      </w:r>
      <w:r>
        <w:rPr>
          <w:u w:val="single"/>
        </w:rPr>
        <w:t>: Top 5 countries with highest sentiment</w:t>
      </w:r>
    </w:p>
    <w:p w14:paraId="4C5F6DA0" w14:textId="77777777" w:rsidR="000D7DBC" w:rsidRDefault="000D7DBC" w:rsidP="00747427">
      <w:pPr>
        <w:spacing w:line="240" w:lineRule="auto"/>
        <w:jc w:val="center"/>
      </w:pPr>
    </w:p>
    <w:tbl>
      <w:tblPr>
        <w:tblStyle w:val="TableGrid"/>
        <w:tblW w:w="0" w:type="auto"/>
        <w:jc w:val="center"/>
        <w:tblLook w:val="04A0" w:firstRow="1" w:lastRow="0" w:firstColumn="1" w:lastColumn="0" w:noHBand="0" w:noVBand="1"/>
      </w:tblPr>
      <w:tblGrid>
        <w:gridCol w:w="2027"/>
        <w:gridCol w:w="1268"/>
        <w:gridCol w:w="2038"/>
        <w:gridCol w:w="2700"/>
        <w:gridCol w:w="2417"/>
      </w:tblGrid>
      <w:tr w:rsidR="00382566" w:rsidRPr="007E22C8" w14:paraId="11351AF4" w14:textId="3E0FB8F3" w:rsidTr="00F976EB">
        <w:trPr>
          <w:jc w:val="center"/>
        </w:trPr>
        <w:tc>
          <w:tcPr>
            <w:tcW w:w="2027" w:type="dxa"/>
            <w:shd w:val="clear" w:color="auto" w:fill="D9D9D9" w:themeFill="background1" w:themeFillShade="D9"/>
            <w:vAlign w:val="center"/>
          </w:tcPr>
          <w:p w14:paraId="4CEE1D11" w14:textId="47ED0193" w:rsidR="00382566" w:rsidRPr="00D547C8" w:rsidRDefault="00382566" w:rsidP="00F976EB">
            <w:pPr>
              <w:spacing w:line="240" w:lineRule="auto"/>
              <w:jc w:val="left"/>
              <w:rPr>
                <w:b/>
                <w:bCs/>
              </w:rPr>
            </w:pPr>
            <w:r>
              <w:rPr>
                <w:b/>
                <w:bCs/>
                <w:kern w:val="24"/>
                <w:lang w:val="en-US"/>
              </w:rPr>
              <w:t>Country</w:t>
            </w:r>
          </w:p>
        </w:tc>
        <w:tc>
          <w:tcPr>
            <w:tcW w:w="1268" w:type="dxa"/>
            <w:shd w:val="clear" w:color="auto" w:fill="D9D9D9" w:themeFill="background1" w:themeFillShade="D9"/>
            <w:vAlign w:val="center"/>
          </w:tcPr>
          <w:p w14:paraId="65DE0365" w14:textId="77777777" w:rsidR="00382566" w:rsidRPr="00D547C8" w:rsidRDefault="00382566" w:rsidP="00F976EB">
            <w:pPr>
              <w:spacing w:line="240" w:lineRule="auto"/>
              <w:jc w:val="center"/>
              <w:rPr>
                <w:b/>
                <w:bCs/>
              </w:rPr>
            </w:pPr>
            <w:r w:rsidRPr="00D547C8">
              <w:rPr>
                <w:b/>
                <w:bCs/>
                <w:kern w:val="24"/>
                <w:lang w:val="en-US"/>
              </w:rPr>
              <w:t>Average Sentiment</w:t>
            </w:r>
          </w:p>
        </w:tc>
        <w:tc>
          <w:tcPr>
            <w:tcW w:w="2038" w:type="dxa"/>
            <w:shd w:val="clear" w:color="auto" w:fill="D9D9D9" w:themeFill="background1" w:themeFillShade="D9"/>
            <w:vAlign w:val="center"/>
          </w:tcPr>
          <w:p w14:paraId="1BBE5063" w14:textId="65A1591B" w:rsidR="00382566" w:rsidRPr="00D547C8" w:rsidRDefault="00382566" w:rsidP="00F976EB">
            <w:pPr>
              <w:spacing w:line="240" w:lineRule="auto"/>
              <w:jc w:val="center"/>
              <w:rPr>
                <w:b/>
                <w:bCs/>
                <w:kern w:val="24"/>
                <w:lang w:val="en-US"/>
              </w:rPr>
            </w:pPr>
            <w:r>
              <w:rPr>
                <w:b/>
                <w:bCs/>
                <w:kern w:val="24"/>
                <w:lang w:val="en-US"/>
              </w:rPr>
              <w:t>2021 GDP (Millions of US Dollars)</w:t>
            </w:r>
          </w:p>
        </w:tc>
        <w:tc>
          <w:tcPr>
            <w:tcW w:w="2700" w:type="dxa"/>
            <w:shd w:val="clear" w:color="auto" w:fill="D9D9D9" w:themeFill="background1" w:themeFillShade="D9"/>
            <w:vAlign w:val="center"/>
          </w:tcPr>
          <w:p w14:paraId="3F8574AD" w14:textId="223ADE7A" w:rsidR="00382566" w:rsidRDefault="00382566" w:rsidP="00F976EB">
            <w:pPr>
              <w:spacing w:line="240" w:lineRule="auto"/>
              <w:jc w:val="center"/>
              <w:rPr>
                <w:b/>
                <w:bCs/>
                <w:kern w:val="24"/>
                <w:lang w:val="en-US"/>
              </w:rPr>
            </w:pPr>
            <w:r>
              <w:rPr>
                <w:b/>
                <w:bCs/>
                <w:kern w:val="24"/>
                <w:lang w:val="en-US"/>
              </w:rPr>
              <w:t xml:space="preserve">2021 </w:t>
            </w:r>
            <w:r w:rsidRPr="0022009B">
              <w:rPr>
                <w:b/>
                <w:bCs/>
                <w:kern w:val="24"/>
                <w:lang w:val="en-US"/>
              </w:rPr>
              <w:t>Renewable energy consumption (% of total final energy consumption)</w:t>
            </w:r>
          </w:p>
        </w:tc>
        <w:tc>
          <w:tcPr>
            <w:tcW w:w="2417" w:type="dxa"/>
            <w:shd w:val="clear" w:color="auto" w:fill="D9D9D9" w:themeFill="background1" w:themeFillShade="D9"/>
            <w:vAlign w:val="center"/>
          </w:tcPr>
          <w:p w14:paraId="7C37070F" w14:textId="42006AA7" w:rsidR="00382566" w:rsidRPr="0022009B" w:rsidRDefault="00F976EB" w:rsidP="00F976EB">
            <w:pPr>
              <w:spacing w:line="240" w:lineRule="auto"/>
              <w:jc w:val="center"/>
              <w:rPr>
                <w:b/>
                <w:bCs/>
                <w:kern w:val="24"/>
                <w:lang w:val="en-US"/>
              </w:rPr>
            </w:pPr>
            <w:r>
              <w:rPr>
                <w:b/>
                <w:bCs/>
                <w:kern w:val="24"/>
                <w:lang w:val="en-US"/>
              </w:rPr>
              <w:t>World Bank Income Classification</w:t>
            </w:r>
          </w:p>
        </w:tc>
      </w:tr>
      <w:tr w:rsidR="00382566" w:rsidRPr="00452354" w14:paraId="6313E154" w14:textId="6616C0E9" w:rsidTr="00F976EB">
        <w:trPr>
          <w:jc w:val="center"/>
        </w:trPr>
        <w:tc>
          <w:tcPr>
            <w:tcW w:w="2027" w:type="dxa"/>
            <w:vAlign w:val="center"/>
          </w:tcPr>
          <w:p w14:paraId="3D57AD46" w14:textId="2CD91414" w:rsidR="00382566" w:rsidRPr="003C1093" w:rsidRDefault="00382566" w:rsidP="00F976EB">
            <w:pPr>
              <w:spacing w:line="240" w:lineRule="auto"/>
              <w:jc w:val="left"/>
            </w:pPr>
            <w:r w:rsidRPr="003C1093">
              <w:rPr>
                <w:kern w:val="24"/>
              </w:rPr>
              <w:t>Republic of Slovenia</w:t>
            </w:r>
          </w:p>
        </w:tc>
        <w:tc>
          <w:tcPr>
            <w:tcW w:w="1268" w:type="dxa"/>
            <w:vAlign w:val="center"/>
          </w:tcPr>
          <w:p w14:paraId="679F3DD4" w14:textId="2E351DE4" w:rsidR="00382566" w:rsidRPr="003C1093" w:rsidRDefault="00382566" w:rsidP="00F976EB">
            <w:pPr>
              <w:spacing w:line="240" w:lineRule="auto"/>
              <w:jc w:val="center"/>
            </w:pPr>
            <w:r w:rsidRPr="003C1093">
              <w:rPr>
                <w:kern w:val="24"/>
                <w:lang w:val="en-US"/>
              </w:rPr>
              <w:t>-0.084</w:t>
            </w:r>
          </w:p>
        </w:tc>
        <w:tc>
          <w:tcPr>
            <w:tcW w:w="2038" w:type="dxa"/>
            <w:vAlign w:val="center"/>
          </w:tcPr>
          <w:p w14:paraId="04FCA9B3" w14:textId="3E75E3B6" w:rsidR="00382566" w:rsidRPr="003C1093" w:rsidRDefault="00382566" w:rsidP="00F976EB">
            <w:pPr>
              <w:spacing w:line="240" w:lineRule="auto"/>
              <w:jc w:val="center"/>
              <w:rPr>
                <w:kern w:val="24"/>
                <w:lang w:val="en-US"/>
              </w:rPr>
            </w:pPr>
            <w:r w:rsidRPr="007742B5">
              <w:rPr>
                <w:kern w:val="24"/>
                <w:lang w:val="en-US"/>
              </w:rPr>
              <w:t>61,749</w:t>
            </w:r>
          </w:p>
        </w:tc>
        <w:tc>
          <w:tcPr>
            <w:tcW w:w="2700" w:type="dxa"/>
            <w:vAlign w:val="center"/>
          </w:tcPr>
          <w:p w14:paraId="2CE1EA0A" w14:textId="7567373E" w:rsidR="00382566" w:rsidRPr="007742B5" w:rsidRDefault="00382566" w:rsidP="00F976EB">
            <w:pPr>
              <w:spacing w:line="240" w:lineRule="auto"/>
              <w:jc w:val="center"/>
              <w:rPr>
                <w:kern w:val="24"/>
                <w:lang w:val="en-US"/>
              </w:rPr>
            </w:pPr>
            <w:r>
              <w:rPr>
                <w:kern w:val="24"/>
                <w:lang w:val="en-US"/>
              </w:rPr>
              <w:t>20.86</w:t>
            </w:r>
          </w:p>
        </w:tc>
        <w:tc>
          <w:tcPr>
            <w:tcW w:w="2417" w:type="dxa"/>
            <w:vAlign w:val="center"/>
          </w:tcPr>
          <w:p w14:paraId="11F38B3B" w14:textId="0B14F0A2" w:rsidR="00382566" w:rsidRDefault="00382566" w:rsidP="00F976EB">
            <w:pPr>
              <w:spacing w:line="240" w:lineRule="auto"/>
              <w:jc w:val="center"/>
              <w:rPr>
                <w:kern w:val="24"/>
                <w:lang w:val="en-US"/>
              </w:rPr>
            </w:pPr>
            <w:r>
              <w:rPr>
                <w:rFonts w:eastAsiaTheme="minorEastAsia"/>
                <w:kern w:val="24"/>
              </w:rPr>
              <w:t>High Income</w:t>
            </w:r>
          </w:p>
        </w:tc>
      </w:tr>
      <w:tr w:rsidR="00382566" w:rsidRPr="00452354" w14:paraId="188EBFD2" w14:textId="47310F14" w:rsidTr="00F976EB">
        <w:trPr>
          <w:jc w:val="center"/>
        </w:trPr>
        <w:tc>
          <w:tcPr>
            <w:tcW w:w="2027" w:type="dxa"/>
            <w:vAlign w:val="center"/>
          </w:tcPr>
          <w:p w14:paraId="0CB84243" w14:textId="13AB306E" w:rsidR="00382566" w:rsidRPr="003C1093" w:rsidRDefault="00382566" w:rsidP="00F976EB">
            <w:pPr>
              <w:spacing w:line="240" w:lineRule="auto"/>
              <w:jc w:val="left"/>
            </w:pPr>
            <w:r w:rsidRPr="003C1093">
              <w:rPr>
                <w:kern w:val="24"/>
              </w:rPr>
              <w:t>Isle of Man</w:t>
            </w:r>
          </w:p>
        </w:tc>
        <w:tc>
          <w:tcPr>
            <w:tcW w:w="1268" w:type="dxa"/>
            <w:vAlign w:val="center"/>
          </w:tcPr>
          <w:p w14:paraId="13D2C9A7" w14:textId="6EF76CEF" w:rsidR="00382566" w:rsidRPr="003C1093" w:rsidRDefault="00382566" w:rsidP="00F976EB">
            <w:pPr>
              <w:spacing w:line="240" w:lineRule="auto"/>
              <w:jc w:val="center"/>
            </w:pPr>
            <w:r w:rsidRPr="003C1093">
              <w:rPr>
                <w:rFonts w:eastAsiaTheme="minorEastAsia"/>
                <w:kern w:val="24"/>
              </w:rPr>
              <w:t>0.039</w:t>
            </w:r>
          </w:p>
        </w:tc>
        <w:tc>
          <w:tcPr>
            <w:tcW w:w="2038" w:type="dxa"/>
            <w:vAlign w:val="center"/>
          </w:tcPr>
          <w:p w14:paraId="60858589" w14:textId="70074916" w:rsidR="00382566" w:rsidRPr="003C1093" w:rsidRDefault="00382566" w:rsidP="00F976EB">
            <w:pPr>
              <w:spacing w:line="240" w:lineRule="auto"/>
              <w:jc w:val="center"/>
              <w:rPr>
                <w:rFonts w:eastAsiaTheme="minorEastAsia"/>
                <w:kern w:val="24"/>
              </w:rPr>
            </w:pPr>
            <w:r>
              <w:rPr>
                <w:rFonts w:eastAsiaTheme="minorEastAsia"/>
                <w:kern w:val="24"/>
              </w:rPr>
              <w:t>7,315</w:t>
            </w:r>
          </w:p>
        </w:tc>
        <w:tc>
          <w:tcPr>
            <w:tcW w:w="2700" w:type="dxa"/>
            <w:vAlign w:val="center"/>
          </w:tcPr>
          <w:p w14:paraId="2DE7800B" w14:textId="520EF110" w:rsidR="00382566" w:rsidRDefault="00382566" w:rsidP="00F976EB">
            <w:pPr>
              <w:spacing w:line="240" w:lineRule="auto"/>
              <w:jc w:val="center"/>
              <w:rPr>
                <w:rFonts w:eastAsiaTheme="minorEastAsia"/>
                <w:kern w:val="24"/>
              </w:rPr>
            </w:pPr>
            <w:r>
              <w:rPr>
                <w:rFonts w:eastAsiaTheme="minorEastAsia"/>
                <w:kern w:val="24"/>
              </w:rPr>
              <w:t>1.90</w:t>
            </w:r>
          </w:p>
        </w:tc>
        <w:tc>
          <w:tcPr>
            <w:tcW w:w="2417" w:type="dxa"/>
            <w:vAlign w:val="center"/>
          </w:tcPr>
          <w:p w14:paraId="401C5865" w14:textId="3D603BC9" w:rsidR="00382566" w:rsidRDefault="00382566" w:rsidP="00F976EB">
            <w:pPr>
              <w:spacing w:line="240" w:lineRule="auto"/>
              <w:jc w:val="center"/>
              <w:rPr>
                <w:rFonts w:eastAsiaTheme="minorEastAsia"/>
                <w:kern w:val="24"/>
              </w:rPr>
            </w:pPr>
            <w:r>
              <w:rPr>
                <w:rFonts w:eastAsiaTheme="minorEastAsia"/>
                <w:kern w:val="24"/>
              </w:rPr>
              <w:t>High Income</w:t>
            </w:r>
          </w:p>
        </w:tc>
      </w:tr>
      <w:tr w:rsidR="00382566" w:rsidRPr="00452354" w14:paraId="3B79B126" w14:textId="1A77E446" w:rsidTr="00F976EB">
        <w:trPr>
          <w:jc w:val="center"/>
        </w:trPr>
        <w:tc>
          <w:tcPr>
            <w:tcW w:w="2027" w:type="dxa"/>
            <w:vAlign w:val="center"/>
          </w:tcPr>
          <w:p w14:paraId="37619EF3" w14:textId="160CA28B" w:rsidR="00382566" w:rsidRPr="003C1093" w:rsidRDefault="00382566" w:rsidP="00F976EB">
            <w:pPr>
              <w:spacing w:line="240" w:lineRule="auto"/>
              <w:jc w:val="left"/>
            </w:pPr>
            <w:r w:rsidRPr="003C1093">
              <w:rPr>
                <w:rFonts w:eastAsiaTheme="minorEastAsia"/>
                <w:kern w:val="24"/>
              </w:rPr>
              <w:t>Turkey</w:t>
            </w:r>
          </w:p>
        </w:tc>
        <w:tc>
          <w:tcPr>
            <w:tcW w:w="1268" w:type="dxa"/>
            <w:vAlign w:val="center"/>
          </w:tcPr>
          <w:p w14:paraId="371BAAF1" w14:textId="71CA00CF" w:rsidR="00382566" w:rsidRPr="003C1093" w:rsidRDefault="00382566" w:rsidP="00F976EB">
            <w:pPr>
              <w:spacing w:line="240" w:lineRule="auto"/>
              <w:jc w:val="center"/>
            </w:pPr>
            <w:r w:rsidRPr="003C1093">
              <w:rPr>
                <w:rFonts w:eastAsiaTheme="minorEastAsia"/>
                <w:kern w:val="24"/>
              </w:rPr>
              <w:t>0.240</w:t>
            </w:r>
          </w:p>
        </w:tc>
        <w:tc>
          <w:tcPr>
            <w:tcW w:w="2038" w:type="dxa"/>
            <w:vAlign w:val="center"/>
          </w:tcPr>
          <w:p w14:paraId="01A55CDD" w14:textId="14DAD2E1" w:rsidR="00382566" w:rsidRPr="003C1093" w:rsidRDefault="00382566" w:rsidP="00F976EB">
            <w:pPr>
              <w:spacing w:line="240" w:lineRule="auto"/>
              <w:jc w:val="center"/>
              <w:rPr>
                <w:rFonts w:eastAsiaTheme="minorEastAsia"/>
                <w:kern w:val="24"/>
              </w:rPr>
            </w:pPr>
            <w:r w:rsidRPr="007742B5">
              <w:rPr>
                <w:rFonts w:eastAsiaTheme="minorEastAsia"/>
                <w:kern w:val="24"/>
              </w:rPr>
              <w:t>819,035</w:t>
            </w:r>
          </w:p>
        </w:tc>
        <w:tc>
          <w:tcPr>
            <w:tcW w:w="2700" w:type="dxa"/>
            <w:vAlign w:val="center"/>
          </w:tcPr>
          <w:p w14:paraId="09A890C4" w14:textId="0CFC897D" w:rsidR="00382566" w:rsidRPr="007742B5" w:rsidRDefault="00382566" w:rsidP="00F976EB">
            <w:pPr>
              <w:spacing w:line="240" w:lineRule="auto"/>
              <w:jc w:val="center"/>
              <w:rPr>
                <w:rFonts w:eastAsiaTheme="minorEastAsia"/>
                <w:kern w:val="24"/>
              </w:rPr>
            </w:pPr>
            <w:r>
              <w:rPr>
                <w:rFonts w:eastAsiaTheme="minorEastAsia"/>
                <w:kern w:val="24"/>
              </w:rPr>
              <w:t>14.12</w:t>
            </w:r>
          </w:p>
        </w:tc>
        <w:tc>
          <w:tcPr>
            <w:tcW w:w="2417" w:type="dxa"/>
            <w:vAlign w:val="center"/>
          </w:tcPr>
          <w:p w14:paraId="047D1325" w14:textId="7DD0AE7B" w:rsidR="00382566" w:rsidRDefault="00382566" w:rsidP="00F976EB">
            <w:pPr>
              <w:spacing w:line="240" w:lineRule="auto"/>
              <w:jc w:val="center"/>
              <w:rPr>
                <w:rFonts w:eastAsiaTheme="minorEastAsia"/>
                <w:kern w:val="24"/>
              </w:rPr>
            </w:pPr>
            <w:r>
              <w:rPr>
                <w:rFonts w:eastAsiaTheme="minorEastAsia"/>
                <w:kern w:val="24"/>
              </w:rPr>
              <w:t>Upper Middle Income</w:t>
            </w:r>
          </w:p>
        </w:tc>
      </w:tr>
      <w:tr w:rsidR="00382566" w:rsidRPr="00452354" w14:paraId="2B058440" w14:textId="4D543161" w:rsidTr="00F976EB">
        <w:trPr>
          <w:jc w:val="center"/>
        </w:trPr>
        <w:tc>
          <w:tcPr>
            <w:tcW w:w="2027" w:type="dxa"/>
            <w:vAlign w:val="center"/>
          </w:tcPr>
          <w:p w14:paraId="468DD13A" w14:textId="78EB7AC5" w:rsidR="00382566" w:rsidRPr="003C1093" w:rsidRDefault="00382566" w:rsidP="00F976EB">
            <w:pPr>
              <w:spacing w:line="240" w:lineRule="auto"/>
              <w:jc w:val="left"/>
            </w:pPr>
            <w:r w:rsidRPr="003C1093">
              <w:rPr>
                <w:rFonts w:eastAsiaTheme="minorEastAsia"/>
                <w:kern w:val="24"/>
              </w:rPr>
              <w:t>Malta</w:t>
            </w:r>
          </w:p>
        </w:tc>
        <w:tc>
          <w:tcPr>
            <w:tcW w:w="1268" w:type="dxa"/>
            <w:vAlign w:val="center"/>
          </w:tcPr>
          <w:p w14:paraId="49A0706B" w14:textId="18BFB8C8" w:rsidR="00382566" w:rsidRPr="003C1093" w:rsidRDefault="00382566" w:rsidP="00F976EB">
            <w:pPr>
              <w:spacing w:line="240" w:lineRule="auto"/>
              <w:jc w:val="center"/>
            </w:pPr>
            <w:r w:rsidRPr="003C1093">
              <w:rPr>
                <w:rFonts w:eastAsiaTheme="minorEastAsia"/>
                <w:kern w:val="24"/>
              </w:rPr>
              <w:t>0.354</w:t>
            </w:r>
          </w:p>
        </w:tc>
        <w:tc>
          <w:tcPr>
            <w:tcW w:w="2038" w:type="dxa"/>
            <w:vAlign w:val="center"/>
          </w:tcPr>
          <w:p w14:paraId="4E031794" w14:textId="1E26B6B1" w:rsidR="00382566" w:rsidRPr="003C1093" w:rsidRDefault="00382566" w:rsidP="00F976EB">
            <w:pPr>
              <w:spacing w:line="240" w:lineRule="auto"/>
              <w:jc w:val="center"/>
              <w:rPr>
                <w:rFonts w:eastAsiaTheme="minorEastAsia"/>
                <w:kern w:val="24"/>
              </w:rPr>
            </w:pPr>
            <w:r w:rsidRPr="007742B5">
              <w:rPr>
                <w:rFonts w:eastAsiaTheme="minorEastAsia"/>
                <w:kern w:val="24"/>
              </w:rPr>
              <w:t>17,364</w:t>
            </w:r>
          </w:p>
        </w:tc>
        <w:tc>
          <w:tcPr>
            <w:tcW w:w="2700" w:type="dxa"/>
            <w:vAlign w:val="center"/>
          </w:tcPr>
          <w:p w14:paraId="2D5D5A8F" w14:textId="5EC4B0FD" w:rsidR="00382566" w:rsidRPr="007742B5" w:rsidRDefault="00382566" w:rsidP="00F976EB">
            <w:pPr>
              <w:spacing w:line="240" w:lineRule="auto"/>
              <w:jc w:val="center"/>
              <w:rPr>
                <w:rFonts w:eastAsiaTheme="minorEastAsia"/>
                <w:kern w:val="24"/>
              </w:rPr>
            </w:pPr>
            <w:r>
              <w:rPr>
                <w:rFonts w:eastAsiaTheme="minorEastAsia"/>
                <w:kern w:val="24"/>
              </w:rPr>
              <w:t>7.70</w:t>
            </w:r>
          </w:p>
        </w:tc>
        <w:tc>
          <w:tcPr>
            <w:tcW w:w="2417" w:type="dxa"/>
            <w:vAlign w:val="center"/>
          </w:tcPr>
          <w:p w14:paraId="31F74642" w14:textId="40224E70" w:rsidR="00382566" w:rsidRDefault="00382566" w:rsidP="00F976EB">
            <w:pPr>
              <w:spacing w:line="240" w:lineRule="auto"/>
              <w:jc w:val="center"/>
              <w:rPr>
                <w:rFonts w:eastAsiaTheme="minorEastAsia"/>
                <w:kern w:val="24"/>
              </w:rPr>
            </w:pPr>
            <w:r>
              <w:rPr>
                <w:rFonts w:eastAsiaTheme="minorEastAsia"/>
                <w:kern w:val="24"/>
              </w:rPr>
              <w:t>High Income</w:t>
            </w:r>
          </w:p>
        </w:tc>
      </w:tr>
      <w:tr w:rsidR="00382566" w:rsidRPr="00452354" w14:paraId="7F60D204" w14:textId="764F1AA7" w:rsidTr="00F976EB">
        <w:trPr>
          <w:jc w:val="center"/>
        </w:trPr>
        <w:tc>
          <w:tcPr>
            <w:tcW w:w="2027" w:type="dxa"/>
            <w:vAlign w:val="center"/>
          </w:tcPr>
          <w:p w14:paraId="0DAF5AC1" w14:textId="1398FA13" w:rsidR="00382566" w:rsidRPr="003C1093" w:rsidRDefault="00382566" w:rsidP="00F976EB">
            <w:pPr>
              <w:spacing w:line="240" w:lineRule="auto"/>
              <w:jc w:val="left"/>
            </w:pPr>
            <w:r w:rsidRPr="003C1093">
              <w:rPr>
                <w:rFonts w:eastAsiaTheme="minorEastAsia"/>
                <w:kern w:val="24"/>
              </w:rPr>
              <w:t>Gibraltar</w:t>
            </w:r>
          </w:p>
        </w:tc>
        <w:tc>
          <w:tcPr>
            <w:tcW w:w="1268" w:type="dxa"/>
            <w:vAlign w:val="center"/>
          </w:tcPr>
          <w:p w14:paraId="1B3946E0" w14:textId="18EF78A3" w:rsidR="00382566" w:rsidRPr="003C1093" w:rsidRDefault="00382566" w:rsidP="00F976EB">
            <w:pPr>
              <w:spacing w:line="240" w:lineRule="auto"/>
              <w:jc w:val="center"/>
            </w:pPr>
            <w:r w:rsidRPr="003C1093">
              <w:rPr>
                <w:rFonts w:eastAsiaTheme="minorEastAsia"/>
                <w:kern w:val="24"/>
              </w:rPr>
              <w:t>0.372</w:t>
            </w:r>
          </w:p>
        </w:tc>
        <w:tc>
          <w:tcPr>
            <w:tcW w:w="2038" w:type="dxa"/>
            <w:vAlign w:val="center"/>
          </w:tcPr>
          <w:p w14:paraId="5BCB406B" w14:textId="60060350" w:rsidR="00382566" w:rsidRPr="003C1093" w:rsidRDefault="00382566" w:rsidP="00F976EB">
            <w:pPr>
              <w:spacing w:line="240" w:lineRule="auto"/>
              <w:jc w:val="center"/>
              <w:rPr>
                <w:rFonts w:eastAsiaTheme="minorEastAsia"/>
                <w:kern w:val="24"/>
              </w:rPr>
            </w:pPr>
            <w:r>
              <w:rPr>
                <w:rFonts w:eastAsiaTheme="minorEastAsia"/>
                <w:kern w:val="24"/>
              </w:rPr>
              <w:t>-</w:t>
            </w:r>
          </w:p>
        </w:tc>
        <w:tc>
          <w:tcPr>
            <w:tcW w:w="2700" w:type="dxa"/>
            <w:vAlign w:val="center"/>
          </w:tcPr>
          <w:p w14:paraId="3CC40D9B" w14:textId="3AC6B699" w:rsidR="00382566" w:rsidRDefault="00382566" w:rsidP="00F976EB">
            <w:pPr>
              <w:spacing w:line="240" w:lineRule="auto"/>
              <w:jc w:val="center"/>
              <w:rPr>
                <w:rFonts w:eastAsiaTheme="minorEastAsia"/>
                <w:kern w:val="24"/>
              </w:rPr>
            </w:pPr>
            <w:r>
              <w:rPr>
                <w:rFonts w:eastAsiaTheme="minorEastAsia"/>
                <w:kern w:val="24"/>
              </w:rPr>
              <w:t>0</w:t>
            </w:r>
          </w:p>
        </w:tc>
        <w:tc>
          <w:tcPr>
            <w:tcW w:w="2417" w:type="dxa"/>
            <w:vAlign w:val="center"/>
          </w:tcPr>
          <w:p w14:paraId="53BE8036" w14:textId="7F27F560" w:rsidR="00382566" w:rsidRDefault="00382566" w:rsidP="00F976EB">
            <w:pPr>
              <w:spacing w:line="240" w:lineRule="auto"/>
              <w:jc w:val="center"/>
              <w:rPr>
                <w:rFonts w:eastAsiaTheme="minorEastAsia"/>
                <w:kern w:val="24"/>
              </w:rPr>
            </w:pPr>
            <w:r>
              <w:rPr>
                <w:rFonts w:eastAsiaTheme="minorEastAsia"/>
                <w:kern w:val="24"/>
              </w:rPr>
              <w:t>High Income</w:t>
            </w:r>
          </w:p>
        </w:tc>
      </w:tr>
    </w:tbl>
    <w:p w14:paraId="4065F111" w14:textId="77777777" w:rsidR="00C76665" w:rsidRDefault="00C76665" w:rsidP="00747427">
      <w:pPr>
        <w:spacing w:line="240" w:lineRule="auto"/>
      </w:pPr>
    </w:p>
    <w:p w14:paraId="21DDFEB5" w14:textId="22753FB2" w:rsidR="00C76665" w:rsidRDefault="00C76665" w:rsidP="00747427">
      <w:pPr>
        <w:spacing w:line="240" w:lineRule="auto"/>
        <w:jc w:val="center"/>
      </w:pPr>
      <w:r>
        <w:rPr>
          <w:u w:val="single"/>
        </w:rPr>
        <w:t>Table 2</w:t>
      </w:r>
      <w:r w:rsidR="0027411C">
        <w:rPr>
          <w:u w:val="single"/>
        </w:rPr>
        <w:t>1</w:t>
      </w:r>
      <w:r>
        <w:rPr>
          <w:u w:val="single"/>
        </w:rPr>
        <w:t>: Top 5 countries with lowest sentiment</w:t>
      </w:r>
    </w:p>
    <w:p w14:paraId="45CF20E1" w14:textId="15F1E477" w:rsidR="00C76665" w:rsidRDefault="00C76665" w:rsidP="00747427">
      <w:pPr>
        <w:spacing w:line="240" w:lineRule="auto"/>
      </w:pPr>
    </w:p>
    <w:p w14:paraId="7BD65A3B" w14:textId="22025BFB" w:rsidR="00C76665" w:rsidRDefault="00C76665" w:rsidP="00747427">
      <w:pPr>
        <w:spacing w:line="240" w:lineRule="auto"/>
      </w:pPr>
      <w:commentRangeStart w:id="1079"/>
      <w:r>
        <w:t>Figure 1</w:t>
      </w:r>
      <w:r w:rsidR="0027411C">
        <w:t>2</w:t>
      </w:r>
      <w:r>
        <w:t xml:space="preserve"> is a screenshot of an interactive choropleth showing the average sentiment of each European country.</w:t>
      </w:r>
      <w:r w:rsidR="00503207">
        <w:t xml:space="preserve"> </w:t>
      </w:r>
      <w:r w:rsidR="00503207" w:rsidRPr="00503207">
        <w:t>The country with the highest sentiment is Lithuania, which is in dark blue, and the country with the lowest sentiment is the Republic of Slovenia in dark red.</w:t>
      </w:r>
      <w:r w:rsidR="00503207">
        <w:t xml:space="preserve"> </w:t>
      </w:r>
      <w:r w:rsidR="00503207" w:rsidRPr="00503207">
        <w:t xml:space="preserve">Once again, it is important to note that apart from the Republic of Slovenia, the average score of all </w:t>
      </w:r>
      <w:r w:rsidR="00503207">
        <w:t xml:space="preserve">other </w:t>
      </w:r>
      <w:r w:rsidR="00503207" w:rsidRPr="00503207">
        <w:t>European countries is greater than 0.</w:t>
      </w:r>
      <w:r w:rsidR="00503207">
        <w:t xml:space="preserve"> </w:t>
      </w:r>
      <w:r w:rsidR="00503207" w:rsidRPr="00757CE4">
        <w:t xml:space="preserve">The scale in </w:t>
      </w:r>
      <w:r w:rsidR="00503207">
        <w:t>Figure 1</w:t>
      </w:r>
      <w:r w:rsidR="005D6E5F">
        <w:t>2</w:t>
      </w:r>
      <w:r w:rsidR="00503207">
        <w:t xml:space="preserve"> </w:t>
      </w:r>
      <w:r w:rsidR="00503207" w:rsidRPr="00757CE4">
        <w:t xml:space="preserve">is meant to contrast the </w:t>
      </w:r>
      <w:r w:rsidR="007B1D16">
        <w:t>subtle</w:t>
      </w:r>
      <w:r w:rsidR="00503207" w:rsidRPr="00757CE4">
        <w:t xml:space="preserve"> differences </w:t>
      </w:r>
      <w:r w:rsidR="00503207">
        <w:t>showing</w:t>
      </w:r>
      <w:r w:rsidR="00503207" w:rsidRPr="00757CE4">
        <w:t xml:space="preserve"> how positive</w:t>
      </w:r>
      <w:r w:rsidR="00503207">
        <w:t xml:space="preserve"> the sentiment of</w:t>
      </w:r>
      <w:r w:rsidR="00503207" w:rsidRPr="00757CE4">
        <w:t xml:space="preserve"> each state is.</w:t>
      </w:r>
      <w:commentRangeEnd w:id="1079"/>
      <w:r w:rsidR="00784571">
        <w:rPr>
          <w:rStyle w:val="CommentReference"/>
        </w:rPr>
        <w:commentReference w:id="1079"/>
      </w:r>
    </w:p>
    <w:p w14:paraId="4932F16F" w14:textId="036FE669" w:rsidR="0002558F" w:rsidRDefault="0002558F" w:rsidP="00747427">
      <w:pPr>
        <w:spacing w:line="240" w:lineRule="auto"/>
      </w:pPr>
    </w:p>
    <w:p w14:paraId="188BA101" w14:textId="69D4F472" w:rsidR="002F2462" w:rsidRDefault="002F2462" w:rsidP="00747427">
      <w:pPr>
        <w:spacing w:line="240" w:lineRule="auto"/>
      </w:pPr>
      <w:commentRangeStart w:id="1080"/>
      <w:r w:rsidRPr="002F2462">
        <w:rPr>
          <w:noProof/>
          <w:lang w:val="en-SG" w:eastAsia="en-SG"/>
        </w:rPr>
        <w:lastRenderedPageBreak/>
        <w:drawing>
          <wp:inline distT="0" distB="0" distL="0" distR="0" wp14:anchorId="29B2A457" wp14:editId="41285CCF">
            <wp:extent cx="6642100" cy="61188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2100" cy="6118860"/>
                    </a:xfrm>
                    <a:prstGeom prst="rect">
                      <a:avLst/>
                    </a:prstGeom>
                  </pic:spPr>
                </pic:pic>
              </a:graphicData>
            </a:graphic>
          </wp:inline>
        </w:drawing>
      </w:r>
    </w:p>
    <w:p w14:paraId="46B767F3" w14:textId="13A91AB8" w:rsidR="001A4FC2" w:rsidRPr="00503207" w:rsidRDefault="0002558F" w:rsidP="00747427">
      <w:pPr>
        <w:spacing w:line="240" w:lineRule="auto"/>
        <w:jc w:val="center"/>
        <w:rPr>
          <w:u w:val="single"/>
        </w:rPr>
      </w:pPr>
      <w:r w:rsidRPr="00CA28A6">
        <w:rPr>
          <w:u w:val="single"/>
        </w:rPr>
        <w:t>Figure 1</w:t>
      </w:r>
      <w:r w:rsidR="0027411C">
        <w:rPr>
          <w:u w:val="single"/>
        </w:rPr>
        <w:t>2</w:t>
      </w:r>
      <w:r>
        <w:rPr>
          <w:u w:val="single"/>
        </w:rPr>
        <w:t xml:space="preserve">: </w:t>
      </w:r>
      <w:r w:rsidR="00503207">
        <w:rPr>
          <w:u w:val="single"/>
        </w:rPr>
        <w:t xml:space="preserve">Choropleth showing average </w:t>
      </w:r>
      <w:r>
        <w:rPr>
          <w:u w:val="single"/>
        </w:rPr>
        <w:t>sentiment of European countries</w:t>
      </w:r>
      <w:commentRangeEnd w:id="1080"/>
      <w:r w:rsidR="00784571">
        <w:rPr>
          <w:rStyle w:val="CommentReference"/>
        </w:rPr>
        <w:commentReference w:id="1080"/>
      </w:r>
    </w:p>
    <w:p w14:paraId="64500879" w14:textId="6D6204B0" w:rsidR="00BB27F8" w:rsidRDefault="00BB27F8" w:rsidP="00747427">
      <w:pPr>
        <w:spacing w:line="240" w:lineRule="auto"/>
      </w:pPr>
    </w:p>
    <w:p w14:paraId="645AC201" w14:textId="46794990" w:rsidR="00BB27F8" w:rsidRDefault="00B37419" w:rsidP="00E31F24">
      <w:pPr>
        <w:pStyle w:val="Heading1"/>
      </w:pPr>
      <w:bookmarkStart w:id="1081" w:name="_Toc118671842"/>
      <w:bookmarkStart w:id="1082" w:name="_Toc118686447"/>
      <w:commentRangeStart w:id="1083"/>
      <w:r>
        <w:t>Recommendations</w:t>
      </w:r>
      <w:bookmarkEnd w:id="1081"/>
      <w:bookmarkEnd w:id="1082"/>
      <w:commentRangeEnd w:id="1083"/>
      <w:r w:rsidR="006941FC">
        <w:rPr>
          <w:rStyle w:val="CommentReference"/>
          <w:b w:val="0"/>
          <w:bCs w:val="0"/>
          <w:u w:val="none"/>
          <w:lang w:val="en-GB"/>
        </w:rPr>
        <w:commentReference w:id="1083"/>
      </w:r>
    </w:p>
    <w:p w14:paraId="52AF502A" w14:textId="7F11EE6B" w:rsidR="00513D7F" w:rsidRPr="00513D7F" w:rsidRDefault="00513D7F" w:rsidP="00747427">
      <w:pPr>
        <w:spacing w:line="240" w:lineRule="auto"/>
      </w:pPr>
      <w:r>
        <w:t>The following are some recommendations</w:t>
      </w:r>
      <w:r w:rsidRPr="00513D7F">
        <w:t xml:space="preserve"> for future work</w:t>
      </w:r>
      <w:r>
        <w:t>,</w:t>
      </w:r>
      <w:r w:rsidRPr="00513D7F">
        <w:t xml:space="preserve"> given more time.</w:t>
      </w:r>
      <w:r>
        <w:t xml:space="preserve"> </w:t>
      </w:r>
      <w:r w:rsidRPr="00513D7F">
        <w:t>Firstly, it will be to expand the sources for data collection. As found in the study by Kim et al</w:t>
      </w:r>
      <w:r w:rsidR="007F7EE1">
        <w:t>. (2021)</w:t>
      </w:r>
      <w:r w:rsidRPr="00513D7F">
        <w:t>, data from Twitter may not be fully representative due to the demographics of the platform.</w:t>
      </w:r>
      <w:r w:rsidR="007F7EE1">
        <w:t xml:space="preserve"> </w:t>
      </w:r>
      <w:r w:rsidRPr="00513D7F">
        <w:t xml:space="preserve">Twitter users are younger and </w:t>
      </w:r>
      <w:r w:rsidR="007F7EE1">
        <w:t xml:space="preserve">more </w:t>
      </w:r>
      <w:r w:rsidRPr="00513D7F">
        <w:t xml:space="preserve">politically liberal, hence </w:t>
      </w:r>
      <w:r w:rsidR="0022171A">
        <w:t xml:space="preserve">would </w:t>
      </w:r>
      <w:r w:rsidRPr="00513D7F">
        <w:t xml:space="preserve">tend to favour </w:t>
      </w:r>
      <w:r w:rsidR="0022171A">
        <w:t>low-carbon</w:t>
      </w:r>
      <w:r w:rsidRPr="00513D7F">
        <w:t xml:space="preserve"> energy development and possibly inflat</w:t>
      </w:r>
      <w:r w:rsidR="0022171A">
        <w:t>e</w:t>
      </w:r>
      <w:r w:rsidRPr="00513D7F">
        <w:t xml:space="preserve"> the sentiment score</w:t>
      </w:r>
      <w:r w:rsidR="0022171A">
        <w:t>s in this analysis</w:t>
      </w:r>
      <w:r w:rsidRPr="00513D7F">
        <w:t xml:space="preserve"> </w:t>
      </w:r>
      <w:r w:rsidR="0022171A">
        <w:t>compared to the</w:t>
      </w:r>
      <w:r w:rsidRPr="00513D7F">
        <w:t xml:space="preserve"> true sentiment</w:t>
      </w:r>
      <w:r w:rsidR="0022171A">
        <w:t>s</w:t>
      </w:r>
      <w:r w:rsidR="000656F6">
        <w:t xml:space="preserve"> (</w:t>
      </w:r>
      <w:r w:rsidR="000656F6" w:rsidRPr="00513D7F">
        <w:t>Kim et al</w:t>
      </w:r>
      <w:r w:rsidR="000656F6">
        <w:t>., 2021)</w:t>
      </w:r>
      <w:r w:rsidRPr="00513D7F">
        <w:t>.</w:t>
      </w:r>
      <w:r w:rsidR="00DD6695">
        <w:t xml:space="preserve"> </w:t>
      </w:r>
      <w:r w:rsidR="009063A2" w:rsidRPr="00513D7F">
        <w:t>For future works, we can consider expanding data collections to include more platforms such as Facebook and Reddit</w:t>
      </w:r>
      <w:r w:rsidR="009063A2">
        <w:t>.</w:t>
      </w:r>
      <w:r w:rsidR="00A422BD">
        <w:t xml:space="preserve"> </w:t>
      </w:r>
      <w:r w:rsidR="00DD6695">
        <w:t xml:space="preserve">Furthermore, </w:t>
      </w:r>
      <w:r w:rsidR="007561C8">
        <w:t xml:space="preserve">differing </w:t>
      </w:r>
      <w:r w:rsidR="00FF043E">
        <w:t xml:space="preserve">adoption rates of internet and social media in some countries may cause a selection bias. This is likely so for </w:t>
      </w:r>
      <w:r w:rsidR="007561C8">
        <w:t>lower-income</w:t>
      </w:r>
      <w:r w:rsidR="00B30118">
        <w:t xml:space="preserve"> and</w:t>
      </w:r>
      <w:r w:rsidR="007561C8">
        <w:t xml:space="preserve"> older populations or </w:t>
      </w:r>
      <w:r w:rsidR="00B30118">
        <w:t>segments</w:t>
      </w:r>
      <w:r w:rsidR="007561C8">
        <w:t xml:space="preserve"> with lower education</w:t>
      </w:r>
      <w:r w:rsidR="000656F6">
        <w:t xml:space="preserve"> (Zhang et al., 2022)</w:t>
      </w:r>
      <w:r w:rsidR="007561C8">
        <w:t>.</w:t>
      </w:r>
      <w:r w:rsidR="00293E07">
        <w:t xml:space="preserve"> This is especially applicable to Europe where </w:t>
      </w:r>
      <w:r w:rsidR="00451FCE">
        <w:t>internet usage is higher amongst aged segments in Northern Europe compared to Southern Europe (Zhang et al., 2022).</w:t>
      </w:r>
      <w:r w:rsidR="009063A2">
        <w:t xml:space="preserve"> </w:t>
      </w:r>
      <w:r w:rsidR="003C5264">
        <w:t>Zhang et al. (2022) also named a</w:t>
      </w:r>
      <w:r w:rsidR="00D4624E">
        <w:t>nother</w:t>
      </w:r>
      <w:r w:rsidR="003C5264">
        <w:t xml:space="preserve"> limitation of data collection using social media, which is </w:t>
      </w:r>
      <w:r w:rsidR="00D4624E">
        <w:t>missing crucial details about participants</w:t>
      </w:r>
      <w:r w:rsidR="00796D65">
        <w:t xml:space="preserve"> such as their social and demographic attributes. This limitation is also applicable to this study as </w:t>
      </w:r>
      <w:r w:rsidR="007C30FA">
        <w:t>such details may help uncover valuable insights on varying demographics and their perceptions of low-carbon energy sources.</w:t>
      </w:r>
      <w:r w:rsidRPr="00513D7F">
        <w:t xml:space="preserve"> </w:t>
      </w:r>
      <w:r w:rsidR="00952EFA">
        <w:t xml:space="preserve">Thus, it is worth considering </w:t>
      </w:r>
      <w:r w:rsidR="00652A60">
        <w:t xml:space="preserve">adding </w:t>
      </w:r>
      <w:r w:rsidRPr="00513D7F">
        <w:t xml:space="preserve">conventional </w:t>
      </w:r>
      <w:r w:rsidR="00652A60">
        <w:t xml:space="preserve">data </w:t>
      </w:r>
      <w:r w:rsidRPr="00513D7F">
        <w:t>collection methods</w:t>
      </w:r>
      <w:r w:rsidR="00652A60">
        <w:t xml:space="preserve"> in future works</w:t>
      </w:r>
      <w:r w:rsidRPr="00513D7F">
        <w:t xml:space="preserve"> to </w:t>
      </w:r>
      <w:r w:rsidR="00A422BD">
        <w:t xml:space="preserve">have more details about participants and </w:t>
      </w:r>
      <w:r w:rsidRPr="00513D7F">
        <w:t xml:space="preserve">capture </w:t>
      </w:r>
      <w:r w:rsidR="00A422BD">
        <w:t xml:space="preserve">opinions of </w:t>
      </w:r>
      <w:r w:rsidRPr="00513D7F">
        <w:t>older populations with no access to the internet.</w:t>
      </w:r>
    </w:p>
    <w:p w14:paraId="2AA341CC" w14:textId="77777777" w:rsidR="00513D7F" w:rsidRPr="00513D7F" w:rsidRDefault="00513D7F" w:rsidP="00747427">
      <w:pPr>
        <w:spacing w:line="240" w:lineRule="auto"/>
      </w:pPr>
    </w:p>
    <w:p w14:paraId="598EE6DD" w14:textId="1997C4FE" w:rsidR="003C62CB" w:rsidRDefault="00513D7F" w:rsidP="00747427">
      <w:pPr>
        <w:spacing w:line="240" w:lineRule="auto"/>
      </w:pPr>
      <w:r w:rsidRPr="00513D7F">
        <w:t xml:space="preserve">Secondly, to expand and include more languages in the analysis. European languages were not factored in this study due to </w:t>
      </w:r>
      <w:r w:rsidR="00A63A0D">
        <w:t xml:space="preserve">linguistic </w:t>
      </w:r>
      <w:r w:rsidRPr="00513D7F">
        <w:t xml:space="preserve">limitations of both </w:t>
      </w:r>
      <w:r w:rsidR="00581814">
        <w:t>the researcher</w:t>
      </w:r>
      <w:r w:rsidRPr="00513D7F">
        <w:t xml:space="preserve"> and the model. This caused a bias </w:t>
      </w:r>
      <w:r w:rsidR="003C3860">
        <w:t xml:space="preserve">especially in Europe data as tweets </w:t>
      </w:r>
      <w:r w:rsidR="001B558B">
        <w:t>in</w:t>
      </w:r>
      <w:r w:rsidR="003C3860">
        <w:t xml:space="preserve"> </w:t>
      </w:r>
      <w:r w:rsidR="001B558B">
        <w:t>major</w:t>
      </w:r>
      <w:r w:rsidR="003C3860">
        <w:t xml:space="preserve"> European </w:t>
      </w:r>
      <w:r w:rsidR="001B558B">
        <w:t>languages</w:t>
      </w:r>
      <w:r w:rsidR="003C3860">
        <w:t xml:space="preserve"> were not collected. </w:t>
      </w:r>
      <w:r w:rsidR="001B558B">
        <w:t>Consequently,</w:t>
      </w:r>
      <w:r w:rsidRPr="00513D7F">
        <w:t xml:space="preserve"> the U</w:t>
      </w:r>
      <w:r w:rsidR="00A63A0D">
        <w:t xml:space="preserve">nited </w:t>
      </w:r>
      <w:r w:rsidRPr="00513D7F">
        <w:t>K</w:t>
      </w:r>
      <w:r w:rsidR="00A63A0D">
        <w:t>ingdom</w:t>
      </w:r>
      <w:r w:rsidR="001B558B">
        <w:t>, where English is the main spoken language,</w:t>
      </w:r>
      <w:r w:rsidRPr="00513D7F">
        <w:t xml:space="preserve"> made up the vast majority of tweets from Europe.</w:t>
      </w:r>
      <w:r w:rsidR="001B558B">
        <w:t xml:space="preserve"> </w:t>
      </w:r>
      <w:proofErr w:type="spellStart"/>
      <w:r w:rsidRPr="00513D7F">
        <w:t>Dahal</w:t>
      </w:r>
      <w:proofErr w:type="spellEnd"/>
      <w:r w:rsidRPr="00513D7F">
        <w:t xml:space="preserve"> et al.</w:t>
      </w:r>
      <w:r w:rsidR="001B558B">
        <w:t xml:space="preserve"> </w:t>
      </w:r>
      <w:r w:rsidR="001B558B" w:rsidRPr="00EC4649">
        <w:rPr>
          <w:lang w:val="en-SG"/>
        </w:rPr>
        <w:t>(2019)</w:t>
      </w:r>
      <w:r w:rsidRPr="00513D7F">
        <w:t xml:space="preserve"> faced a similar limitation and suggested translating tweets or adopting a supervised sentiment analysis technique that can handle multiple languages if there is enough data in foreign languages.</w:t>
      </w:r>
      <w:r w:rsidR="00724C9D">
        <w:t xml:space="preserve"> It is recommended to take on </w:t>
      </w:r>
      <w:r w:rsidR="00300FA2">
        <w:t xml:space="preserve">the suggested </w:t>
      </w:r>
      <w:r w:rsidR="00724C9D">
        <w:t>approach for future work</w:t>
      </w:r>
      <w:r w:rsidR="00300FA2">
        <w:t xml:space="preserve"> if there are sufficient computational and time resources.</w:t>
      </w:r>
    </w:p>
    <w:p w14:paraId="6E6D15B8" w14:textId="7A5F2332" w:rsidR="00C570BC" w:rsidRDefault="00C570BC" w:rsidP="00747427">
      <w:pPr>
        <w:spacing w:line="240" w:lineRule="auto"/>
      </w:pPr>
    </w:p>
    <w:p w14:paraId="2ED629D4" w14:textId="122B5FCA" w:rsidR="00C570BC" w:rsidRDefault="00C570BC" w:rsidP="00747427">
      <w:pPr>
        <w:spacing w:line="240" w:lineRule="auto"/>
      </w:pPr>
      <w:r>
        <w:t xml:space="preserve">Lastly, another recommendation to improve on for future work is to </w:t>
      </w:r>
      <w:r w:rsidR="00C41721">
        <w:t>extend the time frame of the analysis. The data used in this study spans over a one-year period</w:t>
      </w:r>
      <w:r w:rsidR="00DF6B1D">
        <w:t>. Extending the period where data is collected will allow for a more in-depth analysis on how tweet volume and sentiments evolve over longer periods of time.</w:t>
      </w:r>
    </w:p>
    <w:p w14:paraId="7597063B" w14:textId="11700457" w:rsidR="00FE2CB3" w:rsidRDefault="00FE2CB3" w:rsidP="00747427">
      <w:pPr>
        <w:spacing w:line="240" w:lineRule="auto"/>
      </w:pPr>
    </w:p>
    <w:p w14:paraId="11632997" w14:textId="30BCFC0B" w:rsidR="00300FA2" w:rsidRDefault="00300FA2" w:rsidP="00E31F24">
      <w:pPr>
        <w:pStyle w:val="Heading1"/>
      </w:pPr>
      <w:bookmarkStart w:id="1084" w:name="_Toc118671843"/>
      <w:bookmarkStart w:id="1085" w:name="_Toc118686448"/>
      <w:r>
        <w:t>Conclusion</w:t>
      </w:r>
      <w:bookmarkEnd w:id="1084"/>
      <w:bookmarkEnd w:id="1085"/>
    </w:p>
    <w:p w14:paraId="250FD2CC" w14:textId="749CD8F4" w:rsidR="00C45817" w:rsidRDefault="00B43393" w:rsidP="00747427">
      <w:pPr>
        <w:spacing w:line="240" w:lineRule="auto"/>
      </w:pPr>
      <w:r>
        <w:t xml:space="preserve">The objective of this study is to </w:t>
      </w:r>
      <w:r w:rsidR="00050092">
        <w:t xml:space="preserve">analyse public sentiment </w:t>
      </w:r>
      <w:r w:rsidR="008D5707">
        <w:t>towards low-carbon energy sources from a geospatial and temporal perspective</w:t>
      </w:r>
      <w:r w:rsidR="008D1F0B">
        <w:t>, by using Twitter as a data source</w:t>
      </w:r>
      <w:r w:rsidR="004272AA">
        <w:t>.</w:t>
      </w:r>
      <w:r w:rsidR="001C4E68">
        <w:t xml:space="preserve"> </w:t>
      </w:r>
      <w:r w:rsidR="009A284C">
        <w:t>The</w:t>
      </w:r>
      <w:r w:rsidR="00AA0FF2">
        <w:t xml:space="preserve"> analysis </w:t>
      </w:r>
      <w:r w:rsidR="009A284C">
        <w:t xml:space="preserve">is based on </w:t>
      </w:r>
      <w:r w:rsidR="008D1F0B">
        <w:t xml:space="preserve">tweets collected from </w:t>
      </w:r>
      <w:r w:rsidR="009A284C">
        <w:t>Europe and the US</w:t>
      </w:r>
      <w:r w:rsidR="008D1F0B">
        <w:t xml:space="preserve"> over a one-year period.</w:t>
      </w:r>
      <w:r w:rsidR="00E31059">
        <w:t xml:space="preserve"> We first conducted volume analysis where we found that </w:t>
      </w:r>
      <w:r w:rsidR="00C43AF7">
        <w:t>spikes in tweet volume was in correspondence</w:t>
      </w:r>
      <w:r w:rsidR="00EB204D">
        <w:t xml:space="preserve"> to significant real-world events</w:t>
      </w:r>
      <w:r w:rsidR="00E75FC1">
        <w:t xml:space="preserve"> such as the COP26 and the Russia-Ukraine war</w:t>
      </w:r>
      <w:r w:rsidR="00E31059">
        <w:t>.</w:t>
      </w:r>
    </w:p>
    <w:p w14:paraId="5E0A8295" w14:textId="77777777" w:rsidR="00C45817" w:rsidRDefault="00C45817" w:rsidP="00747427">
      <w:pPr>
        <w:spacing w:line="240" w:lineRule="auto"/>
      </w:pPr>
    </w:p>
    <w:p w14:paraId="20A17319" w14:textId="293431C4" w:rsidR="00300FA2" w:rsidRDefault="00135ACD" w:rsidP="00747427">
      <w:pPr>
        <w:spacing w:line="240" w:lineRule="auto"/>
      </w:pPr>
      <w:r>
        <w:t>We then conducted sentiment analysis using VADER</w:t>
      </w:r>
      <w:r w:rsidR="00C45817">
        <w:t xml:space="preserve"> and found that </w:t>
      </w:r>
      <w:r w:rsidR="00C45817" w:rsidRPr="00C45817">
        <w:t xml:space="preserve">public sentiment </w:t>
      </w:r>
      <w:r w:rsidR="00C45817">
        <w:t xml:space="preserve">towards low-carbon energy sources </w:t>
      </w:r>
      <w:r w:rsidR="00C45817" w:rsidRPr="00C45817">
        <w:t xml:space="preserve">in </w:t>
      </w:r>
      <w:r w:rsidR="00C45817">
        <w:t xml:space="preserve">the </w:t>
      </w:r>
      <w:r w:rsidR="00C45817" w:rsidRPr="00C45817">
        <w:t>US and Europe is positive</w:t>
      </w:r>
      <w:r w:rsidR="00C45817">
        <w:t xml:space="preserve"> overall</w:t>
      </w:r>
      <w:r w:rsidR="00C45817" w:rsidRPr="00C45817">
        <w:t>.</w:t>
      </w:r>
      <w:r w:rsidR="00C45817">
        <w:t xml:space="preserve"> We also</w:t>
      </w:r>
      <w:r w:rsidR="00C45817" w:rsidRPr="00C45817">
        <w:t xml:space="preserve"> provided a comprehensive overview of the geographical variation in public sentiment across states and countries.</w:t>
      </w:r>
      <w:r w:rsidR="0031058E">
        <w:t xml:space="preserve"> </w:t>
      </w:r>
      <w:r w:rsidR="0031058E" w:rsidRPr="0031058E">
        <w:t xml:space="preserve">Looking at the </w:t>
      </w:r>
      <w:r w:rsidR="0031058E">
        <w:t>geospatial analyses</w:t>
      </w:r>
      <w:r w:rsidR="0031058E" w:rsidRPr="0031058E">
        <w:t>, we can see that the sentiment in certain states and countries are more positive than others.</w:t>
      </w:r>
      <w:r w:rsidR="00DE788D">
        <w:t xml:space="preserve"> </w:t>
      </w:r>
      <w:r w:rsidR="002222DB">
        <w:t>This also</w:t>
      </w:r>
      <w:r w:rsidR="00DE788D">
        <w:t xml:space="preserve"> allowed us to </w:t>
      </w:r>
      <w:r w:rsidR="002222DB">
        <w:t xml:space="preserve">introduce and </w:t>
      </w:r>
      <w:r w:rsidR="00DE788D">
        <w:t xml:space="preserve">compare political factors and how it may </w:t>
      </w:r>
      <w:r w:rsidR="002222DB">
        <w:t>cause</w:t>
      </w:r>
      <w:r w:rsidR="00DE788D">
        <w:t xml:space="preserve"> differing sentiments towards low-carbon energy sources</w:t>
      </w:r>
      <w:r w:rsidR="002222DB">
        <w:t>. H</w:t>
      </w:r>
      <w:r w:rsidR="00DE788D">
        <w:t xml:space="preserve">owever, the differences </w:t>
      </w:r>
      <w:r w:rsidR="003F15E5">
        <w:t xml:space="preserve">in sentiments </w:t>
      </w:r>
      <w:r w:rsidR="00DE788D">
        <w:t>were minor</w:t>
      </w:r>
      <w:r w:rsidR="005A5EF7">
        <w:t>,</w:t>
      </w:r>
      <w:r w:rsidR="002343BB">
        <w:t xml:space="preserve"> which suggest</w:t>
      </w:r>
      <w:r w:rsidR="00745DAB">
        <w:t>s</w:t>
      </w:r>
      <w:r w:rsidR="002343BB">
        <w:t xml:space="preserve"> that regardless of political views, the </w:t>
      </w:r>
      <w:r w:rsidR="00745DAB">
        <w:t>people in each region</w:t>
      </w:r>
      <w:r w:rsidR="002343BB">
        <w:t xml:space="preserve"> share similar sentiments towards low-carbon energy sources.</w:t>
      </w:r>
    </w:p>
    <w:p w14:paraId="5265E872" w14:textId="2A9338C1" w:rsidR="000A57FF" w:rsidRDefault="000A57FF" w:rsidP="00747427">
      <w:pPr>
        <w:spacing w:line="240" w:lineRule="auto"/>
      </w:pPr>
    </w:p>
    <w:p w14:paraId="6CF507B2" w14:textId="2145EF88" w:rsidR="000A57FF" w:rsidRDefault="000F0DE5" w:rsidP="00747427">
      <w:pPr>
        <w:spacing w:line="240" w:lineRule="auto"/>
      </w:pPr>
      <w:r>
        <w:t>We also generated</w:t>
      </w:r>
      <w:r w:rsidR="000A57FF" w:rsidRPr="000A57FF">
        <w:t xml:space="preserve"> frequent keywords derived from positive and negative tweets</w:t>
      </w:r>
      <w:r>
        <w:t>, which</w:t>
      </w:r>
      <w:r w:rsidR="000A57FF" w:rsidRPr="000A57FF">
        <w:t xml:space="preserve"> suggest topics of high importance to the public.</w:t>
      </w:r>
      <w:r>
        <w:t xml:space="preserve"> </w:t>
      </w:r>
      <w:r w:rsidR="000D7DBC">
        <w:t xml:space="preserve">In the United States, the word ‘climate’ was used a lot in positive discussions surrounding President Joe Biden’s climate and energy bill and how it can drive decarbonisation. In Europe, the word ‘price’ appeared frequently in negative tweets with discussions on high gas prices and high prices for green energy. </w:t>
      </w:r>
      <w:r w:rsidR="000A57FF" w:rsidRPr="000A57FF">
        <w:t>States or countries that wish to gain public support for energy transition can consider looking into these areas of high importance</w:t>
      </w:r>
      <w:r w:rsidR="00D71AD1">
        <w:t xml:space="preserve"> when addressing concerns or making key decisions</w:t>
      </w:r>
      <w:r w:rsidR="000A57FF" w:rsidRPr="000A57FF">
        <w:t>.</w:t>
      </w:r>
      <w:r w:rsidR="00D71AD1">
        <w:t xml:space="preserve"> </w:t>
      </w:r>
      <w:r w:rsidR="000A57FF" w:rsidRPr="000A57FF">
        <w:t xml:space="preserve">This information </w:t>
      </w:r>
      <w:r w:rsidR="006B60DB">
        <w:t>may potentially</w:t>
      </w:r>
      <w:r w:rsidR="000A57FF" w:rsidRPr="000A57FF">
        <w:t xml:space="preserve"> aid governments</w:t>
      </w:r>
      <w:r w:rsidR="006B60DB">
        <w:t xml:space="preserve"> </w:t>
      </w:r>
      <w:r w:rsidR="000A57FF" w:rsidRPr="000A57FF">
        <w:t xml:space="preserve">and organisations like </w:t>
      </w:r>
      <w:r w:rsidR="00D71AD1">
        <w:t xml:space="preserve">the </w:t>
      </w:r>
      <w:r w:rsidR="000A57FF" w:rsidRPr="000A57FF">
        <w:t>UN to design better adoption strategies and low-carbon emission policies</w:t>
      </w:r>
      <w:r w:rsidR="00D71AD1">
        <w:t xml:space="preserve"> or initiatives</w:t>
      </w:r>
      <w:r w:rsidR="000A57FF" w:rsidRPr="000A57FF">
        <w:t>.</w:t>
      </w:r>
    </w:p>
    <w:p w14:paraId="280191BF" w14:textId="5F41155E" w:rsidR="00F70432" w:rsidRDefault="00F70432" w:rsidP="00747427">
      <w:pPr>
        <w:spacing w:line="240" w:lineRule="auto"/>
      </w:pPr>
    </w:p>
    <w:p w14:paraId="5E656FFF" w14:textId="77777777" w:rsidR="004A6DA0" w:rsidRDefault="00F70432" w:rsidP="003531C5">
      <w:pPr>
        <w:spacing w:line="240" w:lineRule="auto"/>
        <w:rPr>
          <w:ins w:id="1086" w:author="Munish Kumar" w:date="2023-03-15T18:06:00Z"/>
        </w:rPr>
      </w:pPr>
      <w:r w:rsidRPr="00F70432">
        <w:t>Lastly, this study provides empirical evidence that social media</w:t>
      </w:r>
      <w:r>
        <w:t xml:space="preserve"> platforms like Twitter</w:t>
      </w:r>
      <w:r w:rsidRPr="00F70432">
        <w:t xml:space="preserve"> can be </w:t>
      </w:r>
      <w:r w:rsidR="00763462">
        <w:t>utilised</w:t>
      </w:r>
      <w:r w:rsidRPr="00F70432">
        <w:t xml:space="preserve"> </w:t>
      </w:r>
      <w:r w:rsidR="00E034D2">
        <w:t>to gain easy access to</w:t>
      </w:r>
      <w:r w:rsidRPr="00F70432">
        <w:t xml:space="preserve"> </w:t>
      </w:r>
      <w:r w:rsidR="00763462">
        <w:t xml:space="preserve">international, </w:t>
      </w:r>
      <w:r w:rsidRPr="00F70432">
        <w:t>valuable</w:t>
      </w:r>
      <w:r w:rsidR="00763462">
        <w:t>,</w:t>
      </w:r>
      <w:r>
        <w:t xml:space="preserve"> and</w:t>
      </w:r>
      <w:r w:rsidRPr="00F70432">
        <w:t xml:space="preserve"> real-time information</w:t>
      </w:r>
      <w:r w:rsidR="00763462">
        <w:t xml:space="preserve">. </w:t>
      </w:r>
      <w:r w:rsidR="00E034D2">
        <w:t>This is e</w:t>
      </w:r>
      <w:r w:rsidRPr="00F70432">
        <w:t>specially</w:t>
      </w:r>
      <w:r w:rsidR="00763462">
        <w:t xml:space="preserve"> so</w:t>
      </w:r>
      <w:r w:rsidRPr="00F70432">
        <w:t xml:space="preserve"> when there is a lack of formal statistics or </w:t>
      </w:r>
      <w:r w:rsidR="008B7129">
        <w:t>when it is impractical or costly</w:t>
      </w:r>
      <w:r w:rsidRPr="00F70432">
        <w:t xml:space="preserve"> to </w:t>
      </w:r>
      <w:r w:rsidR="008B7129">
        <w:t xml:space="preserve">use </w:t>
      </w:r>
      <w:r w:rsidRPr="00F70432">
        <w:t xml:space="preserve">conventional </w:t>
      </w:r>
      <w:r>
        <w:t xml:space="preserve">data collection </w:t>
      </w:r>
      <w:r w:rsidRPr="00F70432">
        <w:t>methods.</w:t>
      </w:r>
    </w:p>
    <w:p w14:paraId="6B0605E1" w14:textId="342A860D" w:rsidR="000D7DBC" w:rsidRPr="003531C5" w:rsidRDefault="000D7DBC" w:rsidP="003531C5">
      <w:pPr>
        <w:spacing w:line="240" w:lineRule="auto"/>
      </w:pPr>
      <w:r w:rsidRPr="0077577B">
        <w:rPr>
          <w:b/>
          <w:bCs/>
        </w:rPr>
        <w:br w:type="page"/>
      </w:r>
    </w:p>
    <w:p w14:paraId="7DDA8EAB" w14:textId="7335BDC4" w:rsidR="00CC3A51" w:rsidRDefault="00CC3A51">
      <w:pPr>
        <w:pStyle w:val="Heading1"/>
      </w:pPr>
    </w:p>
    <w:sdt>
      <w:sdtPr>
        <w:rPr>
          <w:b w:val="0"/>
          <w:bCs w:val="0"/>
          <w:u w:val="none"/>
          <w:lang w:val="en-GB"/>
        </w:rPr>
        <w:id w:val="-1614196011"/>
        <w:docPartObj>
          <w:docPartGallery w:val="Bibliographies"/>
          <w:docPartUnique/>
        </w:docPartObj>
      </w:sdtPr>
      <w:sdtEndPr/>
      <w:sdtContent>
        <w:p w14:paraId="4A824400" w14:textId="77777777" w:rsidR="00CC3A51" w:rsidRDefault="00CC3A51">
          <w:pPr>
            <w:pStyle w:val="Heading1"/>
          </w:pPr>
          <w:r>
            <w:t>Bibliography</w:t>
          </w:r>
        </w:p>
        <w:sdt>
          <w:sdtPr>
            <w:id w:val="111145805"/>
            <w:bibliography/>
          </w:sdtPr>
          <w:sdtEndPr/>
          <w:sdtContent>
            <w:p w14:paraId="5DB5C60A" w14:textId="77777777" w:rsidR="00502046" w:rsidRDefault="00CC3A51" w:rsidP="005B6AB9">
              <w:pPr>
                <w:spacing w:line="240" w:lineRule="auto"/>
                <w:rPr>
                  <w:rFonts w:asciiTheme="minorHAnsi" w:hAnsiTheme="minorHAnsi" w:cstheme="minorBidi"/>
                  <w:noProof/>
                  <w:lang w:val="en-SG"/>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9985"/>
              </w:tblGrid>
              <w:tr w:rsidR="00502046" w14:paraId="4B269C10" w14:textId="77777777">
                <w:trPr>
                  <w:divId w:val="1566136897"/>
                  <w:tblCellSpacing w:w="15" w:type="dxa"/>
                </w:trPr>
                <w:tc>
                  <w:tcPr>
                    <w:tcW w:w="50" w:type="pct"/>
                    <w:hideMark/>
                  </w:tcPr>
                  <w:p w14:paraId="06D423C3" w14:textId="35D23E88" w:rsidR="00502046" w:rsidRDefault="00502046">
                    <w:pPr>
                      <w:pStyle w:val="Bibliography"/>
                      <w:rPr>
                        <w:noProof/>
                        <w:lang w:val="en-SG"/>
                      </w:rPr>
                    </w:pPr>
                    <w:r>
                      <w:rPr>
                        <w:noProof/>
                        <w:lang w:val="en-SG"/>
                      </w:rPr>
                      <w:t xml:space="preserve">[1] </w:t>
                    </w:r>
                  </w:p>
                </w:tc>
                <w:tc>
                  <w:tcPr>
                    <w:tcW w:w="0" w:type="auto"/>
                    <w:hideMark/>
                  </w:tcPr>
                  <w:p w14:paraId="136CAC9C" w14:textId="77777777" w:rsidR="00502046" w:rsidRDefault="00502046">
                    <w:pPr>
                      <w:pStyle w:val="Bibliography"/>
                      <w:rPr>
                        <w:noProof/>
                        <w:lang w:val="en-SG"/>
                      </w:rPr>
                    </w:pPr>
                    <w:r>
                      <w:rPr>
                        <w:noProof/>
                        <w:lang w:val="en-SG"/>
                      </w:rPr>
                      <w:t>United Nations, “The UN Secretary-General speaks on the state of the planet,” https://www.un.org/en/climatechange/un-secretary-general-speaks-state-planet, New York, 2022.</w:t>
                    </w:r>
                  </w:p>
                </w:tc>
              </w:tr>
              <w:tr w:rsidR="00502046" w14:paraId="12438C96" w14:textId="77777777">
                <w:trPr>
                  <w:divId w:val="1566136897"/>
                  <w:tblCellSpacing w:w="15" w:type="dxa"/>
                </w:trPr>
                <w:tc>
                  <w:tcPr>
                    <w:tcW w:w="50" w:type="pct"/>
                    <w:hideMark/>
                  </w:tcPr>
                  <w:p w14:paraId="233DDEEA" w14:textId="77777777" w:rsidR="00502046" w:rsidRDefault="00502046">
                    <w:pPr>
                      <w:pStyle w:val="Bibliography"/>
                      <w:rPr>
                        <w:noProof/>
                        <w:lang w:val="en-SG"/>
                      </w:rPr>
                    </w:pPr>
                    <w:r>
                      <w:rPr>
                        <w:noProof/>
                        <w:lang w:val="en-SG"/>
                      </w:rPr>
                      <w:t xml:space="preserve">[2] </w:t>
                    </w:r>
                  </w:p>
                </w:tc>
                <w:tc>
                  <w:tcPr>
                    <w:tcW w:w="0" w:type="auto"/>
                    <w:hideMark/>
                  </w:tcPr>
                  <w:p w14:paraId="179D8D54" w14:textId="77777777" w:rsidR="00502046" w:rsidRDefault="00502046">
                    <w:pPr>
                      <w:pStyle w:val="Bibliography"/>
                      <w:rPr>
                        <w:noProof/>
                        <w:lang w:val="en-SG"/>
                      </w:rPr>
                    </w:pPr>
                    <w:r>
                      <w:rPr>
                        <w:noProof/>
                        <w:lang w:val="en-SG"/>
                      </w:rPr>
                      <w:t>United States Environmental Protection Agency, “Sources of Greenhouse Gas Emissions,” 20 Jul 2022. [Online]. Available: from https://www.epa.gov/ghgemissions/sources-greenhouse-gas-emissions.</w:t>
                    </w:r>
                  </w:p>
                </w:tc>
              </w:tr>
              <w:tr w:rsidR="00502046" w14:paraId="75575483" w14:textId="77777777">
                <w:trPr>
                  <w:divId w:val="1566136897"/>
                  <w:tblCellSpacing w:w="15" w:type="dxa"/>
                </w:trPr>
                <w:tc>
                  <w:tcPr>
                    <w:tcW w:w="50" w:type="pct"/>
                    <w:hideMark/>
                  </w:tcPr>
                  <w:p w14:paraId="44750B64" w14:textId="77777777" w:rsidR="00502046" w:rsidRDefault="00502046">
                    <w:pPr>
                      <w:pStyle w:val="Bibliography"/>
                      <w:rPr>
                        <w:noProof/>
                        <w:lang w:val="en-SG"/>
                      </w:rPr>
                    </w:pPr>
                    <w:r>
                      <w:rPr>
                        <w:noProof/>
                        <w:lang w:val="en-SG"/>
                      </w:rPr>
                      <w:t xml:space="preserve">[3] </w:t>
                    </w:r>
                  </w:p>
                </w:tc>
                <w:tc>
                  <w:tcPr>
                    <w:tcW w:w="0" w:type="auto"/>
                    <w:hideMark/>
                  </w:tcPr>
                  <w:p w14:paraId="5942DE4F" w14:textId="77777777" w:rsidR="00502046" w:rsidRDefault="00502046">
                    <w:pPr>
                      <w:pStyle w:val="Bibliography"/>
                      <w:rPr>
                        <w:noProof/>
                        <w:lang w:val="en-SG"/>
                      </w:rPr>
                    </w:pPr>
                    <w:r>
                      <w:rPr>
                        <w:noProof/>
                        <w:lang w:val="en-SG"/>
                      </w:rPr>
                      <w:t>United Nations., “What is renewable energy?,” 29 July 2022 . [Online]. Available: https://www.un.org/en/climatechange/what-is-renewable-energy.</w:t>
                    </w:r>
                  </w:p>
                </w:tc>
              </w:tr>
              <w:tr w:rsidR="00502046" w14:paraId="4F3226B1" w14:textId="77777777">
                <w:trPr>
                  <w:divId w:val="1566136897"/>
                  <w:tblCellSpacing w:w="15" w:type="dxa"/>
                </w:trPr>
                <w:tc>
                  <w:tcPr>
                    <w:tcW w:w="50" w:type="pct"/>
                    <w:hideMark/>
                  </w:tcPr>
                  <w:p w14:paraId="3252214C" w14:textId="77777777" w:rsidR="00502046" w:rsidRDefault="00502046">
                    <w:pPr>
                      <w:pStyle w:val="Bibliography"/>
                      <w:rPr>
                        <w:noProof/>
                        <w:lang w:val="en-SG"/>
                      </w:rPr>
                    </w:pPr>
                    <w:r>
                      <w:rPr>
                        <w:noProof/>
                        <w:lang w:val="en-SG"/>
                      </w:rPr>
                      <w:t xml:space="preserve">[4] </w:t>
                    </w:r>
                  </w:p>
                </w:tc>
                <w:tc>
                  <w:tcPr>
                    <w:tcW w:w="0" w:type="auto"/>
                    <w:hideMark/>
                  </w:tcPr>
                  <w:p w14:paraId="13D43641" w14:textId="77777777" w:rsidR="00502046" w:rsidRDefault="00502046">
                    <w:pPr>
                      <w:pStyle w:val="Bibliography"/>
                      <w:rPr>
                        <w:noProof/>
                        <w:lang w:val="en-SG"/>
                      </w:rPr>
                    </w:pPr>
                    <w:r>
                      <w:rPr>
                        <w:noProof/>
                        <w:lang w:val="en-SG"/>
                      </w:rPr>
                      <w:t xml:space="preserve">Y. Zhang, M. Abbas and W. Iqbal, “Perceptions of GHG emissions and renewable energy sources in Europe, Australia and the USA.,” </w:t>
                    </w:r>
                    <w:r>
                      <w:rPr>
                        <w:i/>
                        <w:iCs/>
                        <w:noProof/>
                        <w:lang w:val="en-SG"/>
                      </w:rPr>
                      <w:t xml:space="preserve">Environmental Science and Pollution Research, </w:t>
                    </w:r>
                    <w:r>
                      <w:rPr>
                        <w:noProof/>
                        <w:lang w:val="en-SG"/>
                      </w:rPr>
                      <w:t xml:space="preserve">vol. 29, no. 4, p. 5971–5987, 2022. </w:t>
                    </w:r>
                  </w:p>
                </w:tc>
              </w:tr>
              <w:tr w:rsidR="00502046" w14:paraId="10CD2EED" w14:textId="77777777">
                <w:trPr>
                  <w:divId w:val="1566136897"/>
                  <w:tblCellSpacing w:w="15" w:type="dxa"/>
                </w:trPr>
                <w:tc>
                  <w:tcPr>
                    <w:tcW w:w="50" w:type="pct"/>
                    <w:hideMark/>
                  </w:tcPr>
                  <w:p w14:paraId="52032E4A" w14:textId="77777777" w:rsidR="00502046" w:rsidRDefault="00502046">
                    <w:pPr>
                      <w:pStyle w:val="Bibliography"/>
                      <w:rPr>
                        <w:noProof/>
                        <w:lang w:val="en-SG"/>
                      </w:rPr>
                    </w:pPr>
                    <w:r>
                      <w:rPr>
                        <w:noProof/>
                        <w:lang w:val="en-SG"/>
                      </w:rPr>
                      <w:t xml:space="preserve">[5] </w:t>
                    </w:r>
                  </w:p>
                </w:tc>
                <w:tc>
                  <w:tcPr>
                    <w:tcW w:w="0" w:type="auto"/>
                    <w:hideMark/>
                  </w:tcPr>
                  <w:p w14:paraId="5F13AC7D" w14:textId="77777777" w:rsidR="00502046" w:rsidRDefault="00502046">
                    <w:pPr>
                      <w:pStyle w:val="Bibliography"/>
                      <w:rPr>
                        <w:noProof/>
                        <w:lang w:val="en-SG"/>
                      </w:rPr>
                    </w:pPr>
                    <w:r>
                      <w:rPr>
                        <w:noProof/>
                        <w:lang w:val="en-SG"/>
                      </w:rPr>
                      <w:t>C. Taylor, “Dutch court rules oil giant Shell must cut carbon emissions by 45% by 2030 in landmark case,” 26 May 2021. [Online]. Available: https://www.cnbc.com/2021/05/26/dutch-court-rules-oil-giant-shell-must-cut-carbon-emissions-by-45percent.</w:t>
                    </w:r>
                  </w:p>
                </w:tc>
              </w:tr>
              <w:tr w:rsidR="00502046" w14:paraId="3174A226" w14:textId="77777777">
                <w:trPr>
                  <w:divId w:val="1566136897"/>
                  <w:tblCellSpacing w:w="15" w:type="dxa"/>
                </w:trPr>
                <w:tc>
                  <w:tcPr>
                    <w:tcW w:w="50" w:type="pct"/>
                    <w:hideMark/>
                  </w:tcPr>
                  <w:p w14:paraId="2A8DE2B6" w14:textId="77777777" w:rsidR="00502046" w:rsidRDefault="00502046">
                    <w:pPr>
                      <w:pStyle w:val="Bibliography"/>
                      <w:rPr>
                        <w:noProof/>
                        <w:lang w:val="en-SG"/>
                      </w:rPr>
                    </w:pPr>
                    <w:r>
                      <w:rPr>
                        <w:noProof/>
                        <w:lang w:val="en-SG"/>
                      </w:rPr>
                      <w:t xml:space="preserve">[6] </w:t>
                    </w:r>
                  </w:p>
                </w:tc>
                <w:tc>
                  <w:tcPr>
                    <w:tcW w:w="0" w:type="auto"/>
                    <w:hideMark/>
                  </w:tcPr>
                  <w:p w14:paraId="203F24D4" w14:textId="77777777" w:rsidR="00502046" w:rsidRDefault="00502046">
                    <w:pPr>
                      <w:pStyle w:val="Bibliography"/>
                      <w:rPr>
                        <w:noProof/>
                        <w:lang w:val="en-SG"/>
                      </w:rPr>
                    </w:pPr>
                    <w:r>
                      <w:rPr>
                        <w:noProof/>
                        <w:lang w:val="en-SG"/>
                      </w:rPr>
                      <w:t xml:space="preserve">A. Reyes-Menendez, J. R. Saura and Alvarez-Alonso, “Understanding #WorldEnvironmentDay User Opinions in Twitter: A Topic-Based Sentiment Analysis Approach,” </w:t>
                    </w:r>
                    <w:r>
                      <w:rPr>
                        <w:i/>
                        <w:iCs/>
                        <w:noProof/>
                        <w:lang w:val="en-SG"/>
                      </w:rPr>
                      <w:t xml:space="preserve">International Journal of Environmental Research and Public Health, 15(11), 2537. https:/, </w:t>
                    </w:r>
                    <w:r>
                      <w:rPr>
                        <w:noProof/>
                        <w:lang w:val="en-SG"/>
                      </w:rPr>
                      <w:t xml:space="preserve">2018. </w:t>
                    </w:r>
                  </w:p>
                </w:tc>
              </w:tr>
              <w:tr w:rsidR="00502046" w14:paraId="4836F4A9" w14:textId="77777777">
                <w:trPr>
                  <w:divId w:val="1566136897"/>
                  <w:tblCellSpacing w:w="15" w:type="dxa"/>
                </w:trPr>
                <w:tc>
                  <w:tcPr>
                    <w:tcW w:w="50" w:type="pct"/>
                    <w:hideMark/>
                  </w:tcPr>
                  <w:p w14:paraId="627D4A11" w14:textId="77777777" w:rsidR="00502046" w:rsidRDefault="00502046">
                    <w:pPr>
                      <w:pStyle w:val="Bibliography"/>
                      <w:rPr>
                        <w:noProof/>
                        <w:lang w:val="en-SG"/>
                      </w:rPr>
                    </w:pPr>
                    <w:r>
                      <w:rPr>
                        <w:noProof/>
                        <w:lang w:val="en-SG"/>
                      </w:rPr>
                      <w:t xml:space="preserve">[7] </w:t>
                    </w:r>
                  </w:p>
                </w:tc>
                <w:tc>
                  <w:tcPr>
                    <w:tcW w:w="0" w:type="auto"/>
                    <w:hideMark/>
                  </w:tcPr>
                  <w:p w14:paraId="7B8F6C34" w14:textId="77777777" w:rsidR="00502046" w:rsidRDefault="00502046">
                    <w:pPr>
                      <w:pStyle w:val="Bibliography"/>
                      <w:rPr>
                        <w:noProof/>
                        <w:lang w:val="en-SG"/>
                      </w:rPr>
                    </w:pPr>
                    <w:r>
                      <w:rPr>
                        <w:noProof/>
                        <w:lang w:val="en-SG"/>
                      </w:rPr>
                      <w:t xml:space="preserve">S. Y. Kim, K. Ganesan, P. Dickens and S. Panda, “Public Sentiment toward Solar Energy—Opinion Mining of Twitter Using a Transformer-Based Language Model,” </w:t>
                    </w:r>
                    <w:r>
                      <w:rPr>
                        <w:i/>
                        <w:iCs/>
                        <w:noProof/>
                        <w:lang w:val="en-SG"/>
                      </w:rPr>
                      <w:t xml:space="preserve">Sustainability, </w:t>
                    </w:r>
                    <w:r>
                      <w:rPr>
                        <w:noProof/>
                        <w:lang w:val="en-SG"/>
                      </w:rPr>
                      <w:t xml:space="preserve">vol. 13, no. 5, p. 2673, 2021. </w:t>
                    </w:r>
                  </w:p>
                </w:tc>
              </w:tr>
              <w:tr w:rsidR="00502046" w14:paraId="78847713" w14:textId="77777777">
                <w:trPr>
                  <w:divId w:val="1566136897"/>
                  <w:tblCellSpacing w:w="15" w:type="dxa"/>
                </w:trPr>
                <w:tc>
                  <w:tcPr>
                    <w:tcW w:w="50" w:type="pct"/>
                    <w:hideMark/>
                  </w:tcPr>
                  <w:p w14:paraId="7F54D547" w14:textId="77777777" w:rsidR="00502046" w:rsidRDefault="00502046">
                    <w:pPr>
                      <w:pStyle w:val="Bibliography"/>
                      <w:rPr>
                        <w:noProof/>
                        <w:lang w:val="en-SG"/>
                      </w:rPr>
                    </w:pPr>
                    <w:r>
                      <w:rPr>
                        <w:noProof/>
                        <w:lang w:val="en-SG"/>
                      </w:rPr>
                      <w:t xml:space="preserve">[8] </w:t>
                    </w:r>
                  </w:p>
                </w:tc>
                <w:tc>
                  <w:tcPr>
                    <w:tcW w:w="0" w:type="auto"/>
                    <w:hideMark/>
                  </w:tcPr>
                  <w:p w14:paraId="7486F57B" w14:textId="77777777" w:rsidR="00502046" w:rsidRDefault="00502046">
                    <w:pPr>
                      <w:pStyle w:val="Bibliography"/>
                      <w:rPr>
                        <w:noProof/>
                        <w:lang w:val="en-SG"/>
                      </w:rPr>
                    </w:pPr>
                    <w:r>
                      <w:rPr>
                        <w:noProof/>
                        <w:lang w:val="en-SG"/>
                      </w:rPr>
                      <w:t xml:space="preserve">M. T. Ballestar, M. Cuerdo-Mir and Freire-Rubio, “The Concept of Sustainability on Social Media: A Social Listening Approach,” </w:t>
                    </w:r>
                    <w:r>
                      <w:rPr>
                        <w:i/>
                        <w:iCs/>
                        <w:noProof/>
                        <w:lang w:val="en-SG"/>
                      </w:rPr>
                      <w:t xml:space="preserve">Sustainability, </w:t>
                    </w:r>
                    <w:r>
                      <w:rPr>
                        <w:noProof/>
                        <w:lang w:val="en-SG"/>
                      </w:rPr>
                      <w:t xml:space="preserve">vol. 12, no. 5, p. 2122, 2020. </w:t>
                    </w:r>
                  </w:p>
                </w:tc>
              </w:tr>
              <w:tr w:rsidR="00502046" w14:paraId="2F2D2043" w14:textId="77777777">
                <w:trPr>
                  <w:divId w:val="1566136897"/>
                  <w:tblCellSpacing w:w="15" w:type="dxa"/>
                </w:trPr>
                <w:tc>
                  <w:tcPr>
                    <w:tcW w:w="50" w:type="pct"/>
                    <w:hideMark/>
                  </w:tcPr>
                  <w:p w14:paraId="0CD91CCD" w14:textId="77777777" w:rsidR="00502046" w:rsidRDefault="00502046">
                    <w:pPr>
                      <w:pStyle w:val="Bibliography"/>
                      <w:rPr>
                        <w:noProof/>
                        <w:lang w:val="en-SG"/>
                      </w:rPr>
                    </w:pPr>
                    <w:r>
                      <w:rPr>
                        <w:noProof/>
                        <w:lang w:val="en-SG"/>
                      </w:rPr>
                      <w:t xml:space="preserve">[9] </w:t>
                    </w:r>
                  </w:p>
                </w:tc>
                <w:tc>
                  <w:tcPr>
                    <w:tcW w:w="0" w:type="auto"/>
                    <w:hideMark/>
                  </w:tcPr>
                  <w:p w14:paraId="0032928F" w14:textId="77777777" w:rsidR="00502046" w:rsidRDefault="00502046">
                    <w:pPr>
                      <w:pStyle w:val="Bibliography"/>
                      <w:rPr>
                        <w:noProof/>
                        <w:lang w:val="en-SG"/>
                      </w:rPr>
                    </w:pPr>
                    <w:r>
                      <w:rPr>
                        <w:noProof/>
                        <w:lang w:val="en-SG"/>
                      </w:rPr>
                      <w:t xml:space="preserve">B. Dahal, S. A. P. Kumar and Z. Li, “Topic modeling and sentiment analysis of global climate change tweets,” </w:t>
                    </w:r>
                    <w:r>
                      <w:rPr>
                        <w:i/>
                        <w:iCs/>
                        <w:noProof/>
                        <w:lang w:val="en-SG"/>
                      </w:rPr>
                      <w:t xml:space="preserve">Social Network Analysis and Mining, </w:t>
                    </w:r>
                    <w:r>
                      <w:rPr>
                        <w:noProof/>
                        <w:lang w:val="en-SG"/>
                      </w:rPr>
                      <w:t xml:space="preserve">vol. 9, no. 1, p. 24, 2019. </w:t>
                    </w:r>
                  </w:p>
                </w:tc>
              </w:tr>
              <w:tr w:rsidR="00502046" w14:paraId="099075B1" w14:textId="77777777">
                <w:trPr>
                  <w:divId w:val="1566136897"/>
                  <w:tblCellSpacing w:w="15" w:type="dxa"/>
                </w:trPr>
                <w:tc>
                  <w:tcPr>
                    <w:tcW w:w="50" w:type="pct"/>
                    <w:hideMark/>
                  </w:tcPr>
                  <w:p w14:paraId="713B798A" w14:textId="77777777" w:rsidR="00502046" w:rsidRDefault="00502046">
                    <w:pPr>
                      <w:pStyle w:val="Bibliography"/>
                      <w:rPr>
                        <w:noProof/>
                        <w:lang w:val="en-SG"/>
                      </w:rPr>
                    </w:pPr>
                    <w:r>
                      <w:rPr>
                        <w:noProof/>
                        <w:lang w:val="en-SG"/>
                      </w:rPr>
                      <w:lastRenderedPageBreak/>
                      <w:t xml:space="preserve">[10] </w:t>
                    </w:r>
                  </w:p>
                </w:tc>
                <w:tc>
                  <w:tcPr>
                    <w:tcW w:w="0" w:type="auto"/>
                    <w:hideMark/>
                  </w:tcPr>
                  <w:p w14:paraId="11B28B23" w14:textId="77777777" w:rsidR="00502046" w:rsidRDefault="00502046">
                    <w:pPr>
                      <w:pStyle w:val="Bibliography"/>
                      <w:rPr>
                        <w:noProof/>
                        <w:lang w:val="en-SG"/>
                      </w:rPr>
                    </w:pPr>
                    <w:r>
                      <w:rPr>
                        <w:noProof/>
                        <w:lang w:val="en-SG"/>
                      </w:rPr>
                      <w:t>Global Sustainability Standards Board, “GRI 305: EMISSIONS 2016,” 2016. [Online]. Available: https://www.globalreporting.org/standards/media/1012/gri-305-emissions-2016.pdf.</w:t>
                    </w:r>
                  </w:p>
                </w:tc>
              </w:tr>
              <w:tr w:rsidR="00502046" w14:paraId="3BB385B9" w14:textId="77777777">
                <w:trPr>
                  <w:divId w:val="1566136897"/>
                  <w:tblCellSpacing w:w="15" w:type="dxa"/>
                </w:trPr>
                <w:tc>
                  <w:tcPr>
                    <w:tcW w:w="50" w:type="pct"/>
                    <w:hideMark/>
                  </w:tcPr>
                  <w:p w14:paraId="05FFAEB8" w14:textId="77777777" w:rsidR="00502046" w:rsidRDefault="00502046">
                    <w:pPr>
                      <w:pStyle w:val="Bibliography"/>
                      <w:rPr>
                        <w:noProof/>
                        <w:lang w:val="en-SG"/>
                      </w:rPr>
                    </w:pPr>
                    <w:r>
                      <w:rPr>
                        <w:noProof/>
                        <w:lang w:val="en-SG"/>
                      </w:rPr>
                      <w:t xml:space="preserve">[11] </w:t>
                    </w:r>
                  </w:p>
                </w:tc>
                <w:tc>
                  <w:tcPr>
                    <w:tcW w:w="0" w:type="auto"/>
                    <w:hideMark/>
                  </w:tcPr>
                  <w:p w14:paraId="3CDE6AC9" w14:textId="77777777" w:rsidR="00502046" w:rsidRDefault="00502046">
                    <w:pPr>
                      <w:pStyle w:val="Bibliography"/>
                      <w:rPr>
                        <w:noProof/>
                        <w:lang w:val="en-SG"/>
                      </w:rPr>
                    </w:pPr>
                    <w:r>
                      <w:rPr>
                        <w:noProof/>
                        <w:lang w:val="en-SG"/>
                      </w:rPr>
                      <w:t xml:space="preserve">C. J. Hutto and E. Gilbert, “VADER: A Parsimonious Rule-based Model for Sentiment Analysis of Social Media Text,” </w:t>
                    </w:r>
                    <w:r>
                      <w:rPr>
                        <w:i/>
                        <w:iCs/>
                        <w:noProof/>
                        <w:lang w:val="en-SG"/>
                      </w:rPr>
                      <w:t xml:space="preserve">Proceedings of the Eighth International AAAI Conference on Weblogs and Social Media, </w:t>
                    </w:r>
                    <w:r>
                      <w:rPr>
                        <w:noProof/>
                        <w:lang w:val="en-SG"/>
                      </w:rPr>
                      <w:t xml:space="preserve">pp. 216-225, 2014. </w:t>
                    </w:r>
                  </w:p>
                </w:tc>
              </w:tr>
              <w:tr w:rsidR="00502046" w14:paraId="2A37EF73" w14:textId="77777777">
                <w:trPr>
                  <w:divId w:val="1566136897"/>
                  <w:tblCellSpacing w:w="15" w:type="dxa"/>
                </w:trPr>
                <w:tc>
                  <w:tcPr>
                    <w:tcW w:w="50" w:type="pct"/>
                    <w:hideMark/>
                  </w:tcPr>
                  <w:p w14:paraId="711DE8D7" w14:textId="77777777" w:rsidR="00502046" w:rsidRDefault="00502046">
                    <w:pPr>
                      <w:pStyle w:val="Bibliography"/>
                      <w:rPr>
                        <w:noProof/>
                        <w:lang w:val="en-SG"/>
                      </w:rPr>
                    </w:pPr>
                    <w:r>
                      <w:rPr>
                        <w:noProof/>
                        <w:lang w:val="en-SG"/>
                      </w:rPr>
                      <w:t xml:space="preserve">[12] </w:t>
                    </w:r>
                  </w:p>
                </w:tc>
                <w:tc>
                  <w:tcPr>
                    <w:tcW w:w="0" w:type="auto"/>
                    <w:hideMark/>
                  </w:tcPr>
                  <w:p w14:paraId="237A69C2" w14:textId="77777777" w:rsidR="00502046" w:rsidRDefault="00502046">
                    <w:pPr>
                      <w:pStyle w:val="Bibliography"/>
                      <w:rPr>
                        <w:noProof/>
                        <w:lang w:val="en-SG"/>
                      </w:rPr>
                    </w:pPr>
                    <w:r>
                      <w:rPr>
                        <w:noProof/>
                        <w:lang w:val="en-SG"/>
                      </w:rPr>
                      <w:t>U.S. Energy Information Administration, “Oil and Petroleum Products Explained,” September 2022. [Online]. Available: https://www.eia.gov/energyexplained/oil-and-petroleum-products/where-our-oil-comes-from.php.</w:t>
                    </w:r>
                  </w:p>
                </w:tc>
              </w:tr>
            </w:tbl>
            <w:p w14:paraId="3EE9DC8E" w14:textId="77777777" w:rsidR="00502046" w:rsidRDefault="00502046">
              <w:pPr>
                <w:divId w:val="1566136897"/>
                <w:rPr>
                  <w:rFonts w:eastAsia="Times New Roman"/>
                  <w:noProof/>
                </w:rPr>
              </w:pPr>
            </w:p>
            <w:p w14:paraId="44A03C18" w14:textId="46E1BC5A" w:rsidR="00CC3A51" w:rsidRDefault="00CC3A51" w:rsidP="005B6AB9">
              <w:pPr>
                <w:spacing w:line="240" w:lineRule="auto"/>
              </w:pPr>
              <w:r>
                <w:rPr>
                  <w:b/>
                  <w:bCs/>
                  <w:noProof/>
                </w:rPr>
                <w:fldChar w:fldCharType="end"/>
              </w:r>
            </w:p>
          </w:sdtContent>
        </w:sdt>
      </w:sdtContent>
    </w:sdt>
    <w:p w14:paraId="092AB6AF" w14:textId="77777777" w:rsidR="00CC3A51" w:rsidRPr="004942BB" w:rsidRDefault="00CC3A51" w:rsidP="00E74F99"/>
    <w:p w14:paraId="6F43CC9A" w14:textId="38E80B09" w:rsidR="00AC5AE0" w:rsidRDefault="00AC5AE0" w:rsidP="00747427">
      <w:pPr>
        <w:pStyle w:val="BodyText"/>
        <w:spacing w:line="240" w:lineRule="auto"/>
      </w:pPr>
    </w:p>
    <w:p w14:paraId="38FC1E7A" w14:textId="3A592AEF" w:rsidR="00CC1E7E" w:rsidRDefault="00CC1E7E" w:rsidP="00747427">
      <w:pPr>
        <w:pStyle w:val="BodyText"/>
        <w:spacing w:line="240" w:lineRule="auto"/>
        <w:ind w:left="720" w:hanging="720"/>
      </w:pPr>
      <w:r>
        <w:t xml:space="preserve">CNN. (n.d.). </w:t>
      </w:r>
      <w:r w:rsidR="00540530" w:rsidRPr="00540530">
        <w:rPr>
          <w:i/>
          <w:iCs/>
        </w:rPr>
        <w:t>Presidential Election Results and Electoral Map 2020</w:t>
      </w:r>
      <w:r w:rsidR="00540530">
        <w:t xml:space="preserve">. Retrieved September 10, 2022, </w:t>
      </w:r>
      <w:r w:rsidR="00EA2B43">
        <w:t xml:space="preserve">from </w:t>
      </w:r>
      <w:r w:rsidR="00EA2B43" w:rsidRPr="00EA2B43">
        <w:t>https://edition.cnn.com/election/2020/results/president</w:t>
      </w:r>
    </w:p>
    <w:p w14:paraId="57AA3181" w14:textId="77777777" w:rsidR="00CC1E7E" w:rsidRDefault="00CC1E7E" w:rsidP="00747427">
      <w:pPr>
        <w:pStyle w:val="BodyText"/>
        <w:spacing w:line="240" w:lineRule="auto"/>
      </w:pPr>
    </w:p>
    <w:p w14:paraId="53A42745" w14:textId="504F5B3F" w:rsidR="00AC5AE0" w:rsidRPr="00516E35" w:rsidRDefault="00516E35" w:rsidP="00747427">
      <w:pPr>
        <w:pStyle w:val="BodyText"/>
        <w:spacing w:line="240" w:lineRule="auto"/>
        <w:ind w:left="720" w:hanging="720"/>
      </w:pPr>
      <w:r>
        <w:t xml:space="preserve">International Energy Agency. (2022). </w:t>
      </w:r>
      <w:r>
        <w:rPr>
          <w:i/>
          <w:iCs/>
        </w:rPr>
        <w:t>Russia’s War on Ukraine</w:t>
      </w:r>
      <w:r>
        <w:t xml:space="preserve">. </w:t>
      </w:r>
      <w:r w:rsidRPr="00E97F7C">
        <w:rPr>
          <w:lang w:val="en-SG" w:eastAsia="en-GB"/>
        </w:rPr>
        <w:t xml:space="preserve">Retrieved </w:t>
      </w:r>
      <w:r>
        <w:rPr>
          <w:lang w:val="en-SG" w:eastAsia="en-GB"/>
        </w:rPr>
        <w:t>August 10</w:t>
      </w:r>
      <w:r w:rsidRPr="00E97F7C">
        <w:rPr>
          <w:lang w:val="en-SG" w:eastAsia="en-GB"/>
        </w:rPr>
        <w:t>, 202</w:t>
      </w:r>
      <w:r>
        <w:rPr>
          <w:lang w:val="en-SG" w:eastAsia="en-GB"/>
        </w:rPr>
        <w:t>2</w:t>
      </w:r>
      <w:r w:rsidRPr="00E97F7C">
        <w:rPr>
          <w:lang w:val="en-SG" w:eastAsia="en-GB"/>
        </w:rPr>
        <w:t>, from</w:t>
      </w:r>
      <w:r>
        <w:rPr>
          <w:lang w:val="en-SG" w:eastAsia="en-GB"/>
        </w:rPr>
        <w:t xml:space="preserve"> </w:t>
      </w:r>
      <w:r w:rsidRPr="00516E35">
        <w:rPr>
          <w:lang w:val="en-SG" w:eastAsia="en-GB"/>
        </w:rPr>
        <w:t>https://www.iea.org/topics/russia-s-war-on-ukraine</w:t>
      </w:r>
    </w:p>
    <w:p w14:paraId="09F83A27" w14:textId="77777777" w:rsidR="00BE5B8C" w:rsidRDefault="00BE5B8C" w:rsidP="00747427">
      <w:pPr>
        <w:pStyle w:val="BodyText"/>
        <w:spacing w:line="240" w:lineRule="auto"/>
      </w:pPr>
    </w:p>
    <w:p w14:paraId="262646CC" w14:textId="42EE8A98" w:rsidR="00AC5AE0" w:rsidRPr="00E97F7C" w:rsidRDefault="00AC5AE0" w:rsidP="00747427">
      <w:pPr>
        <w:spacing w:line="240" w:lineRule="auto"/>
        <w:ind w:left="720" w:hanging="720"/>
        <w:rPr>
          <w:lang w:val="en-SG" w:eastAsia="en-GB"/>
        </w:rPr>
      </w:pPr>
      <w:r w:rsidRPr="00E97F7C">
        <w:rPr>
          <w:lang w:val="en-SG" w:eastAsia="en-GB"/>
        </w:rPr>
        <w:t xml:space="preserve">United Nations. (2020). </w:t>
      </w:r>
      <w:r w:rsidRPr="00E97F7C">
        <w:rPr>
          <w:i/>
          <w:iCs/>
          <w:lang w:val="en-SG" w:eastAsia="en-GB"/>
        </w:rPr>
        <w:t>The UN Secretary-General speaks on the state of the planet</w:t>
      </w:r>
      <w:r w:rsidRPr="00E97F7C">
        <w:rPr>
          <w:lang w:val="en-SG" w:eastAsia="en-GB"/>
        </w:rPr>
        <w:t xml:space="preserve">. Retrieved </w:t>
      </w:r>
      <w:r w:rsidR="006F46A0">
        <w:rPr>
          <w:lang w:val="en-SG" w:eastAsia="en-GB"/>
        </w:rPr>
        <w:t>July 29</w:t>
      </w:r>
      <w:r w:rsidRPr="00E97F7C">
        <w:rPr>
          <w:lang w:val="en-SG" w:eastAsia="en-GB"/>
        </w:rPr>
        <w:t>, 202</w:t>
      </w:r>
      <w:r w:rsidR="006F46A0">
        <w:rPr>
          <w:lang w:val="en-SG" w:eastAsia="en-GB"/>
        </w:rPr>
        <w:t>2</w:t>
      </w:r>
      <w:r w:rsidRPr="00E97F7C">
        <w:rPr>
          <w:lang w:val="en-SG" w:eastAsia="en-GB"/>
        </w:rPr>
        <w:t>, from https://www.un.org/en/climatechange/un-secretary-general-speaks-state-planet</w:t>
      </w:r>
    </w:p>
    <w:p w14:paraId="2C05A647" w14:textId="3D975CC6" w:rsidR="005A4125" w:rsidRDefault="005A4125" w:rsidP="00747427">
      <w:pPr>
        <w:pStyle w:val="BodyText"/>
        <w:spacing w:line="240" w:lineRule="auto"/>
      </w:pPr>
    </w:p>
    <w:p w14:paraId="36C45C15" w14:textId="77777777" w:rsidR="00FE356F" w:rsidRDefault="00FE356F" w:rsidP="00747427">
      <w:pPr>
        <w:pStyle w:val="BodyText"/>
        <w:spacing w:line="240" w:lineRule="auto"/>
      </w:pPr>
    </w:p>
    <w:p w14:paraId="7F131732" w14:textId="7C9A077F" w:rsidR="00AC5AE0" w:rsidRDefault="00AC5AE0" w:rsidP="00747427">
      <w:pPr>
        <w:pStyle w:val="BodyText"/>
        <w:spacing w:line="240" w:lineRule="auto"/>
      </w:pPr>
    </w:p>
    <w:p w14:paraId="04EAC972" w14:textId="3E3ED2E9" w:rsidR="00AC5AE0" w:rsidRDefault="00AC5AE0" w:rsidP="00747427">
      <w:pPr>
        <w:pStyle w:val="BodyText"/>
        <w:spacing w:line="240" w:lineRule="auto"/>
      </w:pPr>
    </w:p>
    <w:p w14:paraId="0B2E0CD7" w14:textId="00AF3F91" w:rsidR="00AC5AE0" w:rsidRDefault="00AC5AE0" w:rsidP="00747427">
      <w:pPr>
        <w:pStyle w:val="BodyText"/>
        <w:spacing w:line="240" w:lineRule="auto"/>
      </w:pPr>
    </w:p>
    <w:p w14:paraId="0CC81174" w14:textId="7BD636BC" w:rsidR="00D6205F" w:rsidRPr="00D6205F" w:rsidRDefault="00D6205F" w:rsidP="00747427">
      <w:pPr>
        <w:spacing w:line="240" w:lineRule="auto"/>
        <w:jc w:val="left"/>
      </w:pPr>
    </w:p>
    <w:sectPr w:rsidR="00D6205F" w:rsidRPr="00D6205F" w:rsidSect="000C5B83">
      <w:footerReference w:type="default" r:id="rId26"/>
      <w:pgSz w:w="11900" w:h="16840"/>
      <w:pgMar w:top="720" w:right="720" w:bottom="720" w:left="72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Munish Kumar" w:date="2022-12-28T10:33:00Z" w:initials="MK">
    <w:p w14:paraId="4C7EE31E" w14:textId="77777777" w:rsidR="00D61C71" w:rsidRDefault="00D61C71" w:rsidP="00223670">
      <w:pPr>
        <w:pStyle w:val="CommentText"/>
        <w:jc w:val="left"/>
      </w:pPr>
      <w:r>
        <w:rPr>
          <w:rStyle w:val="CommentReference"/>
        </w:rPr>
        <w:annotationRef/>
      </w:r>
      <w:r>
        <w:t>Will need to think about this paragraph a bit more. We want to show that there are 2 methods you can get people to support enviromental change. You can either be combative about it, or subvertive about it. We need some statstics and facts about how social media has the ability to influence people to support this paragraph.</w:t>
      </w:r>
    </w:p>
  </w:comment>
  <w:comment w:id="34" w:author="Munish Kumar" w:date="2023-01-05T14:27:00Z" w:initials="MK">
    <w:p w14:paraId="66FE37A8" w14:textId="77777777" w:rsidR="00D61C71" w:rsidRDefault="00D61C71">
      <w:pPr>
        <w:pStyle w:val="CommentText"/>
        <w:jc w:val="left"/>
      </w:pPr>
      <w:r>
        <w:rPr>
          <w:rStyle w:val="CommentReference"/>
        </w:rPr>
        <w:annotationRef/>
      </w:r>
      <w:r>
        <w:t>I don’t like this reference. Pls find a better reference. I like what the example is trying to demonstrate however, but do you have a negative one, where VADER score goes down? And one which is neutral - I.e. that there is both a positive and negative sentiment expressed in the same sentence? What about an emoji?</w:t>
      </w:r>
    </w:p>
    <w:p w14:paraId="41AA0EE8" w14:textId="77777777" w:rsidR="00D61C71" w:rsidRDefault="00D61C71">
      <w:pPr>
        <w:pStyle w:val="CommentText"/>
        <w:jc w:val="left"/>
      </w:pPr>
    </w:p>
    <w:p w14:paraId="38AC2F97" w14:textId="77777777" w:rsidR="00D61C71" w:rsidRDefault="00D61C71" w:rsidP="00925714">
      <w:pPr>
        <w:pStyle w:val="CommentText"/>
        <w:jc w:val="left"/>
      </w:pPr>
      <w:r>
        <w:t>Basically, whenever you give an example, I want to see 1 positive case, 1 negative case and 1 neutral case</w:t>
      </w:r>
    </w:p>
  </w:comment>
  <w:comment w:id="154" w:author="Munish K" w:date="2023-05-02T22:35:00Z" w:initials="MK">
    <w:p w14:paraId="39190AB7" w14:textId="06BCB84B" w:rsidR="00502046" w:rsidRDefault="00502046">
      <w:pPr>
        <w:pStyle w:val="CommentText"/>
      </w:pPr>
      <w:r>
        <w:rPr>
          <w:rStyle w:val="CommentReference"/>
        </w:rPr>
        <w:annotationRef/>
      </w:r>
      <w:r>
        <w:t>This cannot be the last figure surely!!</w:t>
      </w:r>
    </w:p>
  </w:comment>
  <w:comment w:id="155" w:author="Munish K" w:date="2023-05-02T22:35:00Z" w:initials="MK">
    <w:p w14:paraId="10F6D2EA" w14:textId="6806214A" w:rsidR="00502046" w:rsidRDefault="00502046">
      <w:pPr>
        <w:pStyle w:val="CommentText"/>
      </w:pPr>
      <w:r>
        <w:rPr>
          <w:rStyle w:val="CommentReference"/>
        </w:rPr>
        <w:annotationRef/>
      </w:r>
    </w:p>
  </w:comment>
  <w:comment w:id="475" w:author="Munish Kumar" w:date="2023-01-09T11:43:00Z" w:initials="MK">
    <w:p w14:paraId="5659EDBE" w14:textId="10A4E1D8" w:rsidR="00D61C71" w:rsidRDefault="00D61C71">
      <w:pPr>
        <w:pStyle w:val="CommentText"/>
        <w:jc w:val="left"/>
      </w:pPr>
      <w:r>
        <w:rPr>
          <w:rStyle w:val="CommentReference"/>
        </w:rPr>
        <w:annotationRef/>
      </w:r>
      <w:r>
        <w:t>This section needs heavy modification.</w:t>
      </w:r>
    </w:p>
    <w:p w14:paraId="530268B7" w14:textId="77777777" w:rsidR="00D61C71" w:rsidRDefault="00D61C71">
      <w:pPr>
        <w:pStyle w:val="CommentText"/>
        <w:jc w:val="left"/>
      </w:pPr>
    </w:p>
    <w:p w14:paraId="1E781464" w14:textId="77777777" w:rsidR="00D61C71" w:rsidRDefault="00D61C71">
      <w:pPr>
        <w:pStyle w:val="CommentText"/>
        <w:jc w:val="left"/>
      </w:pPr>
      <w:r>
        <w:t>While US state affiliation is easy, can you also write about Eurpe in a similar manner? Conservative, Centralist, Liberals?</w:t>
      </w:r>
    </w:p>
    <w:p w14:paraId="7FB306FB" w14:textId="77777777" w:rsidR="00D61C71" w:rsidRDefault="00D61C71">
      <w:pPr>
        <w:pStyle w:val="CommentText"/>
        <w:jc w:val="left"/>
      </w:pPr>
    </w:p>
    <w:p w14:paraId="121FD667" w14:textId="77777777" w:rsidR="00D61C71" w:rsidRDefault="00D61C71">
      <w:pPr>
        <w:pStyle w:val="CommentText"/>
        <w:jc w:val="left"/>
      </w:pPr>
      <w:r>
        <w:t>Another thing to discuss is - What proportion of their GDP is dependent on fossil fuel?  Does that change the overall sentiment?</w:t>
      </w:r>
    </w:p>
    <w:p w14:paraId="6A70F3C6" w14:textId="77777777" w:rsidR="00D61C71" w:rsidRDefault="00D61C71">
      <w:pPr>
        <w:pStyle w:val="CommentText"/>
        <w:jc w:val="left"/>
      </w:pPr>
    </w:p>
    <w:p w14:paraId="204FE089" w14:textId="77777777" w:rsidR="00D61C71" w:rsidRDefault="00D61C71" w:rsidP="00925714">
      <w:pPr>
        <w:pStyle w:val="CommentText"/>
        <w:jc w:val="left"/>
      </w:pPr>
      <w:r>
        <w:t>Any other social economic indicators? Eduction, life expectancy? Why is Lithuania so progressive</w:t>
      </w:r>
    </w:p>
  </w:comment>
  <w:comment w:id="1072" w:author="Munish Kumar" w:date="2023-03-15T18:02:00Z" w:initials="MK">
    <w:p w14:paraId="7610EE38" w14:textId="77777777" w:rsidR="00D61C71" w:rsidRDefault="00D61C71" w:rsidP="00B7425F">
      <w:pPr>
        <w:pStyle w:val="CommentText"/>
        <w:jc w:val="left"/>
      </w:pPr>
      <w:r>
        <w:rPr>
          <w:rStyle w:val="CommentReference"/>
        </w:rPr>
        <w:annotationRef/>
      </w:r>
      <w:r>
        <w:rPr>
          <w:lang w:val="en-SG"/>
        </w:rPr>
        <w:t xml:space="preserve">Ignoring the </w:t>
      </w:r>
      <w:proofErr w:type="spellStart"/>
      <w:r>
        <w:rPr>
          <w:lang w:val="en-SG"/>
        </w:rPr>
        <w:t>highligted</w:t>
      </w:r>
      <w:proofErr w:type="spellEnd"/>
      <w:r>
        <w:rPr>
          <w:lang w:val="en-SG"/>
        </w:rPr>
        <w:t xml:space="preserve"> states, the </w:t>
      </w:r>
      <w:proofErr w:type="spellStart"/>
      <w:r>
        <w:rPr>
          <w:lang w:val="en-SG"/>
        </w:rPr>
        <w:t>higest</w:t>
      </w:r>
      <w:proofErr w:type="spellEnd"/>
      <w:r>
        <w:rPr>
          <w:lang w:val="en-SG"/>
        </w:rPr>
        <w:t xml:space="preserve"> sentiment has the highest GDP with an average of &gt;100K +, while the lower GDP states have a lower sentiment - why???</w:t>
      </w:r>
    </w:p>
  </w:comment>
  <w:comment w:id="1076" w:author="Munish Kumar" w:date="2023-03-15T18:04:00Z" w:initials="MK">
    <w:p w14:paraId="1E3ACFB8" w14:textId="77777777" w:rsidR="00D61C71" w:rsidRDefault="00D61C71" w:rsidP="00B7425F">
      <w:pPr>
        <w:pStyle w:val="CommentText"/>
        <w:jc w:val="left"/>
      </w:pPr>
      <w:r>
        <w:rPr>
          <w:rStyle w:val="CommentReference"/>
        </w:rPr>
        <w:annotationRef/>
      </w:r>
      <w:r>
        <w:rPr>
          <w:lang w:val="en-SG"/>
        </w:rPr>
        <w:t>Just remember to include a line as to why you are not going to discuss political affilicaiton e.g. because Europe is so diverse blah blah</w:t>
      </w:r>
    </w:p>
  </w:comment>
  <w:comment w:id="1075" w:author="Munish Kumar" w:date="2023-03-15T18:06:00Z" w:initials="MK">
    <w:p w14:paraId="4476B74E" w14:textId="77777777" w:rsidR="00D61C71" w:rsidRDefault="00D61C71">
      <w:pPr>
        <w:pStyle w:val="CommentText"/>
        <w:jc w:val="left"/>
      </w:pPr>
      <w:r>
        <w:rPr>
          <w:rStyle w:val="CommentReference"/>
        </w:rPr>
        <w:annotationRef/>
      </w:r>
      <w:r>
        <w:rPr>
          <w:lang w:val="en-SG"/>
        </w:rPr>
        <w:t>What would this be? Education, Age, ??</w:t>
      </w:r>
    </w:p>
    <w:p w14:paraId="19630F4B" w14:textId="77777777" w:rsidR="00D61C71" w:rsidRDefault="00D61C71">
      <w:pPr>
        <w:pStyle w:val="CommentText"/>
        <w:jc w:val="left"/>
      </w:pPr>
    </w:p>
    <w:p w14:paraId="084E6F90" w14:textId="77777777" w:rsidR="00D61C71" w:rsidRDefault="00D61C71">
      <w:pPr>
        <w:pStyle w:val="CommentText"/>
        <w:jc w:val="left"/>
      </w:pPr>
    </w:p>
    <w:p w14:paraId="1027228E" w14:textId="77777777" w:rsidR="00D61C71" w:rsidRDefault="00D61C71" w:rsidP="00B7425F">
      <w:pPr>
        <w:pStyle w:val="CommentText"/>
        <w:jc w:val="left"/>
      </w:pPr>
      <w:r>
        <w:rPr>
          <w:lang w:val="en-SG"/>
        </w:rPr>
        <w:t>We need to discuss GDP as an additional bullet pt as comparison to US</w:t>
      </w:r>
    </w:p>
  </w:comment>
  <w:comment w:id="1077" w:author="# CALEB CHIA WE KEAT (UC-FT)" w:date="2023-05-02T20:30:00Z" w:initials="#CCWK(">
    <w:p w14:paraId="7457D981" w14:textId="4D45B617" w:rsidR="00382566" w:rsidRDefault="00382566">
      <w:pPr>
        <w:pStyle w:val="CommentText"/>
      </w:pPr>
      <w:r>
        <w:rPr>
          <w:rStyle w:val="CommentReference"/>
        </w:rPr>
        <w:annotationRef/>
      </w:r>
      <w:r w:rsidRPr="0022009B">
        <w:t>https://data.worldbank.org/indicator/EG.FEC.RNEW.ZS</w:t>
      </w:r>
    </w:p>
  </w:comment>
  <w:comment w:id="1078" w:author="# CALEB CHIA WE KEAT (UC-FT)" w:date="2023-05-02T20:46:00Z" w:initials="#CCWK(">
    <w:p w14:paraId="105AE755" w14:textId="06AAB64C" w:rsidR="00476125" w:rsidRDefault="00476125">
      <w:pPr>
        <w:pStyle w:val="CommentText"/>
      </w:pPr>
      <w:r>
        <w:rPr>
          <w:rStyle w:val="CommentReference"/>
        </w:rPr>
        <w:annotationRef/>
      </w:r>
      <w:r w:rsidRPr="00476125">
        <w:t>https://datatopics.worldbank.org/world-development-indicators/the-world-by-income-and-region.html</w:t>
      </w:r>
    </w:p>
  </w:comment>
  <w:comment w:id="1079" w:author="# CALEB CHIA WE KEAT (UC-FT)" w:date="2023-03-15T14:53:00Z" w:initials="#CCWK(">
    <w:p w14:paraId="1E23546D" w14:textId="4E7CC8DA" w:rsidR="00D61C71" w:rsidRDefault="00D61C71">
      <w:pPr>
        <w:pStyle w:val="CommentText"/>
      </w:pPr>
      <w:r>
        <w:rPr>
          <w:rStyle w:val="CommentReference"/>
        </w:rPr>
        <w:annotationRef/>
      </w:r>
      <w:r>
        <w:t>To be removed as well. Need not show the choropleth</w:t>
      </w:r>
    </w:p>
  </w:comment>
  <w:comment w:id="1080" w:author="# CALEB CHIA WE KEAT (UC-FT)" w:date="2023-03-15T14:52:00Z" w:initials="#CCWK(">
    <w:p w14:paraId="2114D00B" w14:textId="1A1B9411" w:rsidR="00D61C71" w:rsidRDefault="00D61C71">
      <w:pPr>
        <w:pStyle w:val="CommentText"/>
      </w:pPr>
      <w:r>
        <w:rPr>
          <w:rStyle w:val="CommentReference"/>
        </w:rPr>
        <w:annotationRef/>
      </w:r>
      <w:r>
        <w:t>To be removed. Mention that the same for US was done for Europe – need not show the choropleth</w:t>
      </w:r>
    </w:p>
  </w:comment>
  <w:comment w:id="1083" w:author="Munish Kumar" w:date="2023-01-09T11:49:00Z" w:initials="MK">
    <w:p w14:paraId="76327A03" w14:textId="77777777" w:rsidR="00D61C71" w:rsidRDefault="00D61C71" w:rsidP="00925714">
      <w:pPr>
        <w:pStyle w:val="CommentText"/>
        <w:jc w:val="left"/>
      </w:pPr>
      <w:r>
        <w:rPr>
          <w:rStyle w:val="CommentReference"/>
        </w:rPr>
        <w:annotationRef/>
      </w:r>
      <w:r>
        <w:t>Wont be touching the last 2 sections until we firm everything else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C7EE31E" w15:done="0"/>
  <w15:commentEx w15:paraId="38AC2F97" w15:done="0"/>
  <w15:commentEx w15:paraId="39190AB7" w15:done="0"/>
  <w15:commentEx w15:paraId="10F6D2EA" w15:paraIdParent="39190AB7" w15:done="0"/>
  <w15:commentEx w15:paraId="204FE089" w15:done="0"/>
  <w15:commentEx w15:paraId="7610EE38" w15:done="0"/>
  <w15:commentEx w15:paraId="1E3ACFB8" w15:done="0"/>
  <w15:commentEx w15:paraId="1027228E" w15:done="0"/>
  <w15:commentEx w15:paraId="7457D981" w15:done="0"/>
  <w15:commentEx w15:paraId="105AE755" w15:done="0"/>
  <w15:commentEx w15:paraId="1E23546D" w15:done="0"/>
  <w15:commentEx w15:paraId="2114D00B" w15:done="0"/>
  <w15:commentEx w15:paraId="76327A0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69A01" w16cex:dateUtc="2022-12-28T02:33:00Z"/>
  <w16cex:commentExtensible w16cex:durableId="27615CD4" w16cex:dateUtc="2023-01-05T06:27:00Z"/>
  <w16cex:commentExtensible w16cex:durableId="27FC0EBA" w16cex:dateUtc="2023-05-02T14:35:00Z"/>
  <w16cex:commentExtensible w16cex:durableId="27FC0EC3" w16cex:dateUtc="2023-05-02T14:35:00Z"/>
  <w16cex:commentExtensible w16cex:durableId="27667C6C" w16cex:dateUtc="2023-01-09T03:43:00Z"/>
  <w16cex:commentExtensible w16cex:durableId="27BC86A9" w16cex:dateUtc="2023-03-15T10:02:00Z"/>
  <w16cex:commentExtensible w16cex:durableId="27BC871F" w16cex:dateUtc="2023-03-15T10:04:00Z"/>
  <w16cex:commentExtensible w16cex:durableId="27BC879B" w16cex:dateUtc="2023-03-15T10:06:00Z"/>
  <w16cex:commentExtensible w16cex:durableId="27667DAC" w16cex:dateUtc="2023-01-09T03: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C7EE31E" w16cid:durableId="27569A01"/>
  <w16cid:commentId w16cid:paraId="38AC2F97" w16cid:durableId="27615CD4"/>
  <w16cid:commentId w16cid:paraId="39190AB7" w16cid:durableId="27FC0EBA"/>
  <w16cid:commentId w16cid:paraId="10F6D2EA" w16cid:durableId="27FC0EC3"/>
  <w16cid:commentId w16cid:paraId="204FE089" w16cid:durableId="27667C6C"/>
  <w16cid:commentId w16cid:paraId="7610EE38" w16cid:durableId="27BC86A9"/>
  <w16cid:commentId w16cid:paraId="1E3ACFB8" w16cid:durableId="27BC871F"/>
  <w16cid:commentId w16cid:paraId="1027228E" w16cid:durableId="27BC879B"/>
  <w16cid:commentId w16cid:paraId="7457D981" w16cid:durableId="27FBF15A"/>
  <w16cid:commentId w16cid:paraId="105AE755" w16cid:durableId="27FBF540"/>
  <w16cid:commentId w16cid:paraId="1E23546D" w16cid:durableId="27BC5A62"/>
  <w16cid:commentId w16cid:paraId="2114D00B" w16cid:durableId="27BC5A3A"/>
  <w16cid:commentId w16cid:paraId="76327A03" w16cid:durableId="27667D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DB74E" w14:textId="77777777" w:rsidR="00564975" w:rsidRDefault="00564975" w:rsidP="00C276FB">
      <w:r>
        <w:separator/>
      </w:r>
    </w:p>
  </w:endnote>
  <w:endnote w:type="continuationSeparator" w:id="0">
    <w:p w14:paraId="1E95D943" w14:textId="77777777" w:rsidR="00564975" w:rsidRDefault="00564975" w:rsidP="00C276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Apple Color Emoji">
    <w:altName w:val="Calibri"/>
    <w:charset w:val="00"/>
    <w:family w:val="auto"/>
    <w:pitch w:val="variable"/>
    <w:sig w:usb0="00000003" w:usb1="18000000" w:usb2="14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3586067"/>
      <w:docPartObj>
        <w:docPartGallery w:val="Page Numbers (Bottom of Page)"/>
        <w:docPartUnique/>
      </w:docPartObj>
    </w:sdtPr>
    <w:sdtEndPr>
      <w:rPr>
        <w:rStyle w:val="PageNumber"/>
      </w:rPr>
    </w:sdtEndPr>
    <w:sdtContent>
      <w:p w14:paraId="4D9276C7" w14:textId="617394D1" w:rsidR="00D61C71" w:rsidRDefault="00D61C71" w:rsidP="00812C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51477473"/>
      <w:docPartObj>
        <w:docPartGallery w:val="Page Numbers (Bottom of Page)"/>
        <w:docPartUnique/>
      </w:docPartObj>
    </w:sdtPr>
    <w:sdtEndPr>
      <w:rPr>
        <w:rStyle w:val="PageNumber"/>
      </w:rPr>
    </w:sdtEndPr>
    <w:sdtContent>
      <w:p w14:paraId="2EC6B643" w14:textId="0ED38514" w:rsidR="00D61C71" w:rsidRDefault="00D61C71"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12898106"/>
      <w:docPartObj>
        <w:docPartGallery w:val="Page Numbers (Bottom of Page)"/>
        <w:docPartUnique/>
      </w:docPartObj>
    </w:sdtPr>
    <w:sdtEndPr>
      <w:rPr>
        <w:rStyle w:val="PageNumber"/>
      </w:rPr>
    </w:sdtEndPr>
    <w:sdtContent>
      <w:p w14:paraId="5B17D2D8" w14:textId="7D9EDF52" w:rsidR="00D61C71" w:rsidRDefault="00D61C71"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64540250"/>
      <w:docPartObj>
        <w:docPartGallery w:val="Page Numbers (Bottom of Page)"/>
        <w:docPartUnique/>
      </w:docPartObj>
    </w:sdtPr>
    <w:sdtEndPr>
      <w:rPr>
        <w:rStyle w:val="PageNumber"/>
      </w:rPr>
    </w:sdtEndPr>
    <w:sdtContent>
      <w:p w14:paraId="09F6203D" w14:textId="18BACFEE" w:rsidR="00D61C71" w:rsidRDefault="00D61C71"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9E7261" w14:textId="77777777" w:rsidR="00D61C71" w:rsidRDefault="00D61C71" w:rsidP="00935C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26751" w14:textId="74FFFE34" w:rsidR="00D61C71" w:rsidRDefault="00D61C71" w:rsidP="00935C5B">
    <w:pPr>
      <w:pStyle w:val="Footer"/>
      <w:framePr w:wrap="none" w:vAnchor="text" w:hAnchor="margin" w:xAlign="right" w:y="1"/>
      <w:rPr>
        <w:rStyle w:val="PageNumber"/>
      </w:rPr>
    </w:pPr>
  </w:p>
  <w:sdt>
    <w:sdtPr>
      <w:rPr>
        <w:rStyle w:val="PageNumber"/>
      </w:rPr>
      <w:id w:val="1516656904"/>
      <w:docPartObj>
        <w:docPartGallery w:val="Page Numbers (Bottom of Page)"/>
        <w:docPartUnique/>
      </w:docPartObj>
    </w:sdtPr>
    <w:sdtEndPr>
      <w:rPr>
        <w:rStyle w:val="PageNumber"/>
      </w:rPr>
    </w:sdtEndPr>
    <w:sdtContent>
      <w:p w14:paraId="7A1AE8DB" w14:textId="716F4E24" w:rsidR="00D61C71" w:rsidRDefault="00564975" w:rsidP="00935C5B">
        <w:pPr>
          <w:pStyle w:val="Footer"/>
          <w:framePr w:wrap="none" w:vAnchor="text" w:hAnchor="margin" w:xAlign="right" w:y="1"/>
          <w:ind w:right="360"/>
          <w:rPr>
            <w:rStyle w:val="PageNumber"/>
          </w:rPr>
        </w:pPr>
      </w:p>
    </w:sdtContent>
  </w:sdt>
  <w:p w14:paraId="6EDFA824" w14:textId="77777777" w:rsidR="00D61C71" w:rsidRDefault="00D61C71" w:rsidP="00935C5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39876162"/>
      <w:docPartObj>
        <w:docPartGallery w:val="Page Numbers (Bottom of Page)"/>
        <w:docPartUnique/>
      </w:docPartObj>
    </w:sdtPr>
    <w:sdtEndPr>
      <w:rPr>
        <w:rStyle w:val="PageNumber"/>
      </w:rPr>
    </w:sdtEndPr>
    <w:sdtContent>
      <w:p w14:paraId="626E1B10" w14:textId="482B635D" w:rsidR="00D61C71" w:rsidRDefault="00D61C71" w:rsidP="00935C5B">
        <w:pPr>
          <w:pStyle w:val="Footer"/>
          <w:framePr w:h="1067" w:hRule="exact" w:wrap="none" w:vAnchor="text" w:hAnchor="margin" w:xAlign="right" w:y="-19"/>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21</w:t>
        </w:r>
        <w:r>
          <w:rPr>
            <w:rStyle w:val="PageNumber"/>
          </w:rPr>
          <w:fldChar w:fldCharType="end"/>
        </w:r>
      </w:p>
    </w:sdtContent>
  </w:sdt>
  <w:p w14:paraId="63635033" w14:textId="77777777" w:rsidR="00D61C71" w:rsidRDefault="00D61C71" w:rsidP="00935C5B">
    <w:pPr>
      <w:pStyle w:val="Footer"/>
      <w:framePr w:h="1067" w:hRule="exact" w:wrap="none" w:vAnchor="text" w:hAnchor="margin" w:xAlign="right" w:y="-19"/>
      <w:ind w:right="360"/>
      <w:rPr>
        <w:rStyle w:val="PageNumber"/>
      </w:rPr>
    </w:pPr>
  </w:p>
  <w:sdt>
    <w:sdtPr>
      <w:rPr>
        <w:rStyle w:val="PageNumber"/>
      </w:rPr>
      <w:id w:val="1249706641"/>
      <w:docPartObj>
        <w:docPartGallery w:val="Page Numbers (Bottom of Page)"/>
        <w:docPartUnique/>
      </w:docPartObj>
    </w:sdtPr>
    <w:sdtEndPr>
      <w:rPr>
        <w:rStyle w:val="PageNumber"/>
      </w:rPr>
    </w:sdtEndPr>
    <w:sdtContent>
      <w:p w14:paraId="740897CE" w14:textId="3448F1C1" w:rsidR="00D61C71" w:rsidRDefault="00564975" w:rsidP="00935C5B">
        <w:pPr>
          <w:pStyle w:val="Footer"/>
          <w:framePr w:h="1067" w:hRule="exact" w:wrap="none" w:vAnchor="text" w:hAnchor="margin" w:xAlign="right" w:y="-19"/>
          <w:ind w:right="360"/>
          <w:rPr>
            <w:rStyle w:val="PageNumber"/>
          </w:rPr>
        </w:pPr>
      </w:p>
    </w:sdtContent>
  </w:sdt>
  <w:p w14:paraId="08B4B8FE" w14:textId="77777777" w:rsidR="00D61C71" w:rsidRDefault="00D61C71" w:rsidP="00935C5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223B3" w14:textId="77777777" w:rsidR="00564975" w:rsidRDefault="00564975" w:rsidP="00C276FB">
      <w:r>
        <w:separator/>
      </w:r>
    </w:p>
  </w:footnote>
  <w:footnote w:type="continuationSeparator" w:id="0">
    <w:p w14:paraId="21B3295F" w14:textId="77777777" w:rsidR="00564975" w:rsidRDefault="00564975" w:rsidP="00C276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94A07"/>
    <w:multiLevelType w:val="hybridMultilevel"/>
    <w:tmpl w:val="52DAFA52"/>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 w15:restartNumberingAfterBreak="0">
    <w:nsid w:val="1E305498"/>
    <w:multiLevelType w:val="hybridMultilevel"/>
    <w:tmpl w:val="3ECEDC2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292C47D4"/>
    <w:multiLevelType w:val="hybridMultilevel"/>
    <w:tmpl w:val="11A8962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3DE8318E"/>
    <w:multiLevelType w:val="multilevel"/>
    <w:tmpl w:val="BEFA31F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7705A47"/>
    <w:multiLevelType w:val="hybridMultilevel"/>
    <w:tmpl w:val="4BA8EFA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4"/>
  </w:num>
  <w:num w:numId="2">
    <w:abstractNumId w:val="0"/>
  </w:num>
  <w:num w:numId="3">
    <w:abstractNumId w:val="3"/>
  </w:num>
  <w:num w:numId="4">
    <w:abstractNumId w:val="1"/>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 CALEB CHIA WE KEAT (UC-FT)">
    <w15:presenceInfo w15:providerId="AD" w15:userId="S::calebchia002@suss.edu.sg::cb8f63a6-dd88-4109-99b5-5bb818ad679d"/>
  </w15:person>
  <w15:person w15:author="Munish Kumar">
    <w15:presenceInfo w15:providerId="AD" w15:userId="S::mkumar@erce.energy::9ae06b6e-a1f0-45ab-b9ac-eebc010a9474"/>
  </w15:person>
  <w15:person w15:author="Munish Kumar [2]">
    <w15:presenceInfo w15:providerId="None" w15:userId="Munish Kumar"/>
  </w15:person>
  <w15:person w15:author="Munish K">
    <w15:presenceInfo w15:providerId="None" w15:userId="Munish 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205F"/>
    <w:rsid w:val="0000061A"/>
    <w:rsid w:val="00000F34"/>
    <w:rsid w:val="00005F84"/>
    <w:rsid w:val="00006AC5"/>
    <w:rsid w:val="00011CE6"/>
    <w:rsid w:val="00013468"/>
    <w:rsid w:val="00014068"/>
    <w:rsid w:val="00015968"/>
    <w:rsid w:val="00015BB5"/>
    <w:rsid w:val="00015C3B"/>
    <w:rsid w:val="00016AA4"/>
    <w:rsid w:val="00017471"/>
    <w:rsid w:val="00017B45"/>
    <w:rsid w:val="00017D58"/>
    <w:rsid w:val="00017F80"/>
    <w:rsid w:val="00020A04"/>
    <w:rsid w:val="0002162A"/>
    <w:rsid w:val="000222C8"/>
    <w:rsid w:val="00023667"/>
    <w:rsid w:val="0002558F"/>
    <w:rsid w:val="000277A7"/>
    <w:rsid w:val="000322D4"/>
    <w:rsid w:val="000330E5"/>
    <w:rsid w:val="00033AF8"/>
    <w:rsid w:val="00034A63"/>
    <w:rsid w:val="00036F35"/>
    <w:rsid w:val="00040F1E"/>
    <w:rsid w:val="00041A30"/>
    <w:rsid w:val="000476E4"/>
    <w:rsid w:val="0004793E"/>
    <w:rsid w:val="00047FEB"/>
    <w:rsid w:val="00050092"/>
    <w:rsid w:val="0005399C"/>
    <w:rsid w:val="00056949"/>
    <w:rsid w:val="00056E27"/>
    <w:rsid w:val="00060E00"/>
    <w:rsid w:val="000618F6"/>
    <w:rsid w:val="000656F6"/>
    <w:rsid w:val="00065E9F"/>
    <w:rsid w:val="00070877"/>
    <w:rsid w:val="00073725"/>
    <w:rsid w:val="00075471"/>
    <w:rsid w:val="00076E3F"/>
    <w:rsid w:val="00082649"/>
    <w:rsid w:val="00082EAA"/>
    <w:rsid w:val="00086915"/>
    <w:rsid w:val="0009343D"/>
    <w:rsid w:val="00094E35"/>
    <w:rsid w:val="00096033"/>
    <w:rsid w:val="000976D6"/>
    <w:rsid w:val="000A0AB4"/>
    <w:rsid w:val="000A2598"/>
    <w:rsid w:val="000A446F"/>
    <w:rsid w:val="000A57FF"/>
    <w:rsid w:val="000A5CE5"/>
    <w:rsid w:val="000A666B"/>
    <w:rsid w:val="000A67B0"/>
    <w:rsid w:val="000B712E"/>
    <w:rsid w:val="000C18FF"/>
    <w:rsid w:val="000C4A8F"/>
    <w:rsid w:val="000C4EF0"/>
    <w:rsid w:val="000C5B83"/>
    <w:rsid w:val="000C713E"/>
    <w:rsid w:val="000C77A0"/>
    <w:rsid w:val="000D0DD1"/>
    <w:rsid w:val="000D1338"/>
    <w:rsid w:val="000D42A6"/>
    <w:rsid w:val="000D59B3"/>
    <w:rsid w:val="000D5EF6"/>
    <w:rsid w:val="000D7D93"/>
    <w:rsid w:val="000D7DBC"/>
    <w:rsid w:val="000E677F"/>
    <w:rsid w:val="000E7025"/>
    <w:rsid w:val="000F03F0"/>
    <w:rsid w:val="000F0AF7"/>
    <w:rsid w:val="000F0DE5"/>
    <w:rsid w:val="000F27F9"/>
    <w:rsid w:val="000F2B65"/>
    <w:rsid w:val="000F6045"/>
    <w:rsid w:val="001002AD"/>
    <w:rsid w:val="001044B2"/>
    <w:rsid w:val="00104C6E"/>
    <w:rsid w:val="00110F43"/>
    <w:rsid w:val="00111A46"/>
    <w:rsid w:val="001133FD"/>
    <w:rsid w:val="0011700A"/>
    <w:rsid w:val="00120823"/>
    <w:rsid w:val="001208C1"/>
    <w:rsid w:val="00120CBB"/>
    <w:rsid w:val="00124556"/>
    <w:rsid w:val="00124570"/>
    <w:rsid w:val="00127A1B"/>
    <w:rsid w:val="00127BFA"/>
    <w:rsid w:val="0013038A"/>
    <w:rsid w:val="0013061B"/>
    <w:rsid w:val="0013477F"/>
    <w:rsid w:val="001353D0"/>
    <w:rsid w:val="00135ACD"/>
    <w:rsid w:val="0013660D"/>
    <w:rsid w:val="00136B85"/>
    <w:rsid w:val="0013779B"/>
    <w:rsid w:val="001402C4"/>
    <w:rsid w:val="0014053E"/>
    <w:rsid w:val="00141AD4"/>
    <w:rsid w:val="0014475C"/>
    <w:rsid w:val="00146635"/>
    <w:rsid w:val="001473FA"/>
    <w:rsid w:val="001501B8"/>
    <w:rsid w:val="0015166F"/>
    <w:rsid w:val="00155411"/>
    <w:rsid w:val="001567E6"/>
    <w:rsid w:val="0016048C"/>
    <w:rsid w:val="001610EF"/>
    <w:rsid w:val="0016500A"/>
    <w:rsid w:val="00166256"/>
    <w:rsid w:val="00171C7E"/>
    <w:rsid w:val="00171CB7"/>
    <w:rsid w:val="00173128"/>
    <w:rsid w:val="00174F37"/>
    <w:rsid w:val="0018058E"/>
    <w:rsid w:val="001840C0"/>
    <w:rsid w:val="00185130"/>
    <w:rsid w:val="00186867"/>
    <w:rsid w:val="001868B2"/>
    <w:rsid w:val="00190A72"/>
    <w:rsid w:val="001947C2"/>
    <w:rsid w:val="001951E7"/>
    <w:rsid w:val="001955C1"/>
    <w:rsid w:val="001956A3"/>
    <w:rsid w:val="00195751"/>
    <w:rsid w:val="00197AA5"/>
    <w:rsid w:val="001A06CE"/>
    <w:rsid w:val="001A1649"/>
    <w:rsid w:val="001A3216"/>
    <w:rsid w:val="001A4979"/>
    <w:rsid w:val="001A4FC2"/>
    <w:rsid w:val="001A5EA7"/>
    <w:rsid w:val="001A695B"/>
    <w:rsid w:val="001A72F8"/>
    <w:rsid w:val="001A7F14"/>
    <w:rsid w:val="001B3BAB"/>
    <w:rsid w:val="001B3BC6"/>
    <w:rsid w:val="001B459E"/>
    <w:rsid w:val="001B558B"/>
    <w:rsid w:val="001B6CA6"/>
    <w:rsid w:val="001B6E5A"/>
    <w:rsid w:val="001C109D"/>
    <w:rsid w:val="001C10D3"/>
    <w:rsid w:val="001C1EA2"/>
    <w:rsid w:val="001C23B9"/>
    <w:rsid w:val="001C331C"/>
    <w:rsid w:val="001C3755"/>
    <w:rsid w:val="001C4E68"/>
    <w:rsid w:val="001D088E"/>
    <w:rsid w:val="001D0D4B"/>
    <w:rsid w:val="001D0D80"/>
    <w:rsid w:val="001E0BD6"/>
    <w:rsid w:val="001E1D71"/>
    <w:rsid w:val="001E2B0A"/>
    <w:rsid w:val="001E5772"/>
    <w:rsid w:val="001F1683"/>
    <w:rsid w:val="001F3351"/>
    <w:rsid w:val="002010F3"/>
    <w:rsid w:val="00201728"/>
    <w:rsid w:val="00201859"/>
    <w:rsid w:val="00203370"/>
    <w:rsid w:val="00203961"/>
    <w:rsid w:val="002042C0"/>
    <w:rsid w:val="00204A35"/>
    <w:rsid w:val="00204F0D"/>
    <w:rsid w:val="00206CEB"/>
    <w:rsid w:val="00210BED"/>
    <w:rsid w:val="00211AC8"/>
    <w:rsid w:val="00213801"/>
    <w:rsid w:val="00215234"/>
    <w:rsid w:val="0022009B"/>
    <w:rsid w:val="0022055A"/>
    <w:rsid w:val="00221498"/>
    <w:rsid w:val="0022171A"/>
    <w:rsid w:val="002222DB"/>
    <w:rsid w:val="00222885"/>
    <w:rsid w:val="0022360C"/>
    <w:rsid w:val="00223670"/>
    <w:rsid w:val="00224812"/>
    <w:rsid w:val="002262DB"/>
    <w:rsid w:val="0022671A"/>
    <w:rsid w:val="00232424"/>
    <w:rsid w:val="002343BB"/>
    <w:rsid w:val="00234968"/>
    <w:rsid w:val="002403C7"/>
    <w:rsid w:val="00246008"/>
    <w:rsid w:val="0024788A"/>
    <w:rsid w:val="00250086"/>
    <w:rsid w:val="00254F8C"/>
    <w:rsid w:val="0025577C"/>
    <w:rsid w:val="00256903"/>
    <w:rsid w:val="00263CC2"/>
    <w:rsid w:val="00265174"/>
    <w:rsid w:val="00266935"/>
    <w:rsid w:val="00266C75"/>
    <w:rsid w:val="00267741"/>
    <w:rsid w:val="00272B03"/>
    <w:rsid w:val="0027411C"/>
    <w:rsid w:val="0027721D"/>
    <w:rsid w:val="00277BD1"/>
    <w:rsid w:val="00286DEE"/>
    <w:rsid w:val="00291252"/>
    <w:rsid w:val="00291EE5"/>
    <w:rsid w:val="00292501"/>
    <w:rsid w:val="00292F94"/>
    <w:rsid w:val="002936FB"/>
    <w:rsid w:val="00293E07"/>
    <w:rsid w:val="00295095"/>
    <w:rsid w:val="002A0D1D"/>
    <w:rsid w:val="002A22D9"/>
    <w:rsid w:val="002B40F0"/>
    <w:rsid w:val="002C0BE9"/>
    <w:rsid w:val="002C0CE3"/>
    <w:rsid w:val="002C14D7"/>
    <w:rsid w:val="002C1A78"/>
    <w:rsid w:val="002C2692"/>
    <w:rsid w:val="002C434E"/>
    <w:rsid w:val="002C623D"/>
    <w:rsid w:val="002C62D5"/>
    <w:rsid w:val="002C6626"/>
    <w:rsid w:val="002D189D"/>
    <w:rsid w:val="002D32D2"/>
    <w:rsid w:val="002D4EFB"/>
    <w:rsid w:val="002D5808"/>
    <w:rsid w:val="002D6799"/>
    <w:rsid w:val="002E0D7D"/>
    <w:rsid w:val="002E70D7"/>
    <w:rsid w:val="002E7F6B"/>
    <w:rsid w:val="002F2462"/>
    <w:rsid w:val="002F4BBF"/>
    <w:rsid w:val="002F6139"/>
    <w:rsid w:val="002F7242"/>
    <w:rsid w:val="002F765D"/>
    <w:rsid w:val="002F7AB2"/>
    <w:rsid w:val="00300FA2"/>
    <w:rsid w:val="0030501C"/>
    <w:rsid w:val="003055E8"/>
    <w:rsid w:val="003062B9"/>
    <w:rsid w:val="0030798B"/>
    <w:rsid w:val="0031058E"/>
    <w:rsid w:val="00310606"/>
    <w:rsid w:val="00312BEB"/>
    <w:rsid w:val="003131E3"/>
    <w:rsid w:val="00313354"/>
    <w:rsid w:val="00320F82"/>
    <w:rsid w:val="003212CC"/>
    <w:rsid w:val="003217FA"/>
    <w:rsid w:val="00322048"/>
    <w:rsid w:val="00322AB8"/>
    <w:rsid w:val="0032607E"/>
    <w:rsid w:val="00330771"/>
    <w:rsid w:val="00331100"/>
    <w:rsid w:val="003320AF"/>
    <w:rsid w:val="003324EC"/>
    <w:rsid w:val="0033550B"/>
    <w:rsid w:val="00335B28"/>
    <w:rsid w:val="00341232"/>
    <w:rsid w:val="00341C4C"/>
    <w:rsid w:val="0034351E"/>
    <w:rsid w:val="0034553D"/>
    <w:rsid w:val="00345EB7"/>
    <w:rsid w:val="00345F9E"/>
    <w:rsid w:val="00352273"/>
    <w:rsid w:val="003531C5"/>
    <w:rsid w:val="003546A7"/>
    <w:rsid w:val="0035511D"/>
    <w:rsid w:val="00357DAB"/>
    <w:rsid w:val="00360FC1"/>
    <w:rsid w:val="00361664"/>
    <w:rsid w:val="0036279B"/>
    <w:rsid w:val="00363DFF"/>
    <w:rsid w:val="0036433B"/>
    <w:rsid w:val="003647CD"/>
    <w:rsid w:val="00365D1B"/>
    <w:rsid w:val="0037029A"/>
    <w:rsid w:val="00371341"/>
    <w:rsid w:val="003715D0"/>
    <w:rsid w:val="0037331B"/>
    <w:rsid w:val="00374C84"/>
    <w:rsid w:val="00374D19"/>
    <w:rsid w:val="00381FC4"/>
    <w:rsid w:val="00382566"/>
    <w:rsid w:val="00384A5B"/>
    <w:rsid w:val="00386E18"/>
    <w:rsid w:val="003876F4"/>
    <w:rsid w:val="00387DDC"/>
    <w:rsid w:val="003910B7"/>
    <w:rsid w:val="003920D8"/>
    <w:rsid w:val="00393DEC"/>
    <w:rsid w:val="003943FB"/>
    <w:rsid w:val="0039490A"/>
    <w:rsid w:val="00396B48"/>
    <w:rsid w:val="003A001F"/>
    <w:rsid w:val="003A0C8A"/>
    <w:rsid w:val="003A15AD"/>
    <w:rsid w:val="003A1613"/>
    <w:rsid w:val="003A7562"/>
    <w:rsid w:val="003B29A1"/>
    <w:rsid w:val="003B63D7"/>
    <w:rsid w:val="003C1093"/>
    <w:rsid w:val="003C1D16"/>
    <w:rsid w:val="003C3860"/>
    <w:rsid w:val="003C5264"/>
    <w:rsid w:val="003C5DB0"/>
    <w:rsid w:val="003C62CB"/>
    <w:rsid w:val="003C6E81"/>
    <w:rsid w:val="003D1724"/>
    <w:rsid w:val="003D1D1B"/>
    <w:rsid w:val="003D7CB1"/>
    <w:rsid w:val="003E06F9"/>
    <w:rsid w:val="003E1745"/>
    <w:rsid w:val="003E2EA7"/>
    <w:rsid w:val="003E4668"/>
    <w:rsid w:val="003E7376"/>
    <w:rsid w:val="003E7F15"/>
    <w:rsid w:val="003F15E5"/>
    <w:rsid w:val="003F1E84"/>
    <w:rsid w:val="003F2248"/>
    <w:rsid w:val="003F393E"/>
    <w:rsid w:val="003F44F3"/>
    <w:rsid w:val="003F5D79"/>
    <w:rsid w:val="003F623C"/>
    <w:rsid w:val="00400B33"/>
    <w:rsid w:val="004015B6"/>
    <w:rsid w:val="00402144"/>
    <w:rsid w:val="004032A6"/>
    <w:rsid w:val="00403E4C"/>
    <w:rsid w:val="00407ABE"/>
    <w:rsid w:val="0041013A"/>
    <w:rsid w:val="0041195E"/>
    <w:rsid w:val="004134E0"/>
    <w:rsid w:val="004207AD"/>
    <w:rsid w:val="00420BC9"/>
    <w:rsid w:val="0042390B"/>
    <w:rsid w:val="004254D7"/>
    <w:rsid w:val="00426311"/>
    <w:rsid w:val="004272AA"/>
    <w:rsid w:val="004309F5"/>
    <w:rsid w:val="0044174D"/>
    <w:rsid w:val="00443E7E"/>
    <w:rsid w:val="004463E1"/>
    <w:rsid w:val="00451FCE"/>
    <w:rsid w:val="00452354"/>
    <w:rsid w:val="00453B58"/>
    <w:rsid w:val="004544F0"/>
    <w:rsid w:val="0045589F"/>
    <w:rsid w:val="00462F16"/>
    <w:rsid w:val="00463DB9"/>
    <w:rsid w:val="00463E12"/>
    <w:rsid w:val="00466EF1"/>
    <w:rsid w:val="00467D09"/>
    <w:rsid w:val="00471E13"/>
    <w:rsid w:val="0047219F"/>
    <w:rsid w:val="00474631"/>
    <w:rsid w:val="00476125"/>
    <w:rsid w:val="004773D3"/>
    <w:rsid w:val="004846DB"/>
    <w:rsid w:val="00484C40"/>
    <w:rsid w:val="0048533C"/>
    <w:rsid w:val="00485B01"/>
    <w:rsid w:val="0048622F"/>
    <w:rsid w:val="004942BB"/>
    <w:rsid w:val="004A2316"/>
    <w:rsid w:val="004A3405"/>
    <w:rsid w:val="004A5081"/>
    <w:rsid w:val="004A6DA0"/>
    <w:rsid w:val="004B03C3"/>
    <w:rsid w:val="004B052D"/>
    <w:rsid w:val="004B3ED6"/>
    <w:rsid w:val="004B4F14"/>
    <w:rsid w:val="004B7C2E"/>
    <w:rsid w:val="004C3A25"/>
    <w:rsid w:val="004C6664"/>
    <w:rsid w:val="004C7385"/>
    <w:rsid w:val="004D04EB"/>
    <w:rsid w:val="004D2C39"/>
    <w:rsid w:val="004D3138"/>
    <w:rsid w:val="004D3A11"/>
    <w:rsid w:val="004D443B"/>
    <w:rsid w:val="004D7BE1"/>
    <w:rsid w:val="004E0A99"/>
    <w:rsid w:val="004E1B68"/>
    <w:rsid w:val="004E1F61"/>
    <w:rsid w:val="004E7FD1"/>
    <w:rsid w:val="004F1CCB"/>
    <w:rsid w:val="004F2644"/>
    <w:rsid w:val="004F394D"/>
    <w:rsid w:val="004F5AF3"/>
    <w:rsid w:val="00502046"/>
    <w:rsid w:val="00503207"/>
    <w:rsid w:val="005048EE"/>
    <w:rsid w:val="00506462"/>
    <w:rsid w:val="0051126C"/>
    <w:rsid w:val="00513D7F"/>
    <w:rsid w:val="00513FB4"/>
    <w:rsid w:val="00515EC9"/>
    <w:rsid w:val="0051683F"/>
    <w:rsid w:val="00516E35"/>
    <w:rsid w:val="00520B0E"/>
    <w:rsid w:val="005211AC"/>
    <w:rsid w:val="00524C91"/>
    <w:rsid w:val="00525278"/>
    <w:rsid w:val="00525EC3"/>
    <w:rsid w:val="005310B6"/>
    <w:rsid w:val="0053158E"/>
    <w:rsid w:val="0053170F"/>
    <w:rsid w:val="00533A30"/>
    <w:rsid w:val="00533BE2"/>
    <w:rsid w:val="005363F3"/>
    <w:rsid w:val="00540530"/>
    <w:rsid w:val="005407FB"/>
    <w:rsid w:val="00543294"/>
    <w:rsid w:val="00544265"/>
    <w:rsid w:val="00545DC0"/>
    <w:rsid w:val="00546EB8"/>
    <w:rsid w:val="00546F3D"/>
    <w:rsid w:val="005472E5"/>
    <w:rsid w:val="005541FE"/>
    <w:rsid w:val="00555E31"/>
    <w:rsid w:val="00557131"/>
    <w:rsid w:val="00561DF6"/>
    <w:rsid w:val="00563CC6"/>
    <w:rsid w:val="00564975"/>
    <w:rsid w:val="00564BBB"/>
    <w:rsid w:val="005675B2"/>
    <w:rsid w:val="005745F4"/>
    <w:rsid w:val="00576BED"/>
    <w:rsid w:val="00581814"/>
    <w:rsid w:val="00581E78"/>
    <w:rsid w:val="00585514"/>
    <w:rsid w:val="00591999"/>
    <w:rsid w:val="00592C3D"/>
    <w:rsid w:val="005947A5"/>
    <w:rsid w:val="00594FCC"/>
    <w:rsid w:val="005968ED"/>
    <w:rsid w:val="005A0EFF"/>
    <w:rsid w:val="005A1CE2"/>
    <w:rsid w:val="005A1F0F"/>
    <w:rsid w:val="005A4125"/>
    <w:rsid w:val="005A502E"/>
    <w:rsid w:val="005A5B82"/>
    <w:rsid w:val="005A5D69"/>
    <w:rsid w:val="005A5EF7"/>
    <w:rsid w:val="005A77AD"/>
    <w:rsid w:val="005B041E"/>
    <w:rsid w:val="005B2837"/>
    <w:rsid w:val="005B32C1"/>
    <w:rsid w:val="005B6AB9"/>
    <w:rsid w:val="005C00F4"/>
    <w:rsid w:val="005C0660"/>
    <w:rsid w:val="005C7D69"/>
    <w:rsid w:val="005D0D81"/>
    <w:rsid w:val="005D13CA"/>
    <w:rsid w:val="005D2981"/>
    <w:rsid w:val="005D3208"/>
    <w:rsid w:val="005D6E5F"/>
    <w:rsid w:val="005E371D"/>
    <w:rsid w:val="005E51AE"/>
    <w:rsid w:val="005E6165"/>
    <w:rsid w:val="005E6B83"/>
    <w:rsid w:val="005F15B6"/>
    <w:rsid w:val="005F3F12"/>
    <w:rsid w:val="005F7B66"/>
    <w:rsid w:val="006001DE"/>
    <w:rsid w:val="00600740"/>
    <w:rsid w:val="00603E5C"/>
    <w:rsid w:val="0060494C"/>
    <w:rsid w:val="00605D33"/>
    <w:rsid w:val="00605EE0"/>
    <w:rsid w:val="00617F78"/>
    <w:rsid w:val="00630440"/>
    <w:rsid w:val="006309EC"/>
    <w:rsid w:val="00633179"/>
    <w:rsid w:val="00633B7C"/>
    <w:rsid w:val="00636B95"/>
    <w:rsid w:val="00641FC4"/>
    <w:rsid w:val="00642953"/>
    <w:rsid w:val="00646924"/>
    <w:rsid w:val="00652A60"/>
    <w:rsid w:val="006538DF"/>
    <w:rsid w:val="00654393"/>
    <w:rsid w:val="0065515D"/>
    <w:rsid w:val="00655E7B"/>
    <w:rsid w:val="00656049"/>
    <w:rsid w:val="006576A9"/>
    <w:rsid w:val="00660D05"/>
    <w:rsid w:val="00662306"/>
    <w:rsid w:val="00662457"/>
    <w:rsid w:val="00663D75"/>
    <w:rsid w:val="0066535F"/>
    <w:rsid w:val="0066554E"/>
    <w:rsid w:val="00667AD3"/>
    <w:rsid w:val="00671224"/>
    <w:rsid w:val="006778CB"/>
    <w:rsid w:val="006807E9"/>
    <w:rsid w:val="00681B67"/>
    <w:rsid w:val="006836C3"/>
    <w:rsid w:val="00684DB4"/>
    <w:rsid w:val="00685863"/>
    <w:rsid w:val="00686D44"/>
    <w:rsid w:val="00687126"/>
    <w:rsid w:val="00690C33"/>
    <w:rsid w:val="00691918"/>
    <w:rsid w:val="006922F2"/>
    <w:rsid w:val="0069343F"/>
    <w:rsid w:val="00693829"/>
    <w:rsid w:val="006941FC"/>
    <w:rsid w:val="00694F35"/>
    <w:rsid w:val="0069511C"/>
    <w:rsid w:val="00695748"/>
    <w:rsid w:val="00695D31"/>
    <w:rsid w:val="006A1687"/>
    <w:rsid w:val="006A18EF"/>
    <w:rsid w:val="006A6A51"/>
    <w:rsid w:val="006A6F3D"/>
    <w:rsid w:val="006A7DAF"/>
    <w:rsid w:val="006B0FFF"/>
    <w:rsid w:val="006B2ACD"/>
    <w:rsid w:val="006B2F3B"/>
    <w:rsid w:val="006B4098"/>
    <w:rsid w:val="006B60DB"/>
    <w:rsid w:val="006C0EF1"/>
    <w:rsid w:val="006C2898"/>
    <w:rsid w:val="006C30A9"/>
    <w:rsid w:val="006D1F04"/>
    <w:rsid w:val="006D484E"/>
    <w:rsid w:val="006D62EF"/>
    <w:rsid w:val="006D6CC3"/>
    <w:rsid w:val="006D7E38"/>
    <w:rsid w:val="006E03AB"/>
    <w:rsid w:val="006E2EC6"/>
    <w:rsid w:val="006E30BF"/>
    <w:rsid w:val="006E6BE5"/>
    <w:rsid w:val="006E6C5B"/>
    <w:rsid w:val="006E7102"/>
    <w:rsid w:val="006F27EF"/>
    <w:rsid w:val="006F46A0"/>
    <w:rsid w:val="006F4717"/>
    <w:rsid w:val="006F5AD2"/>
    <w:rsid w:val="006F7F82"/>
    <w:rsid w:val="00701EEB"/>
    <w:rsid w:val="00702245"/>
    <w:rsid w:val="0070533F"/>
    <w:rsid w:val="00705891"/>
    <w:rsid w:val="00706166"/>
    <w:rsid w:val="00706D53"/>
    <w:rsid w:val="00707020"/>
    <w:rsid w:val="00717A6B"/>
    <w:rsid w:val="007247AC"/>
    <w:rsid w:val="00724C9D"/>
    <w:rsid w:val="00727C95"/>
    <w:rsid w:val="00727E28"/>
    <w:rsid w:val="0073454B"/>
    <w:rsid w:val="0073629D"/>
    <w:rsid w:val="00736989"/>
    <w:rsid w:val="007376E4"/>
    <w:rsid w:val="00737898"/>
    <w:rsid w:val="007408F9"/>
    <w:rsid w:val="00742795"/>
    <w:rsid w:val="00742F81"/>
    <w:rsid w:val="00744205"/>
    <w:rsid w:val="00745DAB"/>
    <w:rsid w:val="00747427"/>
    <w:rsid w:val="00753114"/>
    <w:rsid w:val="007561C8"/>
    <w:rsid w:val="00757CE4"/>
    <w:rsid w:val="00757D6D"/>
    <w:rsid w:val="00761AE2"/>
    <w:rsid w:val="00763462"/>
    <w:rsid w:val="007639BE"/>
    <w:rsid w:val="00772E2E"/>
    <w:rsid w:val="007742B5"/>
    <w:rsid w:val="007745BD"/>
    <w:rsid w:val="0077575F"/>
    <w:rsid w:val="0077577B"/>
    <w:rsid w:val="007800DC"/>
    <w:rsid w:val="007833C5"/>
    <w:rsid w:val="00784571"/>
    <w:rsid w:val="0078492E"/>
    <w:rsid w:val="00787419"/>
    <w:rsid w:val="00793F58"/>
    <w:rsid w:val="00795403"/>
    <w:rsid w:val="00796D65"/>
    <w:rsid w:val="00796D82"/>
    <w:rsid w:val="00796DD4"/>
    <w:rsid w:val="007A0020"/>
    <w:rsid w:val="007A0185"/>
    <w:rsid w:val="007A0E30"/>
    <w:rsid w:val="007A17AA"/>
    <w:rsid w:val="007A263E"/>
    <w:rsid w:val="007A34D2"/>
    <w:rsid w:val="007A3A10"/>
    <w:rsid w:val="007A45CE"/>
    <w:rsid w:val="007A4C7F"/>
    <w:rsid w:val="007A61E7"/>
    <w:rsid w:val="007A6497"/>
    <w:rsid w:val="007A695E"/>
    <w:rsid w:val="007B1D16"/>
    <w:rsid w:val="007B3E0B"/>
    <w:rsid w:val="007B431F"/>
    <w:rsid w:val="007C0378"/>
    <w:rsid w:val="007C0820"/>
    <w:rsid w:val="007C30FA"/>
    <w:rsid w:val="007C407D"/>
    <w:rsid w:val="007C52E7"/>
    <w:rsid w:val="007C60A4"/>
    <w:rsid w:val="007D456E"/>
    <w:rsid w:val="007E1264"/>
    <w:rsid w:val="007E22C8"/>
    <w:rsid w:val="007E3740"/>
    <w:rsid w:val="007F2391"/>
    <w:rsid w:val="007F2D2C"/>
    <w:rsid w:val="007F5A29"/>
    <w:rsid w:val="007F6F6C"/>
    <w:rsid w:val="007F7819"/>
    <w:rsid w:val="007F7EE1"/>
    <w:rsid w:val="00801BC1"/>
    <w:rsid w:val="0081025D"/>
    <w:rsid w:val="00812602"/>
    <w:rsid w:val="00812CB6"/>
    <w:rsid w:val="00816B0F"/>
    <w:rsid w:val="00830058"/>
    <w:rsid w:val="00831D53"/>
    <w:rsid w:val="00831FE4"/>
    <w:rsid w:val="008339D2"/>
    <w:rsid w:val="00837D15"/>
    <w:rsid w:val="00841DCC"/>
    <w:rsid w:val="00842C32"/>
    <w:rsid w:val="00850423"/>
    <w:rsid w:val="0085112C"/>
    <w:rsid w:val="0086288B"/>
    <w:rsid w:val="008664A6"/>
    <w:rsid w:val="008732B7"/>
    <w:rsid w:val="00874964"/>
    <w:rsid w:val="008774AA"/>
    <w:rsid w:val="00881CD9"/>
    <w:rsid w:val="00884FA8"/>
    <w:rsid w:val="008864DA"/>
    <w:rsid w:val="00887B5C"/>
    <w:rsid w:val="00887B9B"/>
    <w:rsid w:val="00895360"/>
    <w:rsid w:val="00895B12"/>
    <w:rsid w:val="00895FAA"/>
    <w:rsid w:val="008963B1"/>
    <w:rsid w:val="00897188"/>
    <w:rsid w:val="008A1C94"/>
    <w:rsid w:val="008A2C1D"/>
    <w:rsid w:val="008A2E28"/>
    <w:rsid w:val="008A4CEF"/>
    <w:rsid w:val="008A7184"/>
    <w:rsid w:val="008B1652"/>
    <w:rsid w:val="008B2B6A"/>
    <w:rsid w:val="008B2D73"/>
    <w:rsid w:val="008B5EA0"/>
    <w:rsid w:val="008B7129"/>
    <w:rsid w:val="008B7955"/>
    <w:rsid w:val="008C370F"/>
    <w:rsid w:val="008C4213"/>
    <w:rsid w:val="008C6DB0"/>
    <w:rsid w:val="008D1F0B"/>
    <w:rsid w:val="008D24EF"/>
    <w:rsid w:val="008D2927"/>
    <w:rsid w:val="008D2C6E"/>
    <w:rsid w:val="008D40CA"/>
    <w:rsid w:val="008D4A56"/>
    <w:rsid w:val="008D5707"/>
    <w:rsid w:val="008E42BE"/>
    <w:rsid w:val="008E7234"/>
    <w:rsid w:val="008E76F4"/>
    <w:rsid w:val="008E7DCA"/>
    <w:rsid w:val="008E7F6B"/>
    <w:rsid w:val="008F39ED"/>
    <w:rsid w:val="008F6B31"/>
    <w:rsid w:val="008F79E6"/>
    <w:rsid w:val="00901F53"/>
    <w:rsid w:val="009034FF"/>
    <w:rsid w:val="00904FBA"/>
    <w:rsid w:val="00906004"/>
    <w:rsid w:val="009063A2"/>
    <w:rsid w:val="0090747C"/>
    <w:rsid w:val="0091165D"/>
    <w:rsid w:val="0091465A"/>
    <w:rsid w:val="009157DC"/>
    <w:rsid w:val="009201B6"/>
    <w:rsid w:val="0092326E"/>
    <w:rsid w:val="009239C7"/>
    <w:rsid w:val="00925714"/>
    <w:rsid w:val="00926C58"/>
    <w:rsid w:val="00926D99"/>
    <w:rsid w:val="0092703C"/>
    <w:rsid w:val="00931235"/>
    <w:rsid w:val="00935C5B"/>
    <w:rsid w:val="00935CA2"/>
    <w:rsid w:val="00937997"/>
    <w:rsid w:val="00941A95"/>
    <w:rsid w:val="00944880"/>
    <w:rsid w:val="00944BAA"/>
    <w:rsid w:val="00944FFA"/>
    <w:rsid w:val="00945434"/>
    <w:rsid w:val="009508D4"/>
    <w:rsid w:val="0095155F"/>
    <w:rsid w:val="00952EFA"/>
    <w:rsid w:val="009552B3"/>
    <w:rsid w:val="00956ADA"/>
    <w:rsid w:val="00957E8F"/>
    <w:rsid w:val="00957FEF"/>
    <w:rsid w:val="00960E9E"/>
    <w:rsid w:val="00962A37"/>
    <w:rsid w:val="00965AFE"/>
    <w:rsid w:val="00966805"/>
    <w:rsid w:val="009676A0"/>
    <w:rsid w:val="00967F93"/>
    <w:rsid w:val="00970CAA"/>
    <w:rsid w:val="009713C2"/>
    <w:rsid w:val="0097525B"/>
    <w:rsid w:val="009773F3"/>
    <w:rsid w:val="009800DF"/>
    <w:rsid w:val="0098019D"/>
    <w:rsid w:val="00984101"/>
    <w:rsid w:val="00985333"/>
    <w:rsid w:val="00990322"/>
    <w:rsid w:val="00990E00"/>
    <w:rsid w:val="009A02D1"/>
    <w:rsid w:val="009A097B"/>
    <w:rsid w:val="009A284C"/>
    <w:rsid w:val="009A517D"/>
    <w:rsid w:val="009A5D79"/>
    <w:rsid w:val="009B0508"/>
    <w:rsid w:val="009B1BE6"/>
    <w:rsid w:val="009B1FD2"/>
    <w:rsid w:val="009B24E5"/>
    <w:rsid w:val="009B4E65"/>
    <w:rsid w:val="009B7B4C"/>
    <w:rsid w:val="009C129A"/>
    <w:rsid w:val="009C6AF8"/>
    <w:rsid w:val="009D12FB"/>
    <w:rsid w:val="009D2864"/>
    <w:rsid w:val="009D2954"/>
    <w:rsid w:val="009D3CE6"/>
    <w:rsid w:val="009D429F"/>
    <w:rsid w:val="009D653A"/>
    <w:rsid w:val="009E084D"/>
    <w:rsid w:val="009E2FD5"/>
    <w:rsid w:val="009E4F03"/>
    <w:rsid w:val="009E58D8"/>
    <w:rsid w:val="009F4132"/>
    <w:rsid w:val="009F55DA"/>
    <w:rsid w:val="009F7201"/>
    <w:rsid w:val="009F73EA"/>
    <w:rsid w:val="00A0486C"/>
    <w:rsid w:val="00A12513"/>
    <w:rsid w:val="00A13D82"/>
    <w:rsid w:val="00A13FE4"/>
    <w:rsid w:val="00A15777"/>
    <w:rsid w:val="00A15EA8"/>
    <w:rsid w:val="00A21E06"/>
    <w:rsid w:val="00A22DD0"/>
    <w:rsid w:val="00A242A0"/>
    <w:rsid w:val="00A27183"/>
    <w:rsid w:val="00A31AC3"/>
    <w:rsid w:val="00A31B67"/>
    <w:rsid w:val="00A32158"/>
    <w:rsid w:val="00A35724"/>
    <w:rsid w:val="00A405C5"/>
    <w:rsid w:val="00A422BD"/>
    <w:rsid w:val="00A42895"/>
    <w:rsid w:val="00A43788"/>
    <w:rsid w:val="00A4399A"/>
    <w:rsid w:val="00A44563"/>
    <w:rsid w:val="00A45802"/>
    <w:rsid w:val="00A45C83"/>
    <w:rsid w:val="00A460FD"/>
    <w:rsid w:val="00A471DE"/>
    <w:rsid w:val="00A501F5"/>
    <w:rsid w:val="00A520CF"/>
    <w:rsid w:val="00A600D4"/>
    <w:rsid w:val="00A61538"/>
    <w:rsid w:val="00A63A0D"/>
    <w:rsid w:val="00A63A24"/>
    <w:rsid w:val="00A6587E"/>
    <w:rsid w:val="00A67B97"/>
    <w:rsid w:val="00A75026"/>
    <w:rsid w:val="00A7630E"/>
    <w:rsid w:val="00A76B87"/>
    <w:rsid w:val="00A776FC"/>
    <w:rsid w:val="00A824F0"/>
    <w:rsid w:val="00A87E77"/>
    <w:rsid w:val="00A9069C"/>
    <w:rsid w:val="00A90DE6"/>
    <w:rsid w:val="00A91559"/>
    <w:rsid w:val="00A9273C"/>
    <w:rsid w:val="00A9300E"/>
    <w:rsid w:val="00A94E3F"/>
    <w:rsid w:val="00A95064"/>
    <w:rsid w:val="00A96B4D"/>
    <w:rsid w:val="00A97204"/>
    <w:rsid w:val="00AA0383"/>
    <w:rsid w:val="00AA0754"/>
    <w:rsid w:val="00AA0FF2"/>
    <w:rsid w:val="00AA4AE6"/>
    <w:rsid w:val="00AA4BCC"/>
    <w:rsid w:val="00AA6350"/>
    <w:rsid w:val="00AB1EDA"/>
    <w:rsid w:val="00AC11EA"/>
    <w:rsid w:val="00AC5AE0"/>
    <w:rsid w:val="00AC662A"/>
    <w:rsid w:val="00AD23EB"/>
    <w:rsid w:val="00AD2517"/>
    <w:rsid w:val="00AD4A6E"/>
    <w:rsid w:val="00AD501B"/>
    <w:rsid w:val="00AE2206"/>
    <w:rsid w:val="00AE3603"/>
    <w:rsid w:val="00AE5758"/>
    <w:rsid w:val="00B02330"/>
    <w:rsid w:val="00B02ABB"/>
    <w:rsid w:val="00B04077"/>
    <w:rsid w:val="00B05D50"/>
    <w:rsid w:val="00B12567"/>
    <w:rsid w:val="00B13B72"/>
    <w:rsid w:val="00B17002"/>
    <w:rsid w:val="00B20EEC"/>
    <w:rsid w:val="00B25653"/>
    <w:rsid w:val="00B30118"/>
    <w:rsid w:val="00B322E7"/>
    <w:rsid w:val="00B33592"/>
    <w:rsid w:val="00B33AC6"/>
    <w:rsid w:val="00B33AF9"/>
    <w:rsid w:val="00B34331"/>
    <w:rsid w:val="00B3669A"/>
    <w:rsid w:val="00B3711E"/>
    <w:rsid w:val="00B37419"/>
    <w:rsid w:val="00B37C32"/>
    <w:rsid w:val="00B409D7"/>
    <w:rsid w:val="00B43393"/>
    <w:rsid w:val="00B44A06"/>
    <w:rsid w:val="00B46197"/>
    <w:rsid w:val="00B50DD5"/>
    <w:rsid w:val="00B52018"/>
    <w:rsid w:val="00B54446"/>
    <w:rsid w:val="00B56A89"/>
    <w:rsid w:val="00B5773F"/>
    <w:rsid w:val="00B57C5F"/>
    <w:rsid w:val="00B6092E"/>
    <w:rsid w:val="00B62466"/>
    <w:rsid w:val="00B62BC7"/>
    <w:rsid w:val="00B65ABD"/>
    <w:rsid w:val="00B663AC"/>
    <w:rsid w:val="00B66B30"/>
    <w:rsid w:val="00B70708"/>
    <w:rsid w:val="00B7172F"/>
    <w:rsid w:val="00B7425F"/>
    <w:rsid w:val="00B74D67"/>
    <w:rsid w:val="00B75A6F"/>
    <w:rsid w:val="00B7677C"/>
    <w:rsid w:val="00B76ED6"/>
    <w:rsid w:val="00B779A9"/>
    <w:rsid w:val="00B807B0"/>
    <w:rsid w:val="00B81B11"/>
    <w:rsid w:val="00B81B3D"/>
    <w:rsid w:val="00B8222E"/>
    <w:rsid w:val="00B82644"/>
    <w:rsid w:val="00B862F3"/>
    <w:rsid w:val="00B87C06"/>
    <w:rsid w:val="00B90AD8"/>
    <w:rsid w:val="00B91593"/>
    <w:rsid w:val="00B9302C"/>
    <w:rsid w:val="00B9484B"/>
    <w:rsid w:val="00B949B0"/>
    <w:rsid w:val="00B967FE"/>
    <w:rsid w:val="00B9689D"/>
    <w:rsid w:val="00BA1A14"/>
    <w:rsid w:val="00BA377E"/>
    <w:rsid w:val="00BA433E"/>
    <w:rsid w:val="00BA4D81"/>
    <w:rsid w:val="00BB07CC"/>
    <w:rsid w:val="00BB0DD5"/>
    <w:rsid w:val="00BB27F8"/>
    <w:rsid w:val="00BB71B3"/>
    <w:rsid w:val="00BC1C9A"/>
    <w:rsid w:val="00BC51B8"/>
    <w:rsid w:val="00BD3DA9"/>
    <w:rsid w:val="00BD5489"/>
    <w:rsid w:val="00BD5A62"/>
    <w:rsid w:val="00BD6B01"/>
    <w:rsid w:val="00BD7524"/>
    <w:rsid w:val="00BE039C"/>
    <w:rsid w:val="00BE1C3F"/>
    <w:rsid w:val="00BE3181"/>
    <w:rsid w:val="00BE55F9"/>
    <w:rsid w:val="00BE5B8C"/>
    <w:rsid w:val="00BF21CE"/>
    <w:rsid w:val="00BF3098"/>
    <w:rsid w:val="00BF6519"/>
    <w:rsid w:val="00C0076C"/>
    <w:rsid w:val="00C011FD"/>
    <w:rsid w:val="00C0239E"/>
    <w:rsid w:val="00C0490A"/>
    <w:rsid w:val="00C04D4A"/>
    <w:rsid w:val="00C07EF9"/>
    <w:rsid w:val="00C10F2F"/>
    <w:rsid w:val="00C14578"/>
    <w:rsid w:val="00C149D8"/>
    <w:rsid w:val="00C153FD"/>
    <w:rsid w:val="00C15F7E"/>
    <w:rsid w:val="00C17FBE"/>
    <w:rsid w:val="00C20A3A"/>
    <w:rsid w:val="00C21B50"/>
    <w:rsid w:val="00C22988"/>
    <w:rsid w:val="00C244C5"/>
    <w:rsid w:val="00C26B85"/>
    <w:rsid w:val="00C276FB"/>
    <w:rsid w:val="00C27A7A"/>
    <w:rsid w:val="00C27A7B"/>
    <w:rsid w:val="00C31F93"/>
    <w:rsid w:val="00C32B02"/>
    <w:rsid w:val="00C32D94"/>
    <w:rsid w:val="00C32DAD"/>
    <w:rsid w:val="00C34947"/>
    <w:rsid w:val="00C34AB1"/>
    <w:rsid w:val="00C35B0F"/>
    <w:rsid w:val="00C37862"/>
    <w:rsid w:val="00C404A2"/>
    <w:rsid w:val="00C41721"/>
    <w:rsid w:val="00C42993"/>
    <w:rsid w:val="00C43AF7"/>
    <w:rsid w:val="00C45817"/>
    <w:rsid w:val="00C45C9B"/>
    <w:rsid w:val="00C45D98"/>
    <w:rsid w:val="00C46EA6"/>
    <w:rsid w:val="00C52CAD"/>
    <w:rsid w:val="00C53DCE"/>
    <w:rsid w:val="00C54648"/>
    <w:rsid w:val="00C560DB"/>
    <w:rsid w:val="00C56497"/>
    <w:rsid w:val="00C56D39"/>
    <w:rsid w:val="00C570BC"/>
    <w:rsid w:val="00C57795"/>
    <w:rsid w:val="00C600CD"/>
    <w:rsid w:val="00C64825"/>
    <w:rsid w:val="00C657A8"/>
    <w:rsid w:val="00C66007"/>
    <w:rsid w:val="00C667A5"/>
    <w:rsid w:val="00C7278F"/>
    <w:rsid w:val="00C73EEA"/>
    <w:rsid w:val="00C74006"/>
    <w:rsid w:val="00C75E2B"/>
    <w:rsid w:val="00C76665"/>
    <w:rsid w:val="00C76CD6"/>
    <w:rsid w:val="00C80E72"/>
    <w:rsid w:val="00C813E0"/>
    <w:rsid w:val="00C82554"/>
    <w:rsid w:val="00C83465"/>
    <w:rsid w:val="00C86032"/>
    <w:rsid w:val="00C90BB7"/>
    <w:rsid w:val="00C91C1E"/>
    <w:rsid w:val="00C93BF3"/>
    <w:rsid w:val="00C93D55"/>
    <w:rsid w:val="00C94BC0"/>
    <w:rsid w:val="00C97C68"/>
    <w:rsid w:val="00CA0159"/>
    <w:rsid w:val="00CA18DF"/>
    <w:rsid w:val="00CA28A6"/>
    <w:rsid w:val="00CA3799"/>
    <w:rsid w:val="00CA4908"/>
    <w:rsid w:val="00CA5594"/>
    <w:rsid w:val="00CA5895"/>
    <w:rsid w:val="00CA7712"/>
    <w:rsid w:val="00CB02F8"/>
    <w:rsid w:val="00CB51F3"/>
    <w:rsid w:val="00CB527D"/>
    <w:rsid w:val="00CB7E74"/>
    <w:rsid w:val="00CC1E7E"/>
    <w:rsid w:val="00CC34C6"/>
    <w:rsid w:val="00CC3A51"/>
    <w:rsid w:val="00CC4530"/>
    <w:rsid w:val="00CD19FD"/>
    <w:rsid w:val="00CD209A"/>
    <w:rsid w:val="00CD5958"/>
    <w:rsid w:val="00CD6D42"/>
    <w:rsid w:val="00CD7DC6"/>
    <w:rsid w:val="00CE05E8"/>
    <w:rsid w:val="00CE0BE1"/>
    <w:rsid w:val="00CE1856"/>
    <w:rsid w:val="00CE2696"/>
    <w:rsid w:val="00CE3832"/>
    <w:rsid w:val="00CE3D5A"/>
    <w:rsid w:val="00CE7C57"/>
    <w:rsid w:val="00CF0527"/>
    <w:rsid w:val="00CF0FA0"/>
    <w:rsid w:val="00CF1160"/>
    <w:rsid w:val="00CF1F13"/>
    <w:rsid w:val="00CF418C"/>
    <w:rsid w:val="00CF4A8F"/>
    <w:rsid w:val="00CF60F4"/>
    <w:rsid w:val="00CF6B10"/>
    <w:rsid w:val="00CF7B03"/>
    <w:rsid w:val="00D00D3A"/>
    <w:rsid w:val="00D00DE3"/>
    <w:rsid w:val="00D01172"/>
    <w:rsid w:val="00D01E33"/>
    <w:rsid w:val="00D01E6B"/>
    <w:rsid w:val="00D03536"/>
    <w:rsid w:val="00D074CF"/>
    <w:rsid w:val="00D10D56"/>
    <w:rsid w:val="00D122D8"/>
    <w:rsid w:val="00D13065"/>
    <w:rsid w:val="00D1387F"/>
    <w:rsid w:val="00D143FA"/>
    <w:rsid w:val="00D14698"/>
    <w:rsid w:val="00D153F8"/>
    <w:rsid w:val="00D15B88"/>
    <w:rsid w:val="00D16F18"/>
    <w:rsid w:val="00D203CE"/>
    <w:rsid w:val="00D21115"/>
    <w:rsid w:val="00D21D17"/>
    <w:rsid w:val="00D23CEC"/>
    <w:rsid w:val="00D2719E"/>
    <w:rsid w:val="00D3503B"/>
    <w:rsid w:val="00D36F9A"/>
    <w:rsid w:val="00D4079A"/>
    <w:rsid w:val="00D44244"/>
    <w:rsid w:val="00D44415"/>
    <w:rsid w:val="00D449EC"/>
    <w:rsid w:val="00D4507F"/>
    <w:rsid w:val="00D4584C"/>
    <w:rsid w:val="00D4624E"/>
    <w:rsid w:val="00D47F9B"/>
    <w:rsid w:val="00D50F79"/>
    <w:rsid w:val="00D547C8"/>
    <w:rsid w:val="00D56E50"/>
    <w:rsid w:val="00D575D8"/>
    <w:rsid w:val="00D60E9E"/>
    <w:rsid w:val="00D6191D"/>
    <w:rsid w:val="00D61C71"/>
    <w:rsid w:val="00D6205F"/>
    <w:rsid w:val="00D6360E"/>
    <w:rsid w:val="00D650F4"/>
    <w:rsid w:val="00D653EA"/>
    <w:rsid w:val="00D65513"/>
    <w:rsid w:val="00D6608D"/>
    <w:rsid w:val="00D66CFB"/>
    <w:rsid w:val="00D71142"/>
    <w:rsid w:val="00D71AD1"/>
    <w:rsid w:val="00D76B6E"/>
    <w:rsid w:val="00D8008A"/>
    <w:rsid w:val="00D81B2D"/>
    <w:rsid w:val="00D84B84"/>
    <w:rsid w:val="00D85C03"/>
    <w:rsid w:val="00D915B0"/>
    <w:rsid w:val="00DA0562"/>
    <w:rsid w:val="00DA0CA3"/>
    <w:rsid w:val="00DA1545"/>
    <w:rsid w:val="00DA302E"/>
    <w:rsid w:val="00DA3C77"/>
    <w:rsid w:val="00DA494C"/>
    <w:rsid w:val="00DA5A93"/>
    <w:rsid w:val="00DA61C5"/>
    <w:rsid w:val="00DA6883"/>
    <w:rsid w:val="00DB4B12"/>
    <w:rsid w:val="00DB7C52"/>
    <w:rsid w:val="00DC0FA4"/>
    <w:rsid w:val="00DC19AD"/>
    <w:rsid w:val="00DC28C9"/>
    <w:rsid w:val="00DC5B97"/>
    <w:rsid w:val="00DC65A2"/>
    <w:rsid w:val="00DC7BAC"/>
    <w:rsid w:val="00DD1197"/>
    <w:rsid w:val="00DD6476"/>
    <w:rsid w:val="00DD661C"/>
    <w:rsid w:val="00DD6695"/>
    <w:rsid w:val="00DD73F4"/>
    <w:rsid w:val="00DD7B11"/>
    <w:rsid w:val="00DD7BCA"/>
    <w:rsid w:val="00DE3F4C"/>
    <w:rsid w:val="00DE6A97"/>
    <w:rsid w:val="00DE74DE"/>
    <w:rsid w:val="00DE788D"/>
    <w:rsid w:val="00DF4A03"/>
    <w:rsid w:val="00DF6B1D"/>
    <w:rsid w:val="00E010A0"/>
    <w:rsid w:val="00E01AE1"/>
    <w:rsid w:val="00E028B7"/>
    <w:rsid w:val="00E02F21"/>
    <w:rsid w:val="00E034D2"/>
    <w:rsid w:val="00E047E0"/>
    <w:rsid w:val="00E074AE"/>
    <w:rsid w:val="00E11DA8"/>
    <w:rsid w:val="00E1465D"/>
    <w:rsid w:val="00E15313"/>
    <w:rsid w:val="00E21057"/>
    <w:rsid w:val="00E21884"/>
    <w:rsid w:val="00E22881"/>
    <w:rsid w:val="00E25787"/>
    <w:rsid w:val="00E270DC"/>
    <w:rsid w:val="00E2798E"/>
    <w:rsid w:val="00E31059"/>
    <w:rsid w:val="00E31F24"/>
    <w:rsid w:val="00E33410"/>
    <w:rsid w:val="00E417BA"/>
    <w:rsid w:val="00E42138"/>
    <w:rsid w:val="00E427EC"/>
    <w:rsid w:val="00E43256"/>
    <w:rsid w:val="00E45CE1"/>
    <w:rsid w:val="00E45D8C"/>
    <w:rsid w:val="00E477B6"/>
    <w:rsid w:val="00E52636"/>
    <w:rsid w:val="00E55F85"/>
    <w:rsid w:val="00E56887"/>
    <w:rsid w:val="00E600C8"/>
    <w:rsid w:val="00E63AF5"/>
    <w:rsid w:val="00E7359E"/>
    <w:rsid w:val="00E74F99"/>
    <w:rsid w:val="00E75FC1"/>
    <w:rsid w:val="00E83706"/>
    <w:rsid w:val="00E865CB"/>
    <w:rsid w:val="00E86615"/>
    <w:rsid w:val="00E87BAB"/>
    <w:rsid w:val="00E95C04"/>
    <w:rsid w:val="00E96B1F"/>
    <w:rsid w:val="00E9765F"/>
    <w:rsid w:val="00EA1C3E"/>
    <w:rsid w:val="00EA2083"/>
    <w:rsid w:val="00EA2B43"/>
    <w:rsid w:val="00EA338D"/>
    <w:rsid w:val="00EB13CE"/>
    <w:rsid w:val="00EB204D"/>
    <w:rsid w:val="00EB413D"/>
    <w:rsid w:val="00EB50F8"/>
    <w:rsid w:val="00EB5401"/>
    <w:rsid w:val="00EC1115"/>
    <w:rsid w:val="00EC1467"/>
    <w:rsid w:val="00EC155C"/>
    <w:rsid w:val="00EC164D"/>
    <w:rsid w:val="00EC2355"/>
    <w:rsid w:val="00EC2E31"/>
    <w:rsid w:val="00EC324B"/>
    <w:rsid w:val="00EC4649"/>
    <w:rsid w:val="00EC4D26"/>
    <w:rsid w:val="00EC66BC"/>
    <w:rsid w:val="00ED35BD"/>
    <w:rsid w:val="00ED3BD4"/>
    <w:rsid w:val="00ED4F0A"/>
    <w:rsid w:val="00ED684A"/>
    <w:rsid w:val="00EE372F"/>
    <w:rsid w:val="00EE4666"/>
    <w:rsid w:val="00EE4F0C"/>
    <w:rsid w:val="00EE77EB"/>
    <w:rsid w:val="00EF7586"/>
    <w:rsid w:val="00F00BEF"/>
    <w:rsid w:val="00F02057"/>
    <w:rsid w:val="00F050F8"/>
    <w:rsid w:val="00F067BC"/>
    <w:rsid w:val="00F07D09"/>
    <w:rsid w:val="00F106CD"/>
    <w:rsid w:val="00F11365"/>
    <w:rsid w:val="00F12611"/>
    <w:rsid w:val="00F13AF4"/>
    <w:rsid w:val="00F14CB1"/>
    <w:rsid w:val="00F177C0"/>
    <w:rsid w:val="00F267EF"/>
    <w:rsid w:val="00F306C2"/>
    <w:rsid w:val="00F3299A"/>
    <w:rsid w:val="00F34A33"/>
    <w:rsid w:val="00F34B52"/>
    <w:rsid w:val="00F40380"/>
    <w:rsid w:val="00F4304D"/>
    <w:rsid w:val="00F43C70"/>
    <w:rsid w:val="00F45B00"/>
    <w:rsid w:val="00F46648"/>
    <w:rsid w:val="00F46E91"/>
    <w:rsid w:val="00F47F63"/>
    <w:rsid w:val="00F51CAB"/>
    <w:rsid w:val="00F54443"/>
    <w:rsid w:val="00F55838"/>
    <w:rsid w:val="00F56D2E"/>
    <w:rsid w:val="00F60E4A"/>
    <w:rsid w:val="00F61520"/>
    <w:rsid w:val="00F70432"/>
    <w:rsid w:val="00F72739"/>
    <w:rsid w:val="00F7337B"/>
    <w:rsid w:val="00F74D85"/>
    <w:rsid w:val="00F818D0"/>
    <w:rsid w:val="00F83C99"/>
    <w:rsid w:val="00F857B5"/>
    <w:rsid w:val="00F85A88"/>
    <w:rsid w:val="00F85AD2"/>
    <w:rsid w:val="00F90D08"/>
    <w:rsid w:val="00F914E9"/>
    <w:rsid w:val="00F93FB1"/>
    <w:rsid w:val="00F94741"/>
    <w:rsid w:val="00F9477C"/>
    <w:rsid w:val="00F94871"/>
    <w:rsid w:val="00F976EB"/>
    <w:rsid w:val="00FA011F"/>
    <w:rsid w:val="00FA162E"/>
    <w:rsid w:val="00FA48EE"/>
    <w:rsid w:val="00FA6F90"/>
    <w:rsid w:val="00FB016F"/>
    <w:rsid w:val="00FB21A7"/>
    <w:rsid w:val="00FB3090"/>
    <w:rsid w:val="00FB4069"/>
    <w:rsid w:val="00FB4B82"/>
    <w:rsid w:val="00FB4F25"/>
    <w:rsid w:val="00FB5DF6"/>
    <w:rsid w:val="00FC1E80"/>
    <w:rsid w:val="00FC58A7"/>
    <w:rsid w:val="00FC5E4C"/>
    <w:rsid w:val="00FC62E9"/>
    <w:rsid w:val="00FD0196"/>
    <w:rsid w:val="00FD1490"/>
    <w:rsid w:val="00FD1B0A"/>
    <w:rsid w:val="00FE1370"/>
    <w:rsid w:val="00FE23AD"/>
    <w:rsid w:val="00FE2953"/>
    <w:rsid w:val="00FE2CB3"/>
    <w:rsid w:val="00FE356F"/>
    <w:rsid w:val="00FE5098"/>
    <w:rsid w:val="00FE6A5D"/>
    <w:rsid w:val="00FF043E"/>
    <w:rsid w:val="00FF090D"/>
    <w:rsid w:val="00FF1441"/>
    <w:rsid w:val="00FF331B"/>
    <w:rsid w:val="00FF3ABE"/>
    <w:rsid w:val="00FF74F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188202"/>
  <w15:docId w15:val="{1632DDA6-F09D-487D-AD6A-5E83A45A0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0C0"/>
    <w:pPr>
      <w:spacing w:line="480" w:lineRule="auto"/>
      <w:jc w:val="both"/>
    </w:pPr>
    <w:rPr>
      <w:rFonts w:ascii="Times New Roman" w:hAnsi="Times New Roman" w:cs="Times New Roman"/>
      <w:lang w:val="en-GB"/>
    </w:rPr>
  </w:style>
  <w:style w:type="paragraph" w:styleId="Heading1">
    <w:name w:val="heading 1"/>
    <w:basedOn w:val="BodyText"/>
    <w:next w:val="Normal"/>
    <w:link w:val="Heading1Char"/>
    <w:uiPriority w:val="9"/>
    <w:qFormat/>
    <w:rsid w:val="00E31F24"/>
    <w:pPr>
      <w:spacing w:after="120" w:line="240" w:lineRule="auto"/>
      <w:outlineLvl w:val="0"/>
    </w:pPr>
    <w:rPr>
      <w:b/>
      <w:bCs/>
      <w:u w:val="single"/>
      <w:lang w:val="en-SG"/>
    </w:rPr>
  </w:style>
  <w:style w:type="paragraph" w:styleId="Heading2">
    <w:name w:val="heading 2"/>
    <w:basedOn w:val="BodyText"/>
    <w:next w:val="Normal"/>
    <w:link w:val="Heading2Char"/>
    <w:uiPriority w:val="9"/>
    <w:unhideWhenUsed/>
    <w:qFormat/>
    <w:rsid w:val="00E31F24"/>
    <w:pPr>
      <w:spacing w:after="120" w:line="240" w:lineRule="auto"/>
      <w:outlineLvl w:val="1"/>
    </w:pPr>
    <w:rPr>
      <w:b/>
      <w:bCs/>
      <w:lang w:val="en-SG"/>
    </w:rPr>
  </w:style>
  <w:style w:type="paragraph" w:styleId="Heading3">
    <w:name w:val="heading 3"/>
    <w:basedOn w:val="Normal"/>
    <w:next w:val="Normal"/>
    <w:link w:val="Heading3Char"/>
    <w:uiPriority w:val="9"/>
    <w:unhideWhenUsed/>
    <w:qFormat/>
    <w:rsid w:val="00400B33"/>
    <w:pPr>
      <w:spacing w:after="120" w:line="240" w:lineRule="auto"/>
      <w:outlineLvl w:val="2"/>
    </w:pPr>
    <w:rPr>
      <w:i/>
      <w:lang w:val="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6205F"/>
  </w:style>
  <w:style w:type="character" w:customStyle="1" w:styleId="BodyTextChar">
    <w:name w:val="Body Text Char"/>
    <w:basedOn w:val="DefaultParagraphFont"/>
    <w:link w:val="BodyText"/>
    <w:uiPriority w:val="1"/>
    <w:rsid w:val="00D6205F"/>
    <w:rPr>
      <w:rFonts w:ascii="Times New Roman" w:hAnsi="Times New Roman" w:cs="Times New Roman"/>
      <w:lang w:val="en-GB"/>
    </w:rPr>
  </w:style>
  <w:style w:type="paragraph" w:styleId="Header">
    <w:name w:val="header"/>
    <w:basedOn w:val="Normal"/>
    <w:link w:val="HeaderChar"/>
    <w:uiPriority w:val="99"/>
    <w:unhideWhenUsed/>
    <w:rsid w:val="00D6205F"/>
    <w:pPr>
      <w:tabs>
        <w:tab w:val="center" w:pos="4513"/>
        <w:tab w:val="right" w:pos="9026"/>
      </w:tabs>
    </w:pPr>
  </w:style>
  <w:style w:type="character" w:customStyle="1" w:styleId="HeaderChar">
    <w:name w:val="Header Char"/>
    <w:basedOn w:val="DefaultParagraphFont"/>
    <w:link w:val="Header"/>
    <w:uiPriority w:val="99"/>
    <w:rsid w:val="00D6205F"/>
    <w:rPr>
      <w:lang w:val="en-GB"/>
    </w:rPr>
  </w:style>
  <w:style w:type="paragraph" w:styleId="Footer">
    <w:name w:val="footer"/>
    <w:basedOn w:val="Normal"/>
    <w:link w:val="FooterChar"/>
    <w:uiPriority w:val="99"/>
    <w:unhideWhenUsed/>
    <w:rsid w:val="00D6205F"/>
    <w:pPr>
      <w:tabs>
        <w:tab w:val="center" w:pos="4513"/>
        <w:tab w:val="right" w:pos="9026"/>
      </w:tabs>
    </w:pPr>
  </w:style>
  <w:style w:type="character" w:customStyle="1" w:styleId="FooterChar">
    <w:name w:val="Footer Char"/>
    <w:basedOn w:val="DefaultParagraphFont"/>
    <w:link w:val="Footer"/>
    <w:uiPriority w:val="99"/>
    <w:rsid w:val="00D6205F"/>
    <w:rPr>
      <w:lang w:val="en-GB"/>
    </w:rPr>
  </w:style>
  <w:style w:type="character" w:customStyle="1" w:styleId="Heading1Char">
    <w:name w:val="Heading 1 Char"/>
    <w:basedOn w:val="DefaultParagraphFont"/>
    <w:link w:val="Heading1"/>
    <w:uiPriority w:val="9"/>
    <w:rsid w:val="00E31F24"/>
    <w:rPr>
      <w:rFonts w:ascii="Times New Roman" w:hAnsi="Times New Roman" w:cs="Times New Roman"/>
      <w:b/>
      <w:bCs/>
      <w:u w:val="single"/>
    </w:rPr>
  </w:style>
  <w:style w:type="paragraph" w:styleId="TOC1">
    <w:name w:val="toc 1"/>
    <w:basedOn w:val="Normal"/>
    <w:next w:val="Normal"/>
    <w:autoRedefine/>
    <w:uiPriority w:val="39"/>
    <w:unhideWhenUsed/>
    <w:rsid w:val="008E7234"/>
    <w:pPr>
      <w:tabs>
        <w:tab w:val="right" w:leader="dot" w:pos="9010"/>
      </w:tabs>
      <w:spacing w:after="100" w:line="360" w:lineRule="auto"/>
      <w:jc w:val="center"/>
    </w:pPr>
    <w:rPr>
      <w:b/>
    </w:rPr>
  </w:style>
  <w:style w:type="character" w:styleId="Hyperlink">
    <w:name w:val="Hyperlink"/>
    <w:basedOn w:val="DefaultParagraphFont"/>
    <w:uiPriority w:val="99"/>
    <w:unhideWhenUsed/>
    <w:rsid w:val="00935C5B"/>
    <w:rPr>
      <w:color w:val="0563C1" w:themeColor="hyperlink"/>
      <w:u w:val="single"/>
    </w:rPr>
  </w:style>
  <w:style w:type="character" w:styleId="PageNumber">
    <w:name w:val="page number"/>
    <w:basedOn w:val="DefaultParagraphFont"/>
    <w:uiPriority w:val="99"/>
    <w:semiHidden/>
    <w:unhideWhenUsed/>
    <w:rsid w:val="00935C5B"/>
  </w:style>
  <w:style w:type="character" w:customStyle="1" w:styleId="Heading2Char">
    <w:name w:val="Heading 2 Char"/>
    <w:basedOn w:val="DefaultParagraphFont"/>
    <w:link w:val="Heading2"/>
    <w:uiPriority w:val="9"/>
    <w:rsid w:val="00E31F24"/>
    <w:rPr>
      <w:rFonts w:ascii="Times New Roman" w:hAnsi="Times New Roman" w:cs="Times New Roman"/>
      <w:b/>
      <w:bCs/>
    </w:rPr>
  </w:style>
  <w:style w:type="paragraph" w:styleId="TOC2">
    <w:name w:val="toc 2"/>
    <w:basedOn w:val="Normal"/>
    <w:next w:val="Normal"/>
    <w:autoRedefine/>
    <w:uiPriority w:val="39"/>
    <w:unhideWhenUsed/>
    <w:rsid w:val="00EC4649"/>
    <w:pPr>
      <w:spacing w:after="100" w:line="360" w:lineRule="auto"/>
      <w:ind w:left="240"/>
    </w:pPr>
  </w:style>
  <w:style w:type="table" w:styleId="TableGrid">
    <w:name w:val="Table Grid"/>
    <w:basedOn w:val="TableNormal"/>
    <w:uiPriority w:val="39"/>
    <w:rsid w:val="00B577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C434E"/>
    <w:pPr>
      <w:spacing w:line="240" w:lineRule="auto"/>
    </w:pPr>
    <w:rPr>
      <w:sz w:val="18"/>
      <w:szCs w:val="18"/>
    </w:rPr>
  </w:style>
  <w:style w:type="character" w:customStyle="1" w:styleId="BalloonTextChar">
    <w:name w:val="Balloon Text Char"/>
    <w:basedOn w:val="DefaultParagraphFont"/>
    <w:link w:val="BalloonText"/>
    <w:uiPriority w:val="99"/>
    <w:semiHidden/>
    <w:rsid w:val="002C434E"/>
    <w:rPr>
      <w:rFonts w:ascii="Times New Roman" w:hAnsi="Times New Roman" w:cs="Times New Roman"/>
      <w:sz w:val="18"/>
      <w:szCs w:val="18"/>
      <w:lang w:val="en-GB"/>
    </w:rPr>
  </w:style>
  <w:style w:type="paragraph" w:styleId="NormalWeb">
    <w:name w:val="Normal (Web)"/>
    <w:basedOn w:val="Normal"/>
    <w:uiPriority w:val="99"/>
    <w:semiHidden/>
    <w:unhideWhenUsed/>
    <w:rsid w:val="00CE1856"/>
    <w:pPr>
      <w:spacing w:before="100" w:beforeAutospacing="1" w:after="100" w:afterAutospacing="1" w:line="240" w:lineRule="auto"/>
      <w:jc w:val="left"/>
    </w:pPr>
    <w:rPr>
      <w:rFonts w:eastAsia="Times New Roman"/>
      <w:lang w:val="en-SG" w:eastAsia="en-GB"/>
    </w:rPr>
  </w:style>
  <w:style w:type="character" w:customStyle="1" w:styleId="Heading3Char">
    <w:name w:val="Heading 3 Char"/>
    <w:basedOn w:val="DefaultParagraphFont"/>
    <w:link w:val="Heading3"/>
    <w:uiPriority w:val="9"/>
    <w:rsid w:val="00400B33"/>
    <w:rPr>
      <w:rFonts w:ascii="Times New Roman" w:hAnsi="Times New Roman" w:cs="Times New Roman"/>
      <w:i/>
    </w:rPr>
  </w:style>
  <w:style w:type="paragraph" w:styleId="TOC3">
    <w:name w:val="toc 3"/>
    <w:basedOn w:val="Normal"/>
    <w:next w:val="Normal"/>
    <w:autoRedefine/>
    <w:uiPriority w:val="39"/>
    <w:unhideWhenUsed/>
    <w:rsid w:val="00D36F9A"/>
    <w:pPr>
      <w:spacing w:after="100"/>
      <w:ind w:left="480"/>
    </w:pPr>
  </w:style>
  <w:style w:type="paragraph" w:styleId="Revision">
    <w:name w:val="Revision"/>
    <w:hidden/>
    <w:uiPriority w:val="99"/>
    <w:semiHidden/>
    <w:rsid w:val="001B6CA6"/>
    <w:rPr>
      <w:rFonts w:ascii="Times New Roman" w:hAnsi="Times New Roman" w:cs="Times New Roman"/>
      <w:lang w:val="en-GB"/>
    </w:rPr>
  </w:style>
  <w:style w:type="character" w:styleId="CommentReference">
    <w:name w:val="annotation reference"/>
    <w:basedOn w:val="DefaultParagraphFont"/>
    <w:uiPriority w:val="99"/>
    <w:semiHidden/>
    <w:unhideWhenUsed/>
    <w:rsid w:val="00CC3A51"/>
    <w:rPr>
      <w:sz w:val="16"/>
      <w:szCs w:val="16"/>
    </w:rPr>
  </w:style>
  <w:style w:type="paragraph" w:styleId="CommentText">
    <w:name w:val="annotation text"/>
    <w:basedOn w:val="Normal"/>
    <w:link w:val="CommentTextChar"/>
    <w:uiPriority w:val="99"/>
    <w:unhideWhenUsed/>
    <w:rsid w:val="00CC3A51"/>
    <w:pPr>
      <w:spacing w:line="240" w:lineRule="auto"/>
    </w:pPr>
    <w:rPr>
      <w:sz w:val="20"/>
      <w:szCs w:val="20"/>
    </w:rPr>
  </w:style>
  <w:style w:type="character" w:customStyle="1" w:styleId="CommentTextChar">
    <w:name w:val="Comment Text Char"/>
    <w:basedOn w:val="DefaultParagraphFont"/>
    <w:link w:val="CommentText"/>
    <w:uiPriority w:val="99"/>
    <w:rsid w:val="00CC3A51"/>
    <w:rPr>
      <w:rFonts w:ascii="Times New Roman" w:hAnsi="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CC3A51"/>
    <w:rPr>
      <w:b/>
      <w:bCs/>
    </w:rPr>
  </w:style>
  <w:style w:type="character" w:customStyle="1" w:styleId="CommentSubjectChar">
    <w:name w:val="Comment Subject Char"/>
    <w:basedOn w:val="CommentTextChar"/>
    <w:link w:val="CommentSubject"/>
    <w:uiPriority w:val="99"/>
    <w:semiHidden/>
    <w:rsid w:val="00CC3A51"/>
    <w:rPr>
      <w:rFonts w:ascii="Times New Roman" w:hAnsi="Times New Roman" w:cs="Times New Roman"/>
      <w:b/>
      <w:bCs/>
      <w:sz w:val="20"/>
      <w:szCs w:val="20"/>
      <w:lang w:val="en-GB"/>
    </w:rPr>
  </w:style>
  <w:style w:type="paragraph" w:styleId="Bibliography">
    <w:name w:val="Bibliography"/>
    <w:basedOn w:val="Normal"/>
    <w:next w:val="Normal"/>
    <w:uiPriority w:val="37"/>
    <w:unhideWhenUsed/>
    <w:rsid w:val="00CC3A51"/>
  </w:style>
  <w:style w:type="paragraph" w:styleId="ListParagraph">
    <w:name w:val="List Paragraph"/>
    <w:basedOn w:val="Normal"/>
    <w:uiPriority w:val="34"/>
    <w:qFormat/>
    <w:rsid w:val="00931235"/>
    <w:pPr>
      <w:ind w:left="720"/>
      <w:contextualSpacing/>
    </w:pPr>
  </w:style>
  <w:style w:type="paragraph" w:styleId="Caption">
    <w:name w:val="caption"/>
    <w:basedOn w:val="Normal"/>
    <w:next w:val="Normal"/>
    <w:uiPriority w:val="35"/>
    <w:unhideWhenUsed/>
    <w:qFormat/>
    <w:rsid w:val="00931235"/>
    <w:pPr>
      <w:spacing w:after="200" w:line="240" w:lineRule="auto"/>
    </w:pPr>
    <w:rPr>
      <w:i/>
      <w:iCs/>
      <w:color w:val="44546A" w:themeColor="text2"/>
      <w:sz w:val="18"/>
      <w:szCs w:val="18"/>
    </w:rPr>
  </w:style>
  <w:style w:type="character" w:customStyle="1" w:styleId="UnresolvedMention1">
    <w:name w:val="Unresolved Mention1"/>
    <w:basedOn w:val="DefaultParagraphFont"/>
    <w:uiPriority w:val="99"/>
    <w:semiHidden/>
    <w:unhideWhenUsed/>
    <w:rsid w:val="00DF4A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7341">
      <w:bodyDiv w:val="1"/>
      <w:marLeft w:val="0"/>
      <w:marRight w:val="0"/>
      <w:marTop w:val="0"/>
      <w:marBottom w:val="0"/>
      <w:divBdr>
        <w:top w:val="none" w:sz="0" w:space="0" w:color="auto"/>
        <w:left w:val="none" w:sz="0" w:space="0" w:color="auto"/>
        <w:bottom w:val="none" w:sz="0" w:space="0" w:color="auto"/>
        <w:right w:val="none" w:sz="0" w:space="0" w:color="auto"/>
      </w:divBdr>
    </w:div>
    <w:div w:id="9574500">
      <w:bodyDiv w:val="1"/>
      <w:marLeft w:val="0"/>
      <w:marRight w:val="0"/>
      <w:marTop w:val="0"/>
      <w:marBottom w:val="0"/>
      <w:divBdr>
        <w:top w:val="none" w:sz="0" w:space="0" w:color="auto"/>
        <w:left w:val="none" w:sz="0" w:space="0" w:color="auto"/>
        <w:bottom w:val="none" w:sz="0" w:space="0" w:color="auto"/>
        <w:right w:val="none" w:sz="0" w:space="0" w:color="auto"/>
      </w:divBdr>
    </w:div>
    <w:div w:id="10690756">
      <w:bodyDiv w:val="1"/>
      <w:marLeft w:val="0"/>
      <w:marRight w:val="0"/>
      <w:marTop w:val="0"/>
      <w:marBottom w:val="0"/>
      <w:divBdr>
        <w:top w:val="none" w:sz="0" w:space="0" w:color="auto"/>
        <w:left w:val="none" w:sz="0" w:space="0" w:color="auto"/>
        <w:bottom w:val="none" w:sz="0" w:space="0" w:color="auto"/>
        <w:right w:val="none" w:sz="0" w:space="0" w:color="auto"/>
      </w:divBdr>
    </w:div>
    <w:div w:id="14305448">
      <w:bodyDiv w:val="1"/>
      <w:marLeft w:val="0"/>
      <w:marRight w:val="0"/>
      <w:marTop w:val="0"/>
      <w:marBottom w:val="0"/>
      <w:divBdr>
        <w:top w:val="none" w:sz="0" w:space="0" w:color="auto"/>
        <w:left w:val="none" w:sz="0" w:space="0" w:color="auto"/>
        <w:bottom w:val="none" w:sz="0" w:space="0" w:color="auto"/>
        <w:right w:val="none" w:sz="0" w:space="0" w:color="auto"/>
      </w:divBdr>
    </w:div>
    <w:div w:id="18242037">
      <w:bodyDiv w:val="1"/>
      <w:marLeft w:val="0"/>
      <w:marRight w:val="0"/>
      <w:marTop w:val="0"/>
      <w:marBottom w:val="0"/>
      <w:divBdr>
        <w:top w:val="none" w:sz="0" w:space="0" w:color="auto"/>
        <w:left w:val="none" w:sz="0" w:space="0" w:color="auto"/>
        <w:bottom w:val="none" w:sz="0" w:space="0" w:color="auto"/>
        <w:right w:val="none" w:sz="0" w:space="0" w:color="auto"/>
      </w:divBdr>
    </w:div>
    <w:div w:id="24210214">
      <w:bodyDiv w:val="1"/>
      <w:marLeft w:val="0"/>
      <w:marRight w:val="0"/>
      <w:marTop w:val="0"/>
      <w:marBottom w:val="0"/>
      <w:divBdr>
        <w:top w:val="none" w:sz="0" w:space="0" w:color="auto"/>
        <w:left w:val="none" w:sz="0" w:space="0" w:color="auto"/>
        <w:bottom w:val="none" w:sz="0" w:space="0" w:color="auto"/>
        <w:right w:val="none" w:sz="0" w:space="0" w:color="auto"/>
      </w:divBdr>
    </w:div>
    <w:div w:id="30762360">
      <w:bodyDiv w:val="1"/>
      <w:marLeft w:val="0"/>
      <w:marRight w:val="0"/>
      <w:marTop w:val="0"/>
      <w:marBottom w:val="0"/>
      <w:divBdr>
        <w:top w:val="none" w:sz="0" w:space="0" w:color="auto"/>
        <w:left w:val="none" w:sz="0" w:space="0" w:color="auto"/>
        <w:bottom w:val="none" w:sz="0" w:space="0" w:color="auto"/>
        <w:right w:val="none" w:sz="0" w:space="0" w:color="auto"/>
      </w:divBdr>
      <w:divsChild>
        <w:div w:id="565527447">
          <w:marLeft w:val="0"/>
          <w:marRight w:val="0"/>
          <w:marTop w:val="0"/>
          <w:marBottom w:val="0"/>
          <w:divBdr>
            <w:top w:val="none" w:sz="0" w:space="0" w:color="auto"/>
            <w:left w:val="none" w:sz="0" w:space="0" w:color="auto"/>
            <w:bottom w:val="none" w:sz="0" w:space="0" w:color="auto"/>
            <w:right w:val="none" w:sz="0" w:space="0" w:color="auto"/>
          </w:divBdr>
          <w:divsChild>
            <w:div w:id="189198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8016">
      <w:bodyDiv w:val="1"/>
      <w:marLeft w:val="0"/>
      <w:marRight w:val="0"/>
      <w:marTop w:val="0"/>
      <w:marBottom w:val="0"/>
      <w:divBdr>
        <w:top w:val="none" w:sz="0" w:space="0" w:color="auto"/>
        <w:left w:val="none" w:sz="0" w:space="0" w:color="auto"/>
        <w:bottom w:val="none" w:sz="0" w:space="0" w:color="auto"/>
        <w:right w:val="none" w:sz="0" w:space="0" w:color="auto"/>
      </w:divBdr>
    </w:div>
    <w:div w:id="40370209">
      <w:bodyDiv w:val="1"/>
      <w:marLeft w:val="0"/>
      <w:marRight w:val="0"/>
      <w:marTop w:val="0"/>
      <w:marBottom w:val="0"/>
      <w:divBdr>
        <w:top w:val="none" w:sz="0" w:space="0" w:color="auto"/>
        <w:left w:val="none" w:sz="0" w:space="0" w:color="auto"/>
        <w:bottom w:val="none" w:sz="0" w:space="0" w:color="auto"/>
        <w:right w:val="none" w:sz="0" w:space="0" w:color="auto"/>
      </w:divBdr>
    </w:div>
    <w:div w:id="43023324">
      <w:bodyDiv w:val="1"/>
      <w:marLeft w:val="0"/>
      <w:marRight w:val="0"/>
      <w:marTop w:val="0"/>
      <w:marBottom w:val="0"/>
      <w:divBdr>
        <w:top w:val="none" w:sz="0" w:space="0" w:color="auto"/>
        <w:left w:val="none" w:sz="0" w:space="0" w:color="auto"/>
        <w:bottom w:val="none" w:sz="0" w:space="0" w:color="auto"/>
        <w:right w:val="none" w:sz="0" w:space="0" w:color="auto"/>
      </w:divBdr>
    </w:div>
    <w:div w:id="53746094">
      <w:bodyDiv w:val="1"/>
      <w:marLeft w:val="0"/>
      <w:marRight w:val="0"/>
      <w:marTop w:val="0"/>
      <w:marBottom w:val="0"/>
      <w:divBdr>
        <w:top w:val="none" w:sz="0" w:space="0" w:color="auto"/>
        <w:left w:val="none" w:sz="0" w:space="0" w:color="auto"/>
        <w:bottom w:val="none" w:sz="0" w:space="0" w:color="auto"/>
        <w:right w:val="none" w:sz="0" w:space="0" w:color="auto"/>
      </w:divBdr>
    </w:div>
    <w:div w:id="59790064">
      <w:bodyDiv w:val="1"/>
      <w:marLeft w:val="0"/>
      <w:marRight w:val="0"/>
      <w:marTop w:val="0"/>
      <w:marBottom w:val="0"/>
      <w:divBdr>
        <w:top w:val="none" w:sz="0" w:space="0" w:color="auto"/>
        <w:left w:val="none" w:sz="0" w:space="0" w:color="auto"/>
        <w:bottom w:val="none" w:sz="0" w:space="0" w:color="auto"/>
        <w:right w:val="none" w:sz="0" w:space="0" w:color="auto"/>
      </w:divBdr>
    </w:div>
    <w:div w:id="60951210">
      <w:bodyDiv w:val="1"/>
      <w:marLeft w:val="0"/>
      <w:marRight w:val="0"/>
      <w:marTop w:val="0"/>
      <w:marBottom w:val="0"/>
      <w:divBdr>
        <w:top w:val="none" w:sz="0" w:space="0" w:color="auto"/>
        <w:left w:val="none" w:sz="0" w:space="0" w:color="auto"/>
        <w:bottom w:val="none" w:sz="0" w:space="0" w:color="auto"/>
        <w:right w:val="none" w:sz="0" w:space="0" w:color="auto"/>
      </w:divBdr>
    </w:div>
    <w:div w:id="65033676">
      <w:bodyDiv w:val="1"/>
      <w:marLeft w:val="0"/>
      <w:marRight w:val="0"/>
      <w:marTop w:val="0"/>
      <w:marBottom w:val="0"/>
      <w:divBdr>
        <w:top w:val="none" w:sz="0" w:space="0" w:color="auto"/>
        <w:left w:val="none" w:sz="0" w:space="0" w:color="auto"/>
        <w:bottom w:val="none" w:sz="0" w:space="0" w:color="auto"/>
        <w:right w:val="none" w:sz="0" w:space="0" w:color="auto"/>
      </w:divBdr>
    </w:div>
    <w:div w:id="70935037">
      <w:bodyDiv w:val="1"/>
      <w:marLeft w:val="0"/>
      <w:marRight w:val="0"/>
      <w:marTop w:val="0"/>
      <w:marBottom w:val="0"/>
      <w:divBdr>
        <w:top w:val="none" w:sz="0" w:space="0" w:color="auto"/>
        <w:left w:val="none" w:sz="0" w:space="0" w:color="auto"/>
        <w:bottom w:val="none" w:sz="0" w:space="0" w:color="auto"/>
        <w:right w:val="none" w:sz="0" w:space="0" w:color="auto"/>
      </w:divBdr>
    </w:div>
    <w:div w:id="71976449">
      <w:bodyDiv w:val="1"/>
      <w:marLeft w:val="0"/>
      <w:marRight w:val="0"/>
      <w:marTop w:val="0"/>
      <w:marBottom w:val="0"/>
      <w:divBdr>
        <w:top w:val="none" w:sz="0" w:space="0" w:color="auto"/>
        <w:left w:val="none" w:sz="0" w:space="0" w:color="auto"/>
        <w:bottom w:val="none" w:sz="0" w:space="0" w:color="auto"/>
        <w:right w:val="none" w:sz="0" w:space="0" w:color="auto"/>
      </w:divBdr>
    </w:div>
    <w:div w:id="73211772">
      <w:bodyDiv w:val="1"/>
      <w:marLeft w:val="0"/>
      <w:marRight w:val="0"/>
      <w:marTop w:val="0"/>
      <w:marBottom w:val="0"/>
      <w:divBdr>
        <w:top w:val="none" w:sz="0" w:space="0" w:color="auto"/>
        <w:left w:val="none" w:sz="0" w:space="0" w:color="auto"/>
        <w:bottom w:val="none" w:sz="0" w:space="0" w:color="auto"/>
        <w:right w:val="none" w:sz="0" w:space="0" w:color="auto"/>
      </w:divBdr>
    </w:div>
    <w:div w:id="77602322">
      <w:bodyDiv w:val="1"/>
      <w:marLeft w:val="0"/>
      <w:marRight w:val="0"/>
      <w:marTop w:val="0"/>
      <w:marBottom w:val="0"/>
      <w:divBdr>
        <w:top w:val="none" w:sz="0" w:space="0" w:color="auto"/>
        <w:left w:val="none" w:sz="0" w:space="0" w:color="auto"/>
        <w:bottom w:val="none" w:sz="0" w:space="0" w:color="auto"/>
        <w:right w:val="none" w:sz="0" w:space="0" w:color="auto"/>
      </w:divBdr>
    </w:div>
    <w:div w:id="82605232">
      <w:bodyDiv w:val="1"/>
      <w:marLeft w:val="0"/>
      <w:marRight w:val="0"/>
      <w:marTop w:val="0"/>
      <w:marBottom w:val="0"/>
      <w:divBdr>
        <w:top w:val="none" w:sz="0" w:space="0" w:color="auto"/>
        <w:left w:val="none" w:sz="0" w:space="0" w:color="auto"/>
        <w:bottom w:val="none" w:sz="0" w:space="0" w:color="auto"/>
        <w:right w:val="none" w:sz="0" w:space="0" w:color="auto"/>
      </w:divBdr>
    </w:div>
    <w:div w:id="86777376">
      <w:bodyDiv w:val="1"/>
      <w:marLeft w:val="0"/>
      <w:marRight w:val="0"/>
      <w:marTop w:val="0"/>
      <w:marBottom w:val="0"/>
      <w:divBdr>
        <w:top w:val="none" w:sz="0" w:space="0" w:color="auto"/>
        <w:left w:val="none" w:sz="0" w:space="0" w:color="auto"/>
        <w:bottom w:val="none" w:sz="0" w:space="0" w:color="auto"/>
        <w:right w:val="none" w:sz="0" w:space="0" w:color="auto"/>
      </w:divBdr>
    </w:div>
    <w:div w:id="96023530">
      <w:bodyDiv w:val="1"/>
      <w:marLeft w:val="0"/>
      <w:marRight w:val="0"/>
      <w:marTop w:val="0"/>
      <w:marBottom w:val="0"/>
      <w:divBdr>
        <w:top w:val="none" w:sz="0" w:space="0" w:color="auto"/>
        <w:left w:val="none" w:sz="0" w:space="0" w:color="auto"/>
        <w:bottom w:val="none" w:sz="0" w:space="0" w:color="auto"/>
        <w:right w:val="none" w:sz="0" w:space="0" w:color="auto"/>
      </w:divBdr>
    </w:div>
    <w:div w:id="99759387">
      <w:bodyDiv w:val="1"/>
      <w:marLeft w:val="0"/>
      <w:marRight w:val="0"/>
      <w:marTop w:val="0"/>
      <w:marBottom w:val="0"/>
      <w:divBdr>
        <w:top w:val="none" w:sz="0" w:space="0" w:color="auto"/>
        <w:left w:val="none" w:sz="0" w:space="0" w:color="auto"/>
        <w:bottom w:val="none" w:sz="0" w:space="0" w:color="auto"/>
        <w:right w:val="none" w:sz="0" w:space="0" w:color="auto"/>
      </w:divBdr>
    </w:div>
    <w:div w:id="100490499">
      <w:bodyDiv w:val="1"/>
      <w:marLeft w:val="0"/>
      <w:marRight w:val="0"/>
      <w:marTop w:val="0"/>
      <w:marBottom w:val="0"/>
      <w:divBdr>
        <w:top w:val="none" w:sz="0" w:space="0" w:color="auto"/>
        <w:left w:val="none" w:sz="0" w:space="0" w:color="auto"/>
        <w:bottom w:val="none" w:sz="0" w:space="0" w:color="auto"/>
        <w:right w:val="none" w:sz="0" w:space="0" w:color="auto"/>
      </w:divBdr>
    </w:div>
    <w:div w:id="110563540">
      <w:bodyDiv w:val="1"/>
      <w:marLeft w:val="0"/>
      <w:marRight w:val="0"/>
      <w:marTop w:val="0"/>
      <w:marBottom w:val="0"/>
      <w:divBdr>
        <w:top w:val="none" w:sz="0" w:space="0" w:color="auto"/>
        <w:left w:val="none" w:sz="0" w:space="0" w:color="auto"/>
        <w:bottom w:val="none" w:sz="0" w:space="0" w:color="auto"/>
        <w:right w:val="none" w:sz="0" w:space="0" w:color="auto"/>
      </w:divBdr>
    </w:div>
    <w:div w:id="112136318">
      <w:bodyDiv w:val="1"/>
      <w:marLeft w:val="0"/>
      <w:marRight w:val="0"/>
      <w:marTop w:val="0"/>
      <w:marBottom w:val="0"/>
      <w:divBdr>
        <w:top w:val="none" w:sz="0" w:space="0" w:color="auto"/>
        <w:left w:val="none" w:sz="0" w:space="0" w:color="auto"/>
        <w:bottom w:val="none" w:sz="0" w:space="0" w:color="auto"/>
        <w:right w:val="none" w:sz="0" w:space="0" w:color="auto"/>
      </w:divBdr>
    </w:div>
    <w:div w:id="113910066">
      <w:bodyDiv w:val="1"/>
      <w:marLeft w:val="0"/>
      <w:marRight w:val="0"/>
      <w:marTop w:val="0"/>
      <w:marBottom w:val="0"/>
      <w:divBdr>
        <w:top w:val="none" w:sz="0" w:space="0" w:color="auto"/>
        <w:left w:val="none" w:sz="0" w:space="0" w:color="auto"/>
        <w:bottom w:val="none" w:sz="0" w:space="0" w:color="auto"/>
        <w:right w:val="none" w:sz="0" w:space="0" w:color="auto"/>
      </w:divBdr>
    </w:div>
    <w:div w:id="120850701">
      <w:bodyDiv w:val="1"/>
      <w:marLeft w:val="0"/>
      <w:marRight w:val="0"/>
      <w:marTop w:val="0"/>
      <w:marBottom w:val="0"/>
      <w:divBdr>
        <w:top w:val="none" w:sz="0" w:space="0" w:color="auto"/>
        <w:left w:val="none" w:sz="0" w:space="0" w:color="auto"/>
        <w:bottom w:val="none" w:sz="0" w:space="0" w:color="auto"/>
        <w:right w:val="none" w:sz="0" w:space="0" w:color="auto"/>
      </w:divBdr>
      <w:divsChild>
        <w:div w:id="2137674865">
          <w:marLeft w:val="0"/>
          <w:marRight w:val="0"/>
          <w:marTop w:val="0"/>
          <w:marBottom w:val="0"/>
          <w:divBdr>
            <w:top w:val="none" w:sz="0" w:space="0" w:color="auto"/>
            <w:left w:val="none" w:sz="0" w:space="0" w:color="auto"/>
            <w:bottom w:val="none" w:sz="0" w:space="0" w:color="auto"/>
            <w:right w:val="none" w:sz="0" w:space="0" w:color="auto"/>
          </w:divBdr>
          <w:divsChild>
            <w:div w:id="13433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3827">
      <w:bodyDiv w:val="1"/>
      <w:marLeft w:val="0"/>
      <w:marRight w:val="0"/>
      <w:marTop w:val="0"/>
      <w:marBottom w:val="0"/>
      <w:divBdr>
        <w:top w:val="none" w:sz="0" w:space="0" w:color="auto"/>
        <w:left w:val="none" w:sz="0" w:space="0" w:color="auto"/>
        <w:bottom w:val="none" w:sz="0" w:space="0" w:color="auto"/>
        <w:right w:val="none" w:sz="0" w:space="0" w:color="auto"/>
      </w:divBdr>
    </w:div>
    <w:div w:id="124852063">
      <w:bodyDiv w:val="1"/>
      <w:marLeft w:val="0"/>
      <w:marRight w:val="0"/>
      <w:marTop w:val="0"/>
      <w:marBottom w:val="0"/>
      <w:divBdr>
        <w:top w:val="none" w:sz="0" w:space="0" w:color="auto"/>
        <w:left w:val="none" w:sz="0" w:space="0" w:color="auto"/>
        <w:bottom w:val="none" w:sz="0" w:space="0" w:color="auto"/>
        <w:right w:val="none" w:sz="0" w:space="0" w:color="auto"/>
      </w:divBdr>
    </w:div>
    <w:div w:id="134833532">
      <w:bodyDiv w:val="1"/>
      <w:marLeft w:val="0"/>
      <w:marRight w:val="0"/>
      <w:marTop w:val="0"/>
      <w:marBottom w:val="0"/>
      <w:divBdr>
        <w:top w:val="none" w:sz="0" w:space="0" w:color="auto"/>
        <w:left w:val="none" w:sz="0" w:space="0" w:color="auto"/>
        <w:bottom w:val="none" w:sz="0" w:space="0" w:color="auto"/>
        <w:right w:val="none" w:sz="0" w:space="0" w:color="auto"/>
      </w:divBdr>
    </w:div>
    <w:div w:id="137497275">
      <w:bodyDiv w:val="1"/>
      <w:marLeft w:val="0"/>
      <w:marRight w:val="0"/>
      <w:marTop w:val="0"/>
      <w:marBottom w:val="0"/>
      <w:divBdr>
        <w:top w:val="none" w:sz="0" w:space="0" w:color="auto"/>
        <w:left w:val="none" w:sz="0" w:space="0" w:color="auto"/>
        <w:bottom w:val="none" w:sz="0" w:space="0" w:color="auto"/>
        <w:right w:val="none" w:sz="0" w:space="0" w:color="auto"/>
      </w:divBdr>
    </w:div>
    <w:div w:id="142627319">
      <w:bodyDiv w:val="1"/>
      <w:marLeft w:val="0"/>
      <w:marRight w:val="0"/>
      <w:marTop w:val="0"/>
      <w:marBottom w:val="0"/>
      <w:divBdr>
        <w:top w:val="none" w:sz="0" w:space="0" w:color="auto"/>
        <w:left w:val="none" w:sz="0" w:space="0" w:color="auto"/>
        <w:bottom w:val="none" w:sz="0" w:space="0" w:color="auto"/>
        <w:right w:val="none" w:sz="0" w:space="0" w:color="auto"/>
      </w:divBdr>
    </w:div>
    <w:div w:id="143591724">
      <w:bodyDiv w:val="1"/>
      <w:marLeft w:val="0"/>
      <w:marRight w:val="0"/>
      <w:marTop w:val="0"/>
      <w:marBottom w:val="0"/>
      <w:divBdr>
        <w:top w:val="none" w:sz="0" w:space="0" w:color="auto"/>
        <w:left w:val="none" w:sz="0" w:space="0" w:color="auto"/>
        <w:bottom w:val="none" w:sz="0" w:space="0" w:color="auto"/>
        <w:right w:val="none" w:sz="0" w:space="0" w:color="auto"/>
      </w:divBdr>
    </w:div>
    <w:div w:id="145438361">
      <w:bodyDiv w:val="1"/>
      <w:marLeft w:val="0"/>
      <w:marRight w:val="0"/>
      <w:marTop w:val="0"/>
      <w:marBottom w:val="0"/>
      <w:divBdr>
        <w:top w:val="none" w:sz="0" w:space="0" w:color="auto"/>
        <w:left w:val="none" w:sz="0" w:space="0" w:color="auto"/>
        <w:bottom w:val="none" w:sz="0" w:space="0" w:color="auto"/>
        <w:right w:val="none" w:sz="0" w:space="0" w:color="auto"/>
      </w:divBdr>
    </w:div>
    <w:div w:id="145829813">
      <w:bodyDiv w:val="1"/>
      <w:marLeft w:val="0"/>
      <w:marRight w:val="0"/>
      <w:marTop w:val="0"/>
      <w:marBottom w:val="0"/>
      <w:divBdr>
        <w:top w:val="none" w:sz="0" w:space="0" w:color="auto"/>
        <w:left w:val="none" w:sz="0" w:space="0" w:color="auto"/>
        <w:bottom w:val="none" w:sz="0" w:space="0" w:color="auto"/>
        <w:right w:val="none" w:sz="0" w:space="0" w:color="auto"/>
      </w:divBdr>
    </w:div>
    <w:div w:id="161508235">
      <w:bodyDiv w:val="1"/>
      <w:marLeft w:val="0"/>
      <w:marRight w:val="0"/>
      <w:marTop w:val="0"/>
      <w:marBottom w:val="0"/>
      <w:divBdr>
        <w:top w:val="none" w:sz="0" w:space="0" w:color="auto"/>
        <w:left w:val="none" w:sz="0" w:space="0" w:color="auto"/>
        <w:bottom w:val="none" w:sz="0" w:space="0" w:color="auto"/>
        <w:right w:val="none" w:sz="0" w:space="0" w:color="auto"/>
      </w:divBdr>
    </w:div>
    <w:div w:id="167597132">
      <w:bodyDiv w:val="1"/>
      <w:marLeft w:val="0"/>
      <w:marRight w:val="0"/>
      <w:marTop w:val="0"/>
      <w:marBottom w:val="0"/>
      <w:divBdr>
        <w:top w:val="none" w:sz="0" w:space="0" w:color="auto"/>
        <w:left w:val="none" w:sz="0" w:space="0" w:color="auto"/>
        <w:bottom w:val="none" w:sz="0" w:space="0" w:color="auto"/>
        <w:right w:val="none" w:sz="0" w:space="0" w:color="auto"/>
      </w:divBdr>
    </w:div>
    <w:div w:id="172187803">
      <w:bodyDiv w:val="1"/>
      <w:marLeft w:val="0"/>
      <w:marRight w:val="0"/>
      <w:marTop w:val="0"/>
      <w:marBottom w:val="0"/>
      <w:divBdr>
        <w:top w:val="none" w:sz="0" w:space="0" w:color="auto"/>
        <w:left w:val="none" w:sz="0" w:space="0" w:color="auto"/>
        <w:bottom w:val="none" w:sz="0" w:space="0" w:color="auto"/>
        <w:right w:val="none" w:sz="0" w:space="0" w:color="auto"/>
      </w:divBdr>
    </w:div>
    <w:div w:id="172884273">
      <w:bodyDiv w:val="1"/>
      <w:marLeft w:val="0"/>
      <w:marRight w:val="0"/>
      <w:marTop w:val="0"/>
      <w:marBottom w:val="0"/>
      <w:divBdr>
        <w:top w:val="none" w:sz="0" w:space="0" w:color="auto"/>
        <w:left w:val="none" w:sz="0" w:space="0" w:color="auto"/>
        <w:bottom w:val="none" w:sz="0" w:space="0" w:color="auto"/>
        <w:right w:val="none" w:sz="0" w:space="0" w:color="auto"/>
      </w:divBdr>
    </w:div>
    <w:div w:id="180123154">
      <w:bodyDiv w:val="1"/>
      <w:marLeft w:val="0"/>
      <w:marRight w:val="0"/>
      <w:marTop w:val="0"/>
      <w:marBottom w:val="0"/>
      <w:divBdr>
        <w:top w:val="none" w:sz="0" w:space="0" w:color="auto"/>
        <w:left w:val="none" w:sz="0" w:space="0" w:color="auto"/>
        <w:bottom w:val="none" w:sz="0" w:space="0" w:color="auto"/>
        <w:right w:val="none" w:sz="0" w:space="0" w:color="auto"/>
      </w:divBdr>
    </w:div>
    <w:div w:id="191043520">
      <w:bodyDiv w:val="1"/>
      <w:marLeft w:val="0"/>
      <w:marRight w:val="0"/>
      <w:marTop w:val="0"/>
      <w:marBottom w:val="0"/>
      <w:divBdr>
        <w:top w:val="none" w:sz="0" w:space="0" w:color="auto"/>
        <w:left w:val="none" w:sz="0" w:space="0" w:color="auto"/>
        <w:bottom w:val="none" w:sz="0" w:space="0" w:color="auto"/>
        <w:right w:val="none" w:sz="0" w:space="0" w:color="auto"/>
      </w:divBdr>
    </w:div>
    <w:div w:id="196552240">
      <w:bodyDiv w:val="1"/>
      <w:marLeft w:val="0"/>
      <w:marRight w:val="0"/>
      <w:marTop w:val="0"/>
      <w:marBottom w:val="0"/>
      <w:divBdr>
        <w:top w:val="none" w:sz="0" w:space="0" w:color="auto"/>
        <w:left w:val="none" w:sz="0" w:space="0" w:color="auto"/>
        <w:bottom w:val="none" w:sz="0" w:space="0" w:color="auto"/>
        <w:right w:val="none" w:sz="0" w:space="0" w:color="auto"/>
      </w:divBdr>
    </w:div>
    <w:div w:id="197817233">
      <w:bodyDiv w:val="1"/>
      <w:marLeft w:val="0"/>
      <w:marRight w:val="0"/>
      <w:marTop w:val="0"/>
      <w:marBottom w:val="0"/>
      <w:divBdr>
        <w:top w:val="none" w:sz="0" w:space="0" w:color="auto"/>
        <w:left w:val="none" w:sz="0" w:space="0" w:color="auto"/>
        <w:bottom w:val="none" w:sz="0" w:space="0" w:color="auto"/>
        <w:right w:val="none" w:sz="0" w:space="0" w:color="auto"/>
      </w:divBdr>
    </w:div>
    <w:div w:id="198981023">
      <w:bodyDiv w:val="1"/>
      <w:marLeft w:val="0"/>
      <w:marRight w:val="0"/>
      <w:marTop w:val="0"/>
      <w:marBottom w:val="0"/>
      <w:divBdr>
        <w:top w:val="none" w:sz="0" w:space="0" w:color="auto"/>
        <w:left w:val="none" w:sz="0" w:space="0" w:color="auto"/>
        <w:bottom w:val="none" w:sz="0" w:space="0" w:color="auto"/>
        <w:right w:val="none" w:sz="0" w:space="0" w:color="auto"/>
      </w:divBdr>
    </w:div>
    <w:div w:id="199443069">
      <w:bodyDiv w:val="1"/>
      <w:marLeft w:val="0"/>
      <w:marRight w:val="0"/>
      <w:marTop w:val="0"/>
      <w:marBottom w:val="0"/>
      <w:divBdr>
        <w:top w:val="none" w:sz="0" w:space="0" w:color="auto"/>
        <w:left w:val="none" w:sz="0" w:space="0" w:color="auto"/>
        <w:bottom w:val="none" w:sz="0" w:space="0" w:color="auto"/>
        <w:right w:val="none" w:sz="0" w:space="0" w:color="auto"/>
      </w:divBdr>
    </w:div>
    <w:div w:id="207576473">
      <w:bodyDiv w:val="1"/>
      <w:marLeft w:val="0"/>
      <w:marRight w:val="0"/>
      <w:marTop w:val="0"/>
      <w:marBottom w:val="0"/>
      <w:divBdr>
        <w:top w:val="none" w:sz="0" w:space="0" w:color="auto"/>
        <w:left w:val="none" w:sz="0" w:space="0" w:color="auto"/>
        <w:bottom w:val="none" w:sz="0" w:space="0" w:color="auto"/>
        <w:right w:val="none" w:sz="0" w:space="0" w:color="auto"/>
      </w:divBdr>
    </w:div>
    <w:div w:id="207644242">
      <w:bodyDiv w:val="1"/>
      <w:marLeft w:val="0"/>
      <w:marRight w:val="0"/>
      <w:marTop w:val="0"/>
      <w:marBottom w:val="0"/>
      <w:divBdr>
        <w:top w:val="none" w:sz="0" w:space="0" w:color="auto"/>
        <w:left w:val="none" w:sz="0" w:space="0" w:color="auto"/>
        <w:bottom w:val="none" w:sz="0" w:space="0" w:color="auto"/>
        <w:right w:val="none" w:sz="0" w:space="0" w:color="auto"/>
      </w:divBdr>
    </w:div>
    <w:div w:id="207767234">
      <w:bodyDiv w:val="1"/>
      <w:marLeft w:val="0"/>
      <w:marRight w:val="0"/>
      <w:marTop w:val="0"/>
      <w:marBottom w:val="0"/>
      <w:divBdr>
        <w:top w:val="none" w:sz="0" w:space="0" w:color="auto"/>
        <w:left w:val="none" w:sz="0" w:space="0" w:color="auto"/>
        <w:bottom w:val="none" w:sz="0" w:space="0" w:color="auto"/>
        <w:right w:val="none" w:sz="0" w:space="0" w:color="auto"/>
      </w:divBdr>
    </w:div>
    <w:div w:id="211044600">
      <w:bodyDiv w:val="1"/>
      <w:marLeft w:val="0"/>
      <w:marRight w:val="0"/>
      <w:marTop w:val="0"/>
      <w:marBottom w:val="0"/>
      <w:divBdr>
        <w:top w:val="none" w:sz="0" w:space="0" w:color="auto"/>
        <w:left w:val="none" w:sz="0" w:space="0" w:color="auto"/>
        <w:bottom w:val="none" w:sz="0" w:space="0" w:color="auto"/>
        <w:right w:val="none" w:sz="0" w:space="0" w:color="auto"/>
      </w:divBdr>
    </w:div>
    <w:div w:id="212547190">
      <w:bodyDiv w:val="1"/>
      <w:marLeft w:val="0"/>
      <w:marRight w:val="0"/>
      <w:marTop w:val="0"/>
      <w:marBottom w:val="0"/>
      <w:divBdr>
        <w:top w:val="none" w:sz="0" w:space="0" w:color="auto"/>
        <w:left w:val="none" w:sz="0" w:space="0" w:color="auto"/>
        <w:bottom w:val="none" w:sz="0" w:space="0" w:color="auto"/>
        <w:right w:val="none" w:sz="0" w:space="0" w:color="auto"/>
      </w:divBdr>
    </w:div>
    <w:div w:id="212740766">
      <w:bodyDiv w:val="1"/>
      <w:marLeft w:val="0"/>
      <w:marRight w:val="0"/>
      <w:marTop w:val="0"/>
      <w:marBottom w:val="0"/>
      <w:divBdr>
        <w:top w:val="none" w:sz="0" w:space="0" w:color="auto"/>
        <w:left w:val="none" w:sz="0" w:space="0" w:color="auto"/>
        <w:bottom w:val="none" w:sz="0" w:space="0" w:color="auto"/>
        <w:right w:val="none" w:sz="0" w:space="0" w:color="auto"/>
      </w:divBdr>
    </w:div>
    <w:div w:id="214589952">
      <w:bodyDiv w:val="1"/>
      <w:marLeft w:val="0"/>
      <w:marRight w:val="0"/>
      <w:marTop w:val="0"/>
      <w:marBottom w:val="0"/>
      <w:divBdr>
        <w:top w:val="none" w:sz="0" w:space="0" w:color="auto"/>
        <w:left w:val="none" w:sz="0" w:space="0" w:color="auto"/>
        <w:bottom w:val="none" w:sz="0" w:space="0" w:color="auto"/>
        <w:right w:val="none" w:sz="0" w:space="0" w:color="auto"/>
      </w:divBdr>
    </w:div>
    <w:div w:id="219366642">
      <w:bodyDiv w:val="1"/>
      <w:marLeft w:val="0"/>
      <w:marRight w:val="0"/>
      <w:marTop w:val="0"/>
      <w:marBottom w:val="0"/>
      <w:divBdr>
        <w:top w:val="none" w:sz="0" w:space="0" w:color="auto"/>
        <w:left w:val="none" w:sz="0" w:space="0" w:color="auto"/>
        <w:bottom w:val="none" w:sz="0" w:space="0" w:color="auto"/>
        <w:right w:val="none" w:sz="0" w:space="0" w:color="auto"/>
      </w:divBdr>
    </w:div>
    <w:div w:id="223687964">
      <w:bodyDiv w:val="1"/>
      <w:marLeft w:val="0"/>
      <w:marRight w:val="0"/>
      <w:marTop w:val="0"/>
      <w:marBottom w:val="0"/>
      <w:divBdr>
        <w:top w:val="none" w:sz="0" w:space="0" w:color="auto"/>
        <w:left w:val="none" w:sz="0" w:space="0" w:color="auto"/>
        <w:bottom w:val="none" w:sz="0" w:space="0" w:color="auto"/>
        <w:right w:val="none" w:sz="0" w:space="0" w:color="auto"/>
      </w:divBdr>
    </w:div>
    <w:div w:id="226652090">
      <w:bodyDiv w:val="1"/>
      <w:marLeft w:val="0"/>
      <w:marRight w:val="0"/>
      <w:marTop w:val="0"/>
      <w:marBottom w:val="0"/>
      <w:divBdr>
        <w:top w:val="none" w:sz="0" w:space="0" w:color="auto"/>
        <w:left w:val="none" w:sz="0" w:space="0" w:color="auto"/>
        <w:bottom w:val="none" w:sz="0" w:space="0" w:color="auto"/>
        <w:right w:val="none" w:sz="0" w:space="0" w:color="auto"/>
      </w:divBdr>
    </w:div>
    <w:div w:id="230967430">
      <w:bodyDiv w:val="1"/>
      <w:marLeft w:val="0"/>
      <w:marRight w:val="0"/>
      <w:marTop w:val="0"/>
      <w:marBottom w:val="0"/>
      <w:divBdr>
        <w:top w:val="none" w:sz="0" w:space="0" w:color="auto"/>
        <w:left w:val="none" w:sz="0" w:space="0" w:color="auto"/>
        <w:bottom w:val="none" w:sz="0" w:space="0" w:color="auto"/>
        <w:right w:val="none" w:sz="0" w:space="0" w:color="auto"/>
      </w:divBdr>
    </w:div>
    <w:div w:id="236404531">
      <w:bodyDiv w:val="1"/>
      <w:marLeft w:val="0"/>
      <w:marRight w:val="0"/>
      <w:marTop w:val="0"/>
      <w:marBottom w:val="0"/>
      <w:divBdr>
        <w:top w:val="none" w:sz="0" w:space="0" w:color="auto"/>
        <w:left w:val="none" w:sz="0" w:space="0" w:color="auto"/>
        <w:bottom w:val="none" w:sz="0" w:space="0" w:color="auto"/>
        <w:right w:val="none" w:sz="0" w:space="0" w:color="auto"/>
      </w:divBdr>
    </w:div>
    <w:div w:id="248777053">
      <w:bodyDiv w:val="1"/>
      <w:marLeft w:val="0"/>
      <w:marRight w:val="0"/>
      <w:marTop w:val="0"/>
      <w:marBottom w:val="0"/>
      <w:divBdr>
        <w:top w:val="none" w:sz="0" w:space="0" w:color="auto"/>
        <w:left w:val="none" w:sz="0" w:space="0" w:color="auto"/>
        <w:bottom w:val="none" w:sz="0" w:space="0" w:color="auto"/>
        <w:right w:val="none" w:sz="0" w:space="0" w:color="auto"/>
      </w:divBdr>
    </w:div>
    <w:div w:id="255676177">
      <w:bodyDiv w:val="1"/>
      <w:marLeft w:val="0"/>
      <w:marRight w:val="0"/>
      <w:marTop w:val="0"/>
      <w:marBottom w:val="0"/>
      <w:divBdr>
        <w:top w:val="none" w:sz="0" w:space="0" w:color="auto"/>
        <w:left w:val="none" w:sz="0" w:space="0" w:color="auto"/>
        <w:bottom w:val="none" w:sz="0" w:space="0" w:color="auto"/>
        <w:right w:val="none" w:sz="0" w:space="0" w:color="auto"/>
      </w:divBdr>
    </w:div>
    <w:div w:id="258489072">
      <w:bodyDiv w:val="1"/>
      <w:marLeft w:val="0"/>
      <w:marRight w:val="0"/>
      <w:marTop w:val="0"/>
      <w:marBottom w:val="0"/>
      <w:divBdr>
        <w:top w:val="none" w:sz="0" w:space="0" w:color="auto"/>
        <w:left w:val="none" w:sz="0" w:space="0" w:color="auto"/>
        <w:bottom w:val="none" w:sz="0" w:space="0" w:color="auto"/>
        <w:right w:val="none" w:sz="0" w:space="0" w:color="auto"/>
      </w:divBdr>
    </w:div>
    <w:div w:id="260532364">
      <w:bodyDiv w:val="1"/>
      <w:marLeft w:val="0"/>
      <w:marRight w:val="0"/>
      <w:marTop w:val="0"/>
      <w:marBottom w:val="0"/>
      <w:divBdr>
        <w:top w:val="none" w:sz="0" w:space="0" w:color="auto"/>
        <w:left w:val="none" w:sz="0" w:space="0" w:color="auto"/>
        <w:bottom w:val="none" w:sz="0" w:space="0" w:color="auto"/>
        <w:right w:val="none" w:sz="0" w:space="0" w:color="auto"/>
      </w:divBdr>
    </w:div>
    <w:div w:id="262153586">
      <w:bodyDiv w:val="1"/>
      <w:marLeft w:val="0"/>
      <w:marRight w:val="0"/>
      <w:marTop w:val="0"/>
      <w:marBottom w:val="0"/>
      <w:divBdr>
        <w:top w:val="none" w:sz="0" w:space="0" w:color="auto"/>
        <w:left w:val="none" w:sz="0" w:space="0" w:color="auto"/>
        <w:bottom w:val="none" w:sz="0" w:space="0" w:color="auto"/>
        <w:right w:val="none" w:sz="0" w:space="0" w:color="auto"/>
      </w:divBdr>
    </w:div>
    <w:div w:id="271255118">
      <w:bodyDiv w:val="1"/>
      <w:marLeft w:val="0"/>
      <w:marRight w:val="0"/>
      <w:marTop w:val="0"/>
      <w:marBottom w:val="0"/>
      <w:divBdr>
        <w:top w:val="none" w:sz="0" w:space="0" w:color="auto"/>
        <w:left w:val="none" w:sz="0" w:space="0" w:color="auto"/>
        <w:bottom w:val="none" w:sz="0" w:space="0" w:color="auto"/>
        <w:right w:val="none" w:sz="0" w:space="0" w:color="auto"/>
      </w:divBdr>
    </w:div>
    <w:div w:id="275871456">
      <w:bodyDiv w:val="1"/>
      <w:marLeft w:val="0"/>
      <w:marRight w:val="0"/>
      <w:marTop w:val="0"/>
      <w:marBottom w:val="0"/>
      <w:divBdr>
        <w:top w:val="none" w:sz="0" w:space="0" w:color="auto"/>
        <w:left w:val="none" w:sz="0" w:space="0" w:color="auto"/>
        <w:bottom w:val="none" w:sz="0" w:space="0" w:color="auto"/>
        <w:right w:val="none" w:sz="0" w:space="0" w:color="auto"/>
      </w:divBdr>
    </w:div>
    <w:div w:id="283193583">
      <w:bodyDiv w:val="1"/>
      <w:marLeft w:val="0"/>
      <w:marRight w:val="0"/>
      <w:marTop w:val="0"/>
      <w:marBottom w:val="0"/>
      <w:divBdr>
        <w:top w:val="none" w:sz="0" w:space="0" w:color="auto"/>
        <w:left w:val="none" w:sz="0" w:space="0" w:color="auto"/>
        <w:bottom w:val="none" w:sz="0" w:space="0" w:color="auto"/>
        <w:right w:val="none" w:sz="0" w:space="0" w:color="auto"/>
      </w:divBdr>
    </w:div>
    <w:div w:id="283389216">
      <w:bodyDiv w:val="1"/>
      <w:marLeft w:val="0"/>
      <w:marRight w:val="0"/>
      <w:marTop w:val="0"/>
      <w:marBottom w:val="0"/>
      <w:divBdr>
        <w:top w:val="none" w:sz="0" w:space="0" w:color="auto"/>
        <w:left w:val="none" w:sz="0" w:space="0" w:color="auto"/>
        <w:bottom w:val="none" w:sz="0" w:space="0" w:color="auto"/>
        <w:right w:val="none" w:sz="0" w:space="0" w:color="auto"/>
      </w:divBdr>
    </w:div>
    <w:div w:id="302661350">
      <w:bodyDiv w:val="1"/>
      <w:marLeft w:val="0"/>
      <w:marRight w:val="0"/>
      <w:marTop w:val="0"/>
      <w:marBottom w:val="0"/>
      <w:divBdr>
        <w:top w:val="none" w:sz="0" w:space="0" w:color="auto"/>
        <w:left w:val="none" w:sz="0" w:space="0" w:color="auto"/>
        <w:bottom w:val="none" w:sz="0" w:space="0" w:color="auto"/>
        <w:right w:val="none" w:sz="0" w:space="0" w:color="auto"/>
      </w:divBdr>
    </w:div>
    <w:div w:id="303169778">
      <w:bodyDiv w:val="1"/>
      <w:marLeft w:val="0"/>
      <w:marRight w:val="0"/>
      <w:marTop w:val="0"/>
      <w:marBottom w:val="0"/>
      <w:divBdr>
        <w:top w:val="none" w:sz="0" w:space="0" w:color="auto"/>
        <w:left w:val="none" w:sz="0" w:space="0" w:color="auto"/>
        <w:bottom w:val="none" w:sz="0" w:space="0" w:color="auto"/>
        <w:right w:val="none" w:sz="0" w:space="0" w:color="auto"/>
      </w:divBdr>
    </w:div>
    <w:div w:id="305475970">
      <w:bodyDiv w:val="1"/>
      <w:marLeft w:val="0"/>
      <w:marRight w:val="0"/>
      <w:marTop w:val="0"/>
      <w:marBottom w:val="0"/>
      <w:divBdr>
        <w:top w:val="none" w:sz="0" w:space="0" w:color="auto"/>
        <w:left w:val="none" w:sz="0" w:space="0" w:color="auto"/>
        <w:bottom w:val="none" w:sz="0" w:space="0" w:color="auto"/>
        <w:right w:val="none" w:sz="0" w:space="0" w:color="auto"/>
      </w:divBdr>
    </w:div>
    <w:div w:id="307977890">
      <w:bodyDiv w:val="1"/>
      <w:marLeft w:val="0"/>
      <w:marRight w:val="0"/>
      <w:marTop w:val="0"/>
      <w:marBottom w:val="0"/>
      <w:divBdr>
        <w:top w:val="none" w:sz="0" w:space="0" w:color="auto"/>
        <w:left w:val="none" w:sz="0" w:space="0" w:color="auto"/>
        <w:bottom w:val="none" w:sz="0" w:space="0" w:color="auto"/>
        <w:right w:val="none" w:sz="0" w:space="0" w:color="auto"/>
      </w:divBdr>
    </w:div>
    <w:div w:id="313871748">
      <w:bodyDiv w:val="1"/>
      <w:marLeft w:val="0"/>
      <w:marRight w:val="0"/>
      <w:marTop w:val="0"/>
      <w:marBottom w:val="0"/>
      <w:divBdr>
        <w:top w:val="none" w:sz="0" w:space="0" w:color="auto"/>
        <w:left w:val="none" w:sz="0" w:space="0" w:color="auto"/>
        <w:bottom w:val="none" w:sz="0" w:space="0" w:color="auto"/>
        <w:right w:val="none" w:sz="0" w:space="0" w:color="auto"/>
      </w:divBdr>
    </w:div>
    <w:div w:id="315258348">
      <w:bodyDiv w:val="1"/>
      <w:marLeft w:val="0"/>
      <w:marRight w:val="0"/>
      <w:marTop w:val="0"/>
      <w:marBottom w:val="0"/>
      <w:divBdr>
        <w:top w:val="none" w:sz="0" w:space="0" w:color="auto"/>
        <w:left w:val="none" w:sz="0" w:space="0" w:color="auto"/>
        <w:bottom w:val="none" w:sz="0" w:space="0" w:color="auto"/>
        <w:right w:val="none" w:sz="0" w:space="0" w:color="auto"/>
      </w:divBdr>
    </w:div>
    <w:div w:id="315687113">
      <w:bodyDiv w:val="1"/>
      <w:marLeft w:val="0"/>
      <w:marRight w:val="0"/>
      <w:marTop w:val="0"/>
      <w:marBottom w:val="0"/>
      <w:divBdr>
        <w:top w:val="none" w:sz="0" w:space="0" w:color="auto"/>
        <w:left w:val="none" w:sz="0" w:space="0" w:color="auto"/>
        <w:bottom w:val="none" w:sz="0" w:space="0" w:color="auto"/>
        <w:right w:val="none" w:sz="0" w:space="0" w:color="auto"/>
      </w:divBdr>
    </w:div>
    <w:div w:id="325210457">
      <w:bodyDiv w:val="1"/>
      <w:marLeft w:val="0"/>
      <w:marRight w:val="0"/>
      <w:marTop w:val="0"/>
      <w:marBottom w:val="0"/>
      <w:divBdr>
        <w:top w:val="none" w:sz="0" w:space="0" w:color="auto"/>
        <w:left w:val="none" w:sz="0" w:space="0" w:color="auto"/>
        <w:bottom w:val="none" w:sz="0" w:space="0" w:color="auto"/>
        <w:right w:val="none" w:sz="0" w:space="0" w:color="auto"/>
      </w:divBdr>
    </w:div>
    <w:div w:id="325523276">
      <w:bodyDiv w:val="1"/>
      <w:marLeft w:val="0"/>
      <w:marRight w:val="0"/>
      <w:marTop w:val="0"/>
      <w:marBottom w:val="0"/>
      <w:divBdr>
        <w:top w:val="none" w:sz="0" w:space="0" w:color="auto"/>
        <w:left w:val="none" w:sz="0" w:space="0" w:color="auto"/>
        <w:bottom w:val="none" w:sz="0" w:space="0" w:color="auto"/>
        <w:right w:val="none" w:sz="0" w:space="0" w:color="auto"/>
      </w:divBdr>
    </w:div>
    <w:div w:id="327562862">
      <w:bodyDiv w:val="1"/>
      <w:marLeft w:val="0"/>
      <w:marRight w:val="0"/>
      <w:marTop w:val="0"/>
      <w:marBottom w:val="0"/>
      <w:divBdr>
        <w:top w:val="none" w:sz="0" w:space="0" w:color="auto"/>
        <w:left w:val="none" w:sz="0" w:space="0" w:color="auto"/>
        <w:bottom w:val="none" w:sz="0" w:space="0" w:color="auto"/>
        <w:right w:val="none" w:sz="0" w:space="0" w:color="auto"/>
      </w:divBdr>
    </w:div>
    <w:div w:id="333923928">
      <w:bodyDiv w:val="1"/>
      <w:marLeft w:val="0"/>
      <w:marRight w:val="0"/>
      <w:marTop w:val="0"/>
      <w:marBottom w:val="0"/>
      <w:divBdr>
        <w:top w:val="none" w:sz="0" w:space="0" w:color="auto"/>
        <w:left w:val="none" w:sz="0" w:space="0" w:color="auto"/>
        <w:bottom w:val="none" w:sz="0" w:space="0" w:color="auto"/>
        <w:right w:val="none" w:sz="0" w:space="0" w:color="auto"/>
      </w:divBdr>
    </w:div>
    <w:div w:id="338585290">
      <w:bodyDiv w:val="1"/>
      <w:marLeft w:val="0"/>
      <w:marRight w:val="0"/>
      <w:marTop w:val="0"/>
      <w:marBottom w:val="0"/>
      <w:divBdr>
        <w:top w:val="none" w:sz="0" w:space="0" w:color="auto"/>
        <w:left w:val="none" w:sz="0" w:space="0" w:color="auto"/>
        <w:bottom w:val="none" w:sz="0" w:space="0" w:color="auto"/>
        <w:right w:val="none" w:sz="0" w:space="0" w:color="auto"/>
      </w:divBdr>
    </w:div>
    <w:div w:id="339048406">
      <w:bodyDiv w:val="1"/>
      <w:marLeft w:val="0"/>
      <w:marRight w:val="0"/>
      <w:marTop w:val="0"/>
      <w:marBottom w:val="0"/>
      <w:divBdr>
        <w:top w:val="none" w:sz="0" w:space="0" w:color="auto"/>
        <w:left w:val="none" w:sz="0" w:space="0" w:color="auto"/>
        <w:bottom w:val="none" w:sz="0" w:space="0" w:color="auto"/>
        <w:right w:val="none" w:sz="0" w:space="0" w:color="auto"/>
      </w:divBdr>
    </w:div>
    <w:div w:id="345905719">
      <w:bodyDiv w:val="1"/>
      <w:marLeft w:val="0"/>
      <w:marRight w:val="0"/>
      <w:marTop w:val="0"/>
      <w:marBottom w:val="0"/>
      <w:divBdr>
        <w:top w:val="none" w:sz="0" w:space="0" w:color="auto"/>
        <w:left w:val="none" w:sz="0" w:space="0" w:color="auto"/>
        <w:bottom w:val="none" w:sz="0" w:space="0" w:color="auto"/>
        <w:right w:val="none" w:sz="0" w:space="0" w:color="auto"/>
      </w:divBdr>
    </w:div>
    <w:div w:id="358429582">
      <w:bodyDiv w:val="1"/>
      <w:marLeft w:val="0"/>
      <w:marRight w:val="0"/>
      <w:marTop w:val="0"/>
      <w:marBottom w:val="0"/>
      <w:divBdr>
        <w:top w:val="none" w:sz="0" w:space="0" w:color="auto"/>
        <w:left w:val="none" w:sz="0" w:space="0" w:color="auto"/>
        <w:bottom w:val="none" w:sz="0" w:space="0" w:color="auto"/>
        <w:right w:val="none" w:sz="0" w:space="0" w:color="auto"/>
      </w:divBdr>
    </w:div>
    <w:div w:id="361396964">
      <w:bodyDiv w:val="1"/>
      <w:marLeft w:val="0"/>
      <w:marRight w:val="0"/>
      <w:marTop w:val="0"/>
      <w:marBottom w:val="0"/>
      <w:divBdr>
        <w:top w:val="none" w:sz="0" w:space="0" w:color="auto"/>
        <w:left w:val="none" w:sz="0" w:space="0" w:color="auto"/>
        <w:bottom w:val="none" w:sz="0" w:space="0" w:color="auto"/>
        <w:right w:val="none" w:sz="0" w:space="0" w:color="auto"/>
      </w:divBdr>
    </w:div>
    <w:div w:id="368260991">
      <w:bodyDiv w:val="1"/>
      <w:marLeft w:val="0"/>
      <w:marRight w:val="0"/>
      <w:marTop w:val="0"/>
      <w:marBottom w:val="0"/>
      <w:divBdr>
        <w:top w:val="none" w:sz="0" w:space="0" w:color="auto"/>
        <w:left w:val="none" w:sz="0" w:space="0" w:color="auto"/>
        <w:bottom w:val="none" w:sz="0" w:space="0" w:color="auto"/>
        <w:right w:val="none" w:sz="0" w:space="0" w:color="auto"/>
      </w:divBdr>
    </w:div>
    <w:div w:id="369308932">
      <w:bodyDiv w:val="1"/>
      <w:marLeft w:val="0"/>
      <w:marRight w:val="0"/>
      <w:marTop w:val="0"/>
      <w:marBottom w:val="0"/>
      <w:divBdr>
        <w:top w:val="none" w:sz="0" w:space="0" w:color="auto"/>
        <w:left w:val="none" w:sz="0" w:space="0" w:color="auto"/>
        <w:bottom w:val="none" w:sz="0" w:space="0" w:color="auto"/>
        <w:right w:val="none" w:sz="0" w:space="0" w:color="auto"/>
      </w:divBdr>
    </w:div>
    <w:div w:id="370570328">
      <w:bodyDiv w:val="1"/>
      <w:marLeft w:val="0"/>
      <w:marRight w:val="0"/>
      <w:marTop w:val="0"/>
      <w:marBottom w:val="0"/>
      <w:divBdr>
        <w:top w:val="none" w:sz="0" w:space="0" w:color="auto"/>
        <w:left w:val="none" w:sz="0" w:space="0" w:color="auto"/>
        <w:bottom w:val="none" w:sz="0" w:space="0" w:color="auto"/>
        <w:right w:val="none" w:sz="0" w:space="0" w:color="auto"/>
      </w:divBdr>
    </w:div>
    <w:div w:id="375394783">
      <w:bodyDiv w:val="1"/>
      <w:marLeft w:val="0"/>
      <w:marRight w:val="0"/>
      <w:marTop w:val="0"/>
      <w:marBottom w:val="0"/>
      <w:divBdr>
        <w:top w:val="none" w:sz="0" w:space="0" w:color="auto"/>
        <w:left w:val="none" w:sz="0" w:space="0" w:color="auto"/>
        <w:bottom w:val="none" w:sz="0" w:space="0" w:color="auto"/>
        <w:right w:val="none" w:sz="0" w:space="0" w:color="auto"/>
      </w:divBdr>
    </w:div>
    <w:div w:id="383412233">
      <w:bodyDiv w:val="1"/>
      <w:marLeft w:val="0"/>
      <w:marRight w:val="0"/>
      <w:marTop w:val="0"/>
      <w:marBottom w:val="0"/>
      <w:divBdr>
        <w:top w:val="none" w:sz="0" w:space="0" w:color="auto"/>
        <w:left w:val="none" w:sz="0" w:space="0" w:color="auto"/>
        <w:bottom w:val="none" w:sz="0" w:space="0" w:color="auto"/>
        <w:right w:val="none" w:sz="0" w:space="0" w:color="auto"/>
      </w:divBdr>
    </w:div>
    <w:div w:id="386686578">
      <w:bodyDiv w:val="1"/>
      <w:marLeft w:val="0"/>
      <w:marRight w:val="0"/>
      <w:marTop w:val="0"/>
      <w:marBottom w:val="0"/>
      <w:divBdr>
        <w:top w:val="none" w:sz="0" w:space="0" w:color="auto"/>
        <w:left w:val="none" w:sz="0" w:space="0" w:color="auto"/>
        <w:bottom w:val="none" w:sz="0" w:space="0" w:color="auto"/>
        <w:right w:val="none" w:sz="0" w:space="0" w:color="auto"/>
      </w:divBdr>
    </w:div>
    <w:div w:id="388455430">
      <w:bodyDiv w:val="1"/>
      <w:marLeft w:val="0"/>
      <w:marRight w:val="0"/>
      <w:marTop w:val="0"/>
      <w:marBottom w:val="0"/>
      <w:divBdr>
        <w:top w:val="none" w:sz="0" w:space="0" w:color="auto"/>
        <w:left w:val="none" w:sz="0" w:space="0" w:color="auto"/>
        <w:bottom w:val="none" w:sz="0" w:space="0" w:color="auto"/>
        <w:right w:val="none" w:sz="0" w:space="0" w:color="auto"/>
      </w:divBdr>
    </w:div>
    <w:div w:id="393478253">
      <w:bodyDiv w:val="1"/>
      <w:marLeft w:val="0"/>
      <w:marRight w:val="0"/>
      <w:marTop w:val="0"/>
      <w:marBottom w:val="0"/>
      <w:divBdr>
        <w:top w:val="none" w:sz="0" w:space="0" w:color="auto"/>
        <w:left w:val="none" w:sz="0" w:space="0" w:color="auto"/>
        <w:bottom w:val="none" w:sz="0" w:space="0" w:color="auto"/>
        <w:right w:val="none" w:sz="0" w:space="0" w:color="auto"/>
      </w:divBdr>
    </w:div>
    <w:div w:id="398869337">
      <w:bodyDiv w:val="1"/>
      <w:marLeft w:val="0"/>
      <w:marRight w:val="0"/>
      <w:marTop w:val="0"/>
      <w:marBottom w:val="0"/>
      <w:divBdr>
        <w:top w:val="none" w:sz="0" w:space="0" w:color="auto"/>
        <w:left w:val="none" w:sz="0" w:space="0" w:color="auto"/>
        <w:bottom w:val="none" w:sz="0" w:space="0" w:color="auto"/>
        <w:right w:val="none" w:sz="0" w:space="0" w:color="auto"/>
      </w:divBdr>
    </w:div>
    <w:div w:id="402946006">
      <w:bodyDiv w:val="1"/>
      <w:marLeft w:val="0"/>
      <w:marRight w:val="0"/>
      <w:marTop w:val="0"/>
      <w:marBottom w:val="0"/>
      <w:divBdr>
        <w:top w:val="none" w:sz="0" w:space="0" w:color="auto"/>
        <w:left w:val="none" w:sz="0" w:space="0" w:color="auto"/>
        <w:bottom w:val="none" w:sz="0" w:space="0" w:color="auto"/>
        <w:right w:val="none" w:sz="0" w:space="0" w:color="auto"/>
      </w:divBdr>
    </w:div>
    <w:div w:id="415637552">
      <w:bodyDiv w:val="1"/>
      <w:marLeft w:val="0"/>
      <w:marRight w:val="0"/>
      <w:marTop w:val="0"/>
      <w:marBottom w:val="0"/>
      <w:divBdr>
        <w:top w:val="none" w:sz="0" w:space="0" w:color="auto"/>
        <w:left w:val="none" w:sz="0" w:space="0" w:color="auto"/>
        <w:bottom w:val="none" w:sz="0" w:space="0" w:color="auto"/>
        <w:right w:val="none" w:sz="0" w:space="0" w:color="auto"/>
      </w:divBdr>
    </w:div>
    <w:div w:id="417869074">
      <w:bodyDiv w:val="1"/>
      <w:marLeft w:val="0"/>
      <w:marRight w:val="0"/>
      <w:marTop w:val="0"/>
      <w:marBottom w:val="0"/>
      <w:divBdr>
        <w:top w:val="none" w:sz="0" w:space="0" w:color="auto"/>
        <w:left w:val="none" w:sz="0" w:space="0" w:color="auto"/>
        <w:bottom w:val="none" w:sz="0" w:space="0" w:color="auto"/>
        <w:right w:val="none" w:sz="0" w:space="0" w:color="auto"/>
      </w:divBdr>
    </w:div>
    <w:div w:id="420873825">
      <w:bodyDiv w:val="1"/>
      <w:marLeft w:val="0"/>
      <w:marRight w:val="0"/>
      <w:marTop w:val="0"/>
      <w:marBottom w:val="0"/>
      <w:divBdr>
        <w:top w:val="none" w:sz="0" w:space="0" w:color="auto"/>
        <w:left w:val="none" w:sz="0" w:space="0" w:color="auto"/>
        <w:bottom w:val="none" w:sz="0" w:space="0" w:color="auto"/>
        <w:right w:val="none" w:sz="0" w:space="0" w:color="auto"/>
      </w:divBdr>
    </w:div>
    <w:div w:id="422721212">
      <w:bodyDiv w:val="1"/>
      <w:marLeft w:val="0"/>
      <w:marRight w:val="0"/>
      <w:marTop w:val="0"/>
      <w:marBottom w:val="0"/>
      <w:divBdr>
        <w:top w:val="none" w:sz="0" w:space="0" w:color="auto"/>
        <w:left w:val="none" w:sz="0" w:space="0" w:color="auto"/>
        <w:bottom w:val="none" w:sz="0" w:space="0" w:color="auto"/>
        <w:right w:val="none" w:sz="0" w:space="0" w:color="auto"/>
      </w:divBdr>
    </w:div>
    <w:div w:id="424426242">
      <w:bodyDiv w:val="1"/>
      <w:marLeft w:val="0"/>
      <w:marRight w:val="0"/>
      <w:marTop w:val="0"/>
      <w:marBottom w:val="0"/>
      <w:divBdr>
        <w:top w:val="none" w:sz="0" w:space="0" w:color="auto"/>
        <w:left w:val="none" w:sz="0" w:space="0" w:color="auto"/>
        <w:bottom w:val="none" w:sz="0" w:space="0" w:color="auto"/>
        <w:right w:val="none" w:sz="0" w:space="0" w:color="auto"/>
      </w:divBdr>
    </w:div>
    <w:div w:id="431244455">
      <w:bodyDiv w:val="1"/>
      <w:marLeft w:val="0"/>
      <w:marRight w:val="0"/>
      <w:marTop w:val="0"/>
      <w:marBottom w:val="0"/>
      <w:divBdr>
        <w:top w:val="none" w:sz="0" w:space="0" w:color="auto"/>
        <w:left w:val="none" w:sz="0" w:space="0" w:color="auto"/>
        <w:bottom w:val="none" w:sz="0" w:space="0" w:color="auto"/>
        <w:right w:val="none" w:sz="0" w:space="0" w:color="auto"/>
      </w:divBdr>
    </w:div>
    <w:div w:id="434204759">
      <w:bodyDiv w:val="1"/>
      <w:marLeft w:val="0"/>
      <w:marRight w:val="0"/>
      <w:marTop w:val="0"/>
      <w:marBottom w:val="0"/>
      <w:divBdr>
        <w:top w:val="none" w:sz="0" w:space="0" w:color="auto"/>
        <w:left w:val="none" w:sz="0" w:space="0" w:color="auto"/>
        <w:bottom w:val="none" w:sz="0" w:space="0" w:color="auto"/>
        <w:right w:val="none" w:sz="0" w:space="0" w:color="auto"/>
      </w:divBdr>
    </w:div>
    <w:div w:id="437986052">
      <w:bodyDiv w:val="1"/>
      <w:marLeft w:val="0"/>
      <w:marRight w:val="0"/>
      <w:marTop w:val="0"/>
      <w:marBottom w:val="0"/>
      <w:divBdr>
        <w:top w:val="none" w:sz="0" w:space="0" w:color="auto"/>
        <w:left w:val="none" w:sz="0" w:space="0" w:color="auto"/>
        <w:bottom w:val="none" w:sz="0" w:space="0" w:color="auto"/>
        <w:right w:val="none" w:sz="0" w:space="0" w:color="auto"/>
      </w:divBdr>
    </w:div>
    <w:div w:id="441070814">
      <w:bodyDiv w:val="1"/>
      <w:marLeft w:val="0"/>
      <w:marRight w:val="0"/>
      <w:marTop w:val="0"/>
      <w:marBottom w:val="0"/>
      <w:divBdr>
        <w:top w:val="none" w:sz="0" w:space="0" w:color="auto"/>
        <w:left w:val="none" w:sz="0" w:space="0" w:color="auto"/>
        <w:bottom w:val="none" w:sz="0" w:space="0" w:color="auto"/>
        <w:right w:val="none" w:sz="0" w:space="0" w:color="auto"/>
      </w:divBdr>
    </w:div>
    <w:div w:id="447237500">
      <w:bodyDiv w:val="1"/>
      <w:marLeft w:val="0"/>
      <w:marRight w:val="0"/>
      <w:marTop w:val="0"/>
      <w:marBottom w:val="0"/>
      <w:divBdr>
        <w:top w:val="none" w:sz="0" w:space="0" w:color="auto"/>
        <w:left w:val="none" w:sz="0" w:space="0" w:color="auto"/>
        <w:bottom w:val="none" w:sz="0" w:space="0" w:color="auto"/>
        <w:right w:val="none" w:sz="0" w:space="0" w:color="auto"/>
      </w:divBdr>
    </w:div>
    <w:div w:id="448934327">
      <w:bodyDiv w:val="1"/>
      <w:marLeft w:val="0"/>
      <w:marRight w:val="0"/>
      <w:marTop w:val="0"/>
      <w:marBottom w:val="0"/>
      <w:divBdr>
        <w:top w:val="none" w:sz="0" w:space="0" w:color="auto"/>
        <w:left w:val="none" w:sz="0" w:space="0" w:color="auto"/>
        <w:bottom w:val="none" w:sz="0" w:space="0" w:color="auto"/>
        <w:right w:val="none" w:sz="0" w:space="0" w:color="auto"/>
      </w:divBdr>
    </w:div>
    <w:div w:id="448936681">
      <w:bodyDiv w:val="1"/>
      <w:marLeft w:val="0"/>
      <w:marRight w:val="0"/>
      <w:marTop w:val="0"/>
      <w:marBottom w:val="0"/>
      <w:divBdr>
        <w:top w:val="none" w:sz="0" w:space="0" w:color="auto"/>
        <w:left w:val="none" w:sz="0" w:space="0" w:color="auto"/>
        <w:bottom w:val="none" w:sz="0" w:space="0" w:color="auto"/>
        <w:right w:val="none" w:sz="0" w:space="0" w:color="auto"/>
      </w:divBdr>
    </w:div>
    <w:div w:id="450711840">
      <w:bodyDiv w:val="1"/>
      <w:marLeft w:val="0"/>
      <w:marRight w:val="0"/>
      <w:marTop w:val="0"/>
      <w:marBottom w:val="0"/>
      <w:divBdr>
        <w:top w:val="none" w:sz="0" w:space="0" w:color="auto"/>
        <w:left w:val="none" w:sz="0" w:space="0" w:color="auto"/>
        <w:bottom w:val="none" w:sz="0" w:space="0" w:color="auto"/>
        <w:right w:val="none" w:sz="0" w:space="0" w:color="auto"/>
      </w:divBdr>
    </w:div>
    <w:div w:id="452601929">
      <w:bodyDiv w:val="1"/>
      <w:marLeft w:val="0"/>
      <w:marRight w:val="0"/>
      <w:marTop w:val="0"/>
      <w:marBottom w:val="0"/>
      <w:divBdr>
        <w:top w:val="none" w:sz="0" w:space="0" w:color="auto"/>
        <w:left w:val="none" w:sz="0" w:space="0" w:color="auto"/>
        <w:bottom w:val="none" w:sz="0" w:space="0" w:color="auto"/>
        <w:right w:val="none" w:sz="0" w:space="0" w:color="auto"/>
      </w:divBdr>
    </w:div>
    <w:div w:id="452988833">
      <w:bodyDiv w:val="1"/>
      <w:marLeft w:val="0"/>
      <w:marRight w:val="0"/>
      <w:marTop w:val="0"/>
      <w:marBottom w:val="0"/>
      <w:divBdr>
        <w:top w:val="none" w:sz="0" w:space="0" w:color="auto"/>
        <w:left w:val="none" w:sz="0" w:space="0" w:color="auto"/>
        <w:bottom w:val="none" w:sz="0" w:space="0" w:color="auto"/>
        <w:right w:val="none" w:sz="0" w:space="0" w:color="auto"/>
      </w:divBdr>
    </w:div>
    <w:div w:id="454451998">
      <w:bodyDiv w:val="1"/>
      <w:marLeft w:val="0"/>
      <w:marRight w:val="0"/>
      <w:marTop w:val="0"/>
      <w:marBottom w:val="0"/>
      <w:divBdr>
        <w:top w:val="none" w:sz="0" w:space="0" w:color="auto"/>
        <w:left w:val="none" w:sz="0" w:space="0" w:color="auto"/>
        <w:bottom w:val="none" w:sz="0" w:space="0" w:color="auto"/>
        <w:right w:val="none" w:sz="0" w:space="0" w:color="auto"/>
      </w:divBdr>
    </w:div>
    <w:div w:id="454561464">
      <w:bodyDiv w:val="1"/>
      <w:marLeft w:val="0"/>
      <w:marRight w:val="0"/>
      <w:marTop w:val="0"/>
      <w:marBottom w:val="0"/>
      <w:divBdr>
        <w:top w:val="none" w:sz="0" w:space="0" w:color="auto"/>
        <w:left w:val="none" w:sz="0" w:space="0" w:color="auto"/>
        <w:bottom w:val="none" w:sz="0" w:space="0" w:color="auto"/>
        <w:right w:val="none" w:sz="0" w:space="0" w:color="auto"/>
      </w:divBdr>
    </w:div>
    <w:div w:id="455832334">
      <w:bodyDiv w:val="1"/>
      <w:marLeft w:val="0"/>
      <w:marRight w:val="0"/>
      <w:marTop w:val="0"/>
      <w:marBottom w:val="0"/>
      <w:divBdr>
        <w:top w:val="none" w:sz="0" w:space="0" w:color="auto"/>
        <w:left w:val="none" w:sz="0" w:space="0" w:color="auto"/>
        <w:bottom w:val="none" w:sz="0" w:space="0" w:color="auto"/>
        <w:right w:val="none" w:sz="0" w:space="0" w:color="auto"/>
      </w:divBdr>
    </w:div>
    <w:div w:id="455953990">
      <w:bodyDiv w:val="1"/>
      <w:marLeft w:val="0"/>
      <w:marRight w:val="0"/>
      <w:marTop w:val="0"/>
      <w:marBottom w:val="0"/>
      <w:divBdr>
        <w:top w:val="none" w:sz="0" w:space="0" w:color="auto"/>
        <w:left w:val="none" w:sz="0" w:space="0" w:color="auto"/>
        <w:bottom w:val="none" w:sz="0" w:space="0" w:color="auto"/>
        <w:right w:val="none" w:sz="0" w:space="0" w:color="auto"/>
      </w:divBdr>
    </w:div>
    <w:div w:id="456919048">
      <w:bodyDiv w:val="1"/>
      <w:marLeft w:val="0"/>
      <w:marRight w:val="0"/>
      <w:marTop w:val="0"/>
      <w:marBottom w:val="0"/>
      <w:divBdr>
        <w:top w:val="none" w:sz="0" w:space="0" w:color="auto"/>
        <w:left w:val="none" w:sz="0" w:space="0" w:color="auto"/>
        <w:bottom w:val="none" w:sz="0" w:space="0" w:color="auto"/>
        <w:right w:val="none" w:sz="0" w:space="0" w:color="auto"/>
      </w:divBdr>
    </w:div>
    <w:div w:id="460226447">
      <w:bodyDiv w:val="1"/>
      <w:marLeft w:val="0"/>
      <w:marRight w:val="0"/>
      <w:marTop w:val="0"/>
      <w:marBottom w:val="0"/>
      <w:divBdr>
        <w:top w:val="none" w:sz="0" w:space="0" w:color="auto"/>
        <w:left w:val="none" w:sz="0" w:space="0" w:color="auto"/>
        <w:bottom w:val="none" w:sz="0" w:space="0" w:color="auto"/>
        <w:right w:val="none" w:sz="0" w:space="0" w:color="auto"/>
      </w:divBdr>
    </w:div>
    <w:div w:id="465393825">
      <w:bodyDiv w:val="1"/>
      <w:marLeft w:val="0"/>
      <w:marRight w:val="0"/>
      <w:marTop w:val="0"/>
      <w:marBottom w:val="0"/>
      <w:divBdr>
        <w:top w:val="none" w:sz="0" w:space="0" w:color="auto"/>
        <w:left w:val="none" w:sz="0" w:space="0" w:color="auto"/>
        <w:bottom w:val="none" w:sz="0" w:space="0" w:color="auto"/>
        <w:right w:val="none" w:sz="0" w:space="0" w:color="auto"/>
      </w:divBdr>
    </w:div>
    <w:div w:id="465394061">
      <w:bodyDiv w:val="1"/>
      <w:marLeft w:val="0"/>
      <w:marRight w:val="0"/>
      <w:marTop w:val="0"/>
      <w:marBottom w:val="0"/>
      <w:divBdr>
        <w:top w:val="none" w:sz="0" w:space="0" w:color="auto"/>
        <w:left w:val="none" w:sz="0" w:space="0" w:color="auto"/>
        <w:bottom w:val="none" w:sz="0" w:space="0" w:color="auto"/>
        <w:right w:val="none" w:sz="0" w:space="0" w:color="auto"/>
      </w:divBdr>
    </w:div>
    <w:div w:id="466122829">
      <w:bodyDiv w:val="1"/>
      <w:marLeft w:val="0"/>
      <w:marRight w:val="0"/>
      <w:marTop w:val="0"/>
      <w:marBottom w:val="0"/>
      <w:divBdr>
        <w:top w:val="none" w:sz="0" w:space="0" w:color="auto"/>
        <w:left w:val="none" w:sz="0" w:space="0" w:color="auto"/>
        <w:bottom w:val="none" w:sz="0" w:space="0" w:color="auto"/>
        <w:right w:val="none" w:sz="0" w:space="0" w:color="auto"/>
      </w:divBdr>
    </w:div>
    <w:div w:id="469707279">
      <w:bodyDiv w:val="1"/>
      <w:marLeft w:val="0"/>
      <w:marRight w:val="0"/>
      <w:marTop w:val="0"/>
      <w:marBottom w:val="0"/>
      <w:divBdr>
        <w:top w:val="none" w:sz="0" w:space="0" w:color="auto"/>
        <w:left w:val="none" w:sz="0" w:space="0" w:color="auto"/>
        <w:bottom w:val="none" w:sz="0" w:space="0" w:color="auto"/>
        <w:right w:val="none" w:sz="0" w:space="0" w:color="auto"/>
      </w:divBdr>
    </w:div>
    <w:div w:id="470680572">
      <w:bodyDiv w:val="1"/>
      <w:marLeft w:val="0"/>
      <w:marRight w:val="0"/>
      <w:marTop w:val="0"/>
      <w:marBottom w:val="0"/>
      <w:divBdr>
        <w:top w:val="none" w:sz="0" w:space="0" w:color="auto"/>
        <w:left w:val="none" w:sz="0" w:space="0" w:color="auto"/>
        <w:bottom w:val="none" w:sz="0" w:space="0" w:color="auto"/>
        <w:right w:val="none" w:sz="0" w:space="0" w:color="auto"/>
      </w:divBdr>
    </w:div>
    <w:div w:id="482159622">
      <w:bodyDiv w:val="1"/>
      <w:marLeft w:val="0"/>
      <w:marRight w:val="0"/>
      <w:marTop w:val="0"/>
      <w:marBottom w:val="0"/>
      <w:divBdr>
        <w:top w:val="none" w:sz="0" w:space="0" w:color="auto"/>
        <w:left w:val="none" w:sz="0" w:space="0" w:color="auto"/>
        <w:bottom w:val="none" w:sz="0" w:space="0" w:color="auto"/>
        <w:right w:val="none" w:sz="0" w:space="0" w:color="auto"/>
      </w:divBdr>
    </w:div>
    <w:div w:id="488982104">
      <w:bodyDiv w:val="1"/>
      <w:marLeft w:val="0"/>
      <w:marRight w:val="0"/>
      <w:marTop w:val="0"/>
      <w:marBottom w:val="0"/>
      <w:divBdr>
        <w:top w:val="none" w:sz="0" w:space="0" w:color="auto"/>
        <w:left w:val="none" w:sz="0" w:space="0" w:color="auto"/>
        <w:bottom w:val="none" w:sz="0" w:space="0" w:color="auto"/>
        <w:right w:val="none" w:sz="0" w:space="0" w:color="auto"/>
      </w:divBdr>
    </w:div>
    <w:div w:id="489567474">
      <w:bodyDiv w:val="1"/>
      <w:marLeft w:val="0"/>
      <w:marRight w:val="0"/>
      <w:marTop w:val="0"/>
      <w:marBottom w:val="0"/>
      <w:divBdr>
        <w:top w:val="none" w:sz="0" w:space="0" w:color="auto"/>
        <w:left w:val="none" w:sz="0" w:space="0" w:color="auto"/>
        <w:bottom w:val="none" w:sz="0" w:space="0" w:color="auto"/>
        <w:right w:val="none" w:sz="0" w:space="0" w:color="auto"/>
      </w:divBdr>
    </w:div>
    <w:div w:id="499153481">
      <w:bodyDiv w:val="1"/>
      <w:marLeft w:val="0"/>
      <w:marRight w:val="0"/>
      <w:marTop w:val="0"/>
      <w:marBottom w:val="0"/>
      <w:divBdr>
        <w:top w:val="none" w:sz="0" w:space="0" w:color="auto"/>
        <w:left w:val="none" w:sz="0" w:space="0" w:color="auto"/>
        <w:bottom w:val="none" w:sz="0" w:space="0" w:color="auto"/>
        <w:right w:val="none" w:sz="0" w:space="0" w:color="auto"/>
      </w:divBdr>
    </w:div>
    <w:div w:id="500893439">
      <w:bodyDiv w:val="1"/>
      <w:marLeft w:val="0"/>
      <w:marRight w:val="0"/>
      <w:marTop w:val="0"/>
      <w:marBottom w:val="0"/>
      <w:divBdr>
        <w:top w:val="none" w:sz="0" w:space="0" w:color="auto"/>
        <w:left w:val="none" w:sz="0" w:space="0" w:color="auto"/>
        <w:bottom w:val="none" w:sz="0" w:space="0" w:color="auto"/>
        <w:right w:val="none" w:sz="0" w:space="0" w:color="auto"/>
      </w:divBdr>
    </w:div>
    <w:div w:id="502084530">
      <w:bodyDiv w:val="1"/>
      <w:marLeft w:val="0"/>
      <w:marRight w:val="0"/>
      <w:marTop w:val="0"/>
      <w:marBottom w:val="0"/>
      <w:divBdr>
        <w:top w:val="none" w:sz="0" w:space="0" w:color="auto"/>
        <w:left w:val="none" w:sz="0" w:space="0" w:color="auto"/>
        <w:bottom w:val="none" w:sz="0" w:space="0" w:color="auto"/>
        <w:right w:val="none" w:sz="0" w:space="0" w:color="auto"/>
      </w:divBdr>
    </w:div>
    <w:div w:id="507137582">
      <w:bodyDiv w:val="1"/>
      <w:marLeft w:val="0"/>
      <w:marRight w:val="0"/>
      <w:marTop w:val="0"/>
      <w:marBottom w:val="0"/>
      <w:divBdr>
        <w:top w:val="none" w:sz="0" w:space="0" w:color="auto"/>
        <w:left w:val="none" w:sz="0" w:space="0" w:color="auto"/>
        <w:bottom w:val="none" w:sz="0" w:space="0" w:color="auto"/>
        <w:right w:val="none" w:sz="0" w:space="0" w:color="auto"/>
      </w:divBdr>
    </w:div>
    <w:div w:id="507647091">
      <w:bodyDiv w:val="1"/>
      <w:marLeft w:val="0"/>
      <w:marRight w:val="0"/>
      <w:marTop w:val="0"/>
      <w:marBottom w:val="0"/>
      <w:divBdr>
        <w:top w:val="none" w:sz="0" w:space="0" w:color="auto"/>
        <w:left w:val="none" w:sz="0" w:space="0" w:color="auto"/>
        <w:bottom w:val="none" w:sz="0" w:space="0" w:color="auto"/>
        <w:right w:val="none" w:sz="0" w:space="0" w:color="auto"/>
      </w:divBdr>
    </w:div>
    <w:div w:id="507670480">
      <w:bodyDiv w:val="1"/>
      <w:marLeft w:val="0"/>
      <w:marRight w:val="0"/>
      <w:marTop w:val="0"/>
      <w:marBottom w:val="0"/>
      <w:divBdr>
        <w:top w:val="none" w:sz="0" w:space="0" w:color="auto"/>
        <w:left w:val="none" w:sz="0" w:space="0" w:color="auto"/>
        <w:bottom w:val="none" w:sz="0" w:space="0" w:color="auto"/>
        <w:right w:val="none" w:sz="0" w:space="0" w:color="auto"/>
      </w:divBdr>
    </w:div>
    <w:div w:id="522016957">
      <w:bodyDiv w:val="1"/>
      <w:marLeft w:val="0"/>
      <w:marRight w:val="0"/>
      <w:marTop w:val="0"/>
      <w:marBottom w:val="0"/>
      <w:divBdr>
        <w:top w:val="none" w:sz="0" w:space="0" w:color="auto"/>
        <w:left w:val="none" w:sz="0" w:space="0" w:color="auto"/>
        <w:bottom w:val="none" w:sz="0" w:space="0" w:color="auto"/>
        <w:right w:val="none" w:sz="0" w:space="0" w:color="auto"/>
      </w:divBdr>
    </w:div>
    <w:div w:id="525095088">
      <w:bodyDiv w:val="1"/>
      <w:marLeft w:val="0"/>
      <w:marRight w:val="0"/>
      <w:marTop w:val="0"/>
      <w:marBottom w:val="0"/>
      <w:divBdr>
        <w:top w:val="none" w:sz="0" w:space="0" w:color="auto"/>
        <w:left w:val="none" w:sz="0" w:space="0" w:color="auto"/>
        <w:bottom w:val="none" w:sz="0" w:space="0" w:color="auto"/>
        <w:right w:val="none" w:sz="0" w:space="0" w:color="auto"/>
      </w:divBdr>
    </w:div>
    <w:div w:id="529757904">
      <w:bodyDiv w:val="1"/>
      <w:marLeft w:val="0"/>
      <w:marRight w:val="0"/>
      <w:marTop w:val="0"/>
      <w:marBottom w:val="0"/>
      <w:divBdr>
        <w:top w:val="none" w:sz="0" w:space="0" w:color="auto"/>
        <w:left w:val="none" w:sz="0" w:space="0" w:color="auto"/>
        <w:bottom w:val="none" w:sz="0" w:space="0" w:color="auto"/>
        <w:right w:val="none" w:sz="0" w:space="0" w:color="auto"/>
      </w:divBdr>
    </w:div>
    <w:div w:id="532428568">
      <w:bodyDiv w:val="1"/>
      <w:marLeft w:val="0"/>
      <w:marRight w:val="0"/>
      <w:marTop w:val="0"/>
      <w:marBottom w:val="0"/>
      <w:divBdr>
        <w:top w:val="none" w:sz="0" w:space="0" w:color="auto"/>
        <w:left w:val="none" w:sz="0" w:space="0" w:color="auto"/>
        <w:bottom w:val="none" w:sz="0" w:space="0" w:color="auto"/>
        <w:right w:val="none" w:sz="0" w:space="0" w:color="auto"/>
      </w:divBdr>
    </w:div>
    <w:div w:id="535849543">
      <w:bodyDiv w:val="1"/>
      <w:marLeft w:val="0"/>
      <w:marRight w:val="0"/>
      <w:marTop w:val="0"/>
      <w:marBottom w:val="0"/>
      <w:divBdr>
        <w:top w:val="none" w:sz="0" w:space="0" w:color="auto"/>
        <w:left w:val="none" w:sz="0" w:space="0" w:color="auto"/>
        <w:bottom w:val="none" w:sz="0" w:space="0" w:color="auto"/>
        <w:right w:val="none" w:sz="0" w:space="0" w:color="auto"/>
      </w:divBdr>
    </w:div>
    <w:div w:id="538392661">
      <w:bodyDiv w:val="1"/>
      <w:marLeft w:val="0"/>
      <w:marRight w:val="0"/>
      <w:marTop w:val="0"/>
      <w:marBottom w:val="0"/>
      <w:divBdr>
        <w:top w:val="none" w:sz="0" w:space="0" w:color="auto"/>
        <w:left w:val="none" w:sz="0" w:space="0" w:color="auto"/>
        <w:bottom w:val="none" w:sz="0" w:space="0" w:color="auto"/>
        <w:right w:val="none" w:sz="0" w:space="0" w:color="auto"/>
      </w:divBdr>
    </w:div>
    <w:div w:id="541291736">
      <w:bodyDiv w:val="1"/>
      <w:marLeft w:val="0"/>
      <w:marRight w:val="0"/>
      <w:marTop w:val="0"/>
      <w:marBottom w:val="0"/>
      <w:divBdr>
        <w:top w:val="none" w:sz="0" w:space="0" w:color="auto"/>
        <w:left w:val="none" w:sz="0" w:space="0" w:color="auto"/>
        <w:bottom w:val="none" w:sz="0" w:space="0" w:color="auto"/>
        <w:right w:val="none" w:sz="0" w:space="0" w:color="auto"/>
      </w:divBdr>
    </w:div>
    <w:div w:id="544755196">
      <w:bodyDiv w:val="1"/>
      <w:marLeft w:val="0"/>
      <w:marRight w:val="0"/>
      <w:marTop w:val="0"/>
      <w:marBottom w:val="0"/>
      <w:divBdr>
        <w:top w:val="none" w:sz="0" w:space="0" w:color="auto"/>
        <w:left w:val="none" w:sz="0" w:space="0" w:color="auto"/>
        <w:bottom w:val="none" w:sz="0" w:space="0" w:color="auto"/>
        <w:right w:val="none" w:sz="0" w:space="0" w:color="auto"/>
      </w:divBdr>
    </w:div>
    <w:div w:id="547038507">
      <w:bodyDiv w:val="1"/>
      <w:marLeft w:val="0"/>
      <w:marRight w:val="0"/>
      <w:marTop w:val="0"/>
      <w:marBottom w:val="0"/>
      <w:divBdr>
        <w:top w:val="none" w:sz="0" w:space="0" w:color="auto"/>
        <w:left w:val="none" w:sz="0" w:space="0" w:color="auto"/>
        <w:bottom w:val="none" w:sz="0" w:space="0" w:color="auto"/>
        <w:right w:val="none" w:sz="0" w:space="0" w:color="auto"/>
      </w:divBdr>
    </w:div>
    <w:div w:id="549732797">
      <w:bodyDiv w:val="1"/>
      <w:marLeft w:val="0"/>
      <w:marRight w:val="0"/>
      <w:marTop w:val="0"/>
      <w:marBottom w:val="0"/>
      <w:divBdr>
        <w:top w:val="none" w:sz="0" w:space="0" w:color="auto"/>
        <w:left w:val="none" w:sz="0" w:space="0" w:color="auto"/>
        <w:bottom w:val="none" w:sz="0" w:space="0" w:color="auto"/>
        <w:right w:val="none" w:sz="0" w:space="0" w:color="auto"/>
      </w:divBdr>
    </w:div>
    <w:div w:id="556433321">
      <w:bodyDiv w:val="1"/>
      <w:marLeft w:val="0"/>
      <w:marRight w:val="0"/>
      <w:marTop w:val="0"/>
      <w:marBottom w:val="0"/>
      <w:divBdr>
        <w:top w:val="none" w:sz="0" w:space="0" w:color="auto"/>
        <w:left w:val="none" w:sz="0" w:space="0" w:color="auto"/>
        <w:bottom w:val="none" w:sz="0" w:space="0" w:color="auto"/>
        <w:right w:val="none" w:sz="0" w:space="0" w:color="auto"/>
      </w:divBdr>
    </w:div>
    <w:div w:id="573902346">
      <w:bodyDiv w:val="1"/>
      <w:marLeft w:val="0"/>
      <w:marRight w:val="0"/>
      <w:marTop w:val="0"/>
      <w:marBottom w:val="0"/>
      <w:divBdr>
        <w:top w:val="none" w:sz="0" w:space="0" w:color="auto"/>
        <w:left w:val="none" w:sz="0" w:space="0" w:color="auto"/>
        <w:bottom w:val="none" w:sz="0" w:space="0" w:color="auto"/>
        <w:right w:val="none" w:sz="0" w:space="0" w:color="auto"/>
      </w:divBdr>
    </w:div>
    <w:div w:id="574440634">
      <w:bodyDiv w:val="1"/>
      <w:marLeft w:val="0"/>
      <w:marRight w:val="0"/>
      <w:marTop w:val="0"/>
      <w:marBottom w:val="0"/>
      <w:divBdr>
        <w:top w:val="none" w:sz="0" w:space="0" w:color="auto"/>
        <w:left w:val="none" w:sz="0" w:space="0" w:color="auto"/>
        <w:bottom w:val="none" w:sz="0" w:space="0" w:color="auto"/>
        <w:right w:val="none" w:sz="0" w:space="0" w:color="auto"/>
      </w:divBdr>
    </w:div>
    <w:div w:id="574584280">
      <w:bodyDiv w:val="1"/>
      <w:marLeft w:val="0"/>
      <w:marRight w:val="0"/>
      <w:marTop w:val="0"/>
      <w:marBottom w:val="0"/>
      <w:divBdr>
        <w:top w:val="none" w:sz="0" w:space="0" w:color="auto"/>
        <w:left w:val="none" w:sz="0" w:space="0" w:color="auto"/>
        <w:bottom w:val="none" w:sz="0" w:space="0" w:color="auto"/>
        <w:right w:val="none" w:sz="0" w:space="0" w:color="auto"/>
      </w:divBdr>
    </w:div>
    <w:div w:id="577519848">
      <w:bodyDiv w:val="1"/>
      <w:marLeft w:val="0"/>
      <w:marRight w:val="0"/>
      <w:marTop w:val="0"/>
      <w:marBottom w:val="0"/>
      <w:divBdr>
        <w:top w:val="none" w:sz="0" w:space="0" w:color="auto"/>
        <w:left w:val="none" w:sz="0" w:space="0" w:color="auto"/>
        <w:bottom w:val="none" w:sz="0" w:space="0" w:color="auto"/>
        <w:right w:val="none" w:sz="0" w:space="0" w:color="auto"/>
      </w:divBdr>
    </w:div>
    <w:div w:id="578829083">
      <w:bodyDiv w:val="1"/>
      <w:marLeft w:val="0"/>
      <w:marRight w:val="0"/>
      <w:marTop w:val="0"/>
      <w:marBottom w:val="0"/>
      <w:divBdr>
        <w:top w:val="none" w:sz="0" w:space="0" w:color="auto"/>
        <w:left w:val="none" w:sz="0" w:space="0" w:color="auto"/>
        <w:bottom w:val="none" w:sz="0" w:space="0" w:color="auto"/>
        <w:right w:val="none" w:sz="0" w:space="0" w:color="auto"/>
      </w:divBdr>
    </w:div>
    <w:div w:id="579751272">
      <w:bodyDiv w:val="1"/>
      <w:marLeft w:val="0"/>
      <w:marRight w:val="0"/>
      <w:marTop w:val="0"/>
      <w:marBottom w:val="0"/>
      <w:divBdr>
        <w:top w:val="none" w:sz="0" w:space="0" w:color="auto"/>
        <w:left w:val="none" w:sz="0" w:space="0" w:color="auto"/>
        <w:bottom w:val="none" w:sz="0" w:space="0" w:color="auto"/>
        <w:right w:val="none" w:sz="0" w:space="0" w:color="auto"/>
      </w:divBdr>
    </w:div>
    <w:div w:id="580025534">
      <w:bodyDiv w:val="1"/>
      <w:marLeft w:val="0"/>
      <w:marRight w:val="0"/>
      <w:marTop w:val="0"/>
      <w:marBottom w:val="0"/>
      <w:divBdr>
        <w:top w:val="none" w:sz="0" w:space="0" w:color="auto"/>
        <w:left w:val="none" w:sz="0" w:space="0" w:color="auto"/>
        <w:bottom w:val="none" w:sz="0" w:space="0" w:color="auto"/>
        <w:right w:val="none" w:sz="0" w:space="0" w:color="auto"/>
      </w:divBdr>
    </w:div>
    <w:div w:id="580604479">
      <w:bodyDiv w:val="1"/>
      <w:marLeft w:val="0"/>
      <w:marRight w:val="0"/>
      <w:marTop w:val="0"/>
      <w:marBottom w:val="0"/>
      <w:divBdr>
        <w:top w:val="none" w:sz="0" w:space="0" w:color="auto"/>
        <w:left w:val="none" w:sz="0" w:space="0" w:color="auto"/>
        <w:bottom w:val="none" w:sz="0" w:space="0" w:color="auto"/>
        <w:right w:val="none" w:sz="0" w:space="0" w:color="auto"/>
      </w:divBdr>
    </w:div>
    <w:div w:id="581598627">
      <w:bodyDiv w:val="1"/>
      <w:marLeft w:val="0"/>
      <w:marRight w:val="0"/>
      <w:marTop w:val="0"/>
      <w:marBottom w:val="0"/>
      <w:divBdr>
        <w:top w:val="none" w:sz="0" w:space="0" w:color="auto"/>
        <w:left w:val="none" w:sz="0" w:space="0" w:color="auto"/>
        <w:bottom w:val="none" w:sz="0" w:space="0" w:color="auto"/>
        <w:right w:val="none" w:sz="0" w:space="0" w:color="auto"/>
      </w:divBdr>
    </w:div>
    <w:div w:id="584000308">
      <w:bodyDiv w:val="1"/>
      <w:marLeft w:val="0"/>
      <w:marRight w:val="0"/>
      <w:marTop w:val="0"/>
      <w:marBottom w:val="0"/>
      <w:divBdr>
        <w:top w:val="none" w:sz="0" w:space="0" w:color="auto"/>
        <w:left w:val="none" w:sz="0" w:space="0" w:color="auto"/>
        <w:bottom w:val="none" w:sz="0" w:space="0" w:color="auto"/>
        <w:right w:val="none" w:sz="0" w:space="0" w:color="auto"/>
      </w:divBdr>
    </w:div>
    <w:div w:id="584723396">
      <w:bodyDiv w:val="1"/>
      <w:marLeft w:val="0"/>
      <w:marRight w:val="0"/>
      <w:marTop w:val="0"/>
      <w:marBottom w:val="0"/>
      <w:divBdr>
        <w:top w:val="none" w:sz="0" w:space="0" w:color="auto"/>
        <w:left w:val="none" w:sz="0" w:space="0" w:color="auto"/>
        <w:bottom w:val="none" w:sz="0" w:space="0" w:color="auto"/>
        <w:right w:val="none" w:sz="0" w:space="0" w:color="auto"/>
      </w:divBdr>
    </w:div>
    <w:div w:id="585190957">
      <w:bodyDiv w:val="1"/>
      <w:marLeft w:val="0"/>
      <w:marRight w:val="0"/>
      <w:marTop w:val="0"/>
      <w:marBottom w:val="0"/>
      <w:divBdr>
        <w:top w:val="none" w:sz="0" w:space="0" w:color="auto"/>
        <w:left w:val="none" w:sz="0" w:space="0" w:color="auto"/>
        <w:bottom w:val="none" w:sz="0" w:space="0" w:color="auto"/>
        <w:right w:val="none" w:sz="0" w:space="0" w:color="auto"/>
      </w:divBdr>
    </w:div>
    <w:div w:id="590158789">
      <w:bodyDiv w:val="1"/>
      <w:marLeft w:val="0"/>
      <w:marRight w:val="0"/>
      <w:marTop w:val="0"/>
      <w:marBottom w:val="0"/>
      <w:divBdr>
        <w:top w:val="none" w:sz="0" w:space="0" w:color="auto"/>
        <w:left w:val="none" w:sz="0" w:space="0" w:color="auto"/>
        <w:bottom w:val="none" w:sz="0" w:space="0" w:color="auto"/>
        <w:right w:val="none" w:sz="0" w:space="0" w:color="auto"/>
      </w:divBdr>
    </w:div>
    <w:div w:id="594165824">
      <w:bodyDiv w:val="1"/>
      <w:marLeft w:val="0"/>
      <w:marRight w:val="0"/>
      <w:marTop w:val="0"/>
      <w:marBottom w:val="0"/>
      <w:divBdr>
        <w:top w:val="none" w:sz="0" w:space="0" w:color="auto"/>
        <w:left w:val="none" w:sz="0" w:space="0" w:color="auto"/>
        <w:bottom w:val="none" w:sz="0" w:space="0" w:color="auto"/>
        <w:right w:val="none" w:sz="0" w:space="0" w:color="auto"/>
      </w:divBdr>
    </w:div>
    <w:div w:id="595097560">
      <w:bodyDiv w:val="1"/>
      <w:marLeft w:val="0"/>
      <w:marRight w:val="0"/>
      <w:marTop w:val="0"/>
      <w:marBottom w:val="0"/>
      <w:divBdr>
        <w:top w:val="none" w:sz="0" w:space="0" w:color="auto"/>
        <w:left w:val="none" w:sz="0" w:space="0" w:color="auto"/>
        <w:bottom w:val="none" w:sz="0" w:space="0" w:color="auto"/>
        <w:right w:val="none" w:sz="0" w:space="0" w:color="auto"/>
      </w:divBdr>
    </w:div>
    <w:div w:id="597258276">
      <w:bodyDiv w:val="1"/>
      <w:marLeft w:val="0"/>
      <w:marRight w:val="0"/>
      <w:marTop w:val="0"/>
      <w:marBottom w:val="0"/>
      <w:divBdr>
        <w:top w:val="none" w:sz="0" w:space="0" w:color="auto"/>
        <w:left w:val="none" w:sz="0" w:space="0" w:color="auto"/>
        <w:bottom w:val="none" w:sz="0" w:space="0" w:color="auto"/>
        <w:right w:val="none" w:sz="0" w:space="0" w:color="auto"/>
      </w:divBdr>
    </w:div>
    <w:div w:id="599921404">
      <w:bodyDiv w:val="1"/>
      <w:marLeft w:val="0"/>
      <w:marRight w:val="0"/>
      <w:marTop w:val="0"/>
      <w:marBottom w:val="0"/>
      <w:divBdr>
        <w:top w:val="none" w:sz="0" w:space="0" w:color="auto"/>
        <w:left w:val="none" w:sz="0" w:space="0" w:color="auto"/>
        <w:bottom w:val="none" w:sz="0" w:space="0" w:color="auto"/>
        <w:right w:val="none" w:sz="0" w:space="0" w:color="auto"/>
      </w:divBdr>
    </w:div>
    <w:div w:id="602539915">
      <w:bodyDiv w:val="1"/>
      <w:marLeft w:val="0"/>
      <w:marRight w:val="0"/>
      <w:marTop w:val="0"/>
      <w:marBottom w:val="0"/>
      <w:divBdr>
        <w:top w:val="none" w:sz="0" w:space="0" w:color="auto"/>
        <w:left w:val="none" w:sz="0" w:space="0" w:color="auto"/>
        <w:bottom w:val="none" w:sz="0" w:space="0" w:color="auto"/>
        <w:right w:val="none" w:sz="0" w:space="0" w:color="auto"/>
      </w:divBdr>
    </w:div>
    <w:div w:id="606281032">
      <w:bodyDiv w:val="1"/>
      <w:marLeft w:val="0"/>
      <w:marRight w:val="0"/>
      <w:marTop w:val="0"/>
      <w:marBottom w:val="0"/>
      <w:divBdr>
        <w:top w:val="none" w:sz="0" w:space="0" w:color="auto"/>
        <w:left w:val="none" w:sz="0" w:space="0" w:color="auto"/>
        <w:bottom w:val="none" w:sz="0" w:space="0" w:color="auto"/>
        <w:right w:val="none" w:sz="0" w:space="0" w:color="auto"/>
      </w:divBdr>
    </w:div>
    <w:div w:id="609122079">
      <w:bodyDiv w:val="1"/>
      <w:marLeft w:val="0"/>
      <w:marRight w:val="0"/>
      <w:marTop w:val="0"/>
      <w:marBottom w:val="0"/>
      <w:divBdr>
        <w:top w:val="none" w:sz="0" w:space="0" w:color="auto"/>
        <w:left w:val="none" w:sz="0" w:space="0" w:color="auto"/>
        <w:bottom w:val="none" w:sz="0" w:space="0" w:color="auto"/>
        <w:right w:val="none" w:sz="0" w:space="0" w:color="auto"/>
      </w:divBdr>
    </w:div>
    <w:div w:id="615062711">
      <w:bodyDiv w:val="1"/>
      <w:marLeft w:val="0"/>
      <w:marRight w:val="0"/>
      <w:marTop w:val="0"/>
      <w:marBottom w:val="0"/>
      <w:divBdr>
        <w:top w:val="none" w:sz="0" w:space="0" w:color="auto"/>
        <w:left w:val="none" w:sz="0" w:space="0" w:color="auto"/>
        <w:bottom w:val="none" w:sz="0" w:space="0" w:color="auto"/>
        <w:right w:val="none" w:sz="0" w:space="0" w:color="auto"/>
      </w:divBdr>
    </w:div>
    <w:div w:id="615449211">
      <w:bodyDiv w:val="1"/>
      <w:marLeft w:val="0"/>
      <w:marRight w:val="0"/>
      <w:marTop w:val="0"/>
      <w:marBottom w:val="0"/>
      <w:divBdr>
        <w:top w:val="none" w:sz="0" w:space="0" w:color="auto"/>
        <w:left w:val="none" w:sz="0" w:space="0" w:color="auto"/>
        <w:bottom w:val="none" w:sz="0" w:space="0" w:color="auto"/>
        <w:right w:val="none" w:sz="0" w:space="0" w:color="auto"/>
      </w:divBdr>
    </w:div>
    <w:div w:id="623774156">
      <w:bodyDiv w:val="1"/>
      <w:marLeft w:val="0"/>
      <w:marRight w:val="0"/>
      <w:marTop w:val="0"/>
      <w:marBottom w:val="0"/>
      <w:divBdr>
        <w:top w:val="none" w:sz="0" w:space="0" w:color="auto"/>
        <w:left w:val="none" w:sz="0" w:space="0" w:color="auto"/>
        <w:bottom w:val="none" w:sz="0" w:space="0" w:color="auto"/>
        <w:right w:val="none" w:sz="0" w:space="0" w:color="auto"/>
      </w:divBdr>
    </w:div>
    <w:div w:id="625937218">
      <w:bodyDiv w:val="1"/>
      <w:marLeft w:val="0"/>
      <w:marRight w:val="0"/>
      <w:marTop w:val="0"/>
      <w:marBottom w:val="0"/>
      <w:divBdr>
        <w:top w:val="none" w:sz="0" w:space="0" w:color="auto"/>
        <w:left w:val="none" w:sz="0" w:space="0" w:color="auto"/>
        <w:bottom w:val="none" w:sz="0" w:space="0" w:color="auto"/>
        <w:right w:val="none" w:sz="0" w:space="0" w:color="auto"/>
      </w:divBdr>
    </w:div>
    <w:div w:id="630866434">
      <w:bodyDiv w:val="1"/>
      <w:marLeft w:val="0"/>
      <w:marRight w:val="0"/>
      <w:marTop w:val="0"/>
      <w:marBottom w:val="0"/>
      <w:divBdr>
        <w:top w:val="none" w:sz="0" w:space="0" w:color="auto"/>
        <w:left w:val="none" w:sz="0" w:space="0" w:color="auto"/>
        <w:bottom w:val="none" w:sz="0" w:space="0" w:color="auto"/>
        <w:right w:val="none" w:sz="0" w:space="0" w:color="auto"/>
      </w:divBdr>
    </w:div>
    <w:div w:id="637149344">
      <w:bodyDiv w:val="1"/>
      <w:marLeft w:val="0"/>
      <w:marRight w:val="0"/>
      <w:marTop w:val="0"/>
      <w:marBottom w:val="0"/>
      <w:divBdr>
        <w:top w:val="none" w:sz="0" w:space="0" w:color="auto"/>
        <w:left w:val="none" w:sz="0" w:space="0" w:color="auto"/>
        <w:bottom w:val="none" w:sz="0" w:space="0" w:color="auto"/>
        <w:right w:val="none" w:sz="0" w:space="0" w:color="auto"/>
      </w:divBdr>
    </w:div>
    <w:div w:id="638463092">
      <w:bodyDiv w:val="1"/>
      <w:marLeft w:val="0"/>
      <w:marRight w:val="0"/>
      <w:marTop w:val="0"/>
      <w:marBottom w:val="0"/>
      <w:divBdr>
        <w:top w:val="none" w:sz="0" w:space="0" w:color="auto"/>
        <w:left w:val="none" w:sz="0" w:space="0" w:color="auto"/>
        <w:bottom w:val="none" w:sz="0" w:space="0" w:color="auto"/>
        <w:right w:val="none" w:sz="0" w:space="0" w:color="auto"/>
      </w:divBdr>
    </w:div>
    <w:div w:id="643196100">
      <w:bodyDiv w:val="1"/>
      <w:marLeft w:val="0"/>
      <w:marRight w:val="0"/>
      <w:marTop w:val="0"/>
      <w:marBottom w:val="0"/>
      <w:divBdr>
        <w:top w:val="none" w:sz="0" w:space="0" w:color="auto"/>
        <w:left w:val="none" w:sz="0" w:space="0" w:color="auto"/>
        <w:bottom w:val="none" w:sz="0" w:space="0" w:color="auto"/>
        <w:right w:val="none" w:sz="0" w:space="0" w:color="auto"/>
      </w:divBdr>
    </w:div>
    <w:div w:id="645663176">
      <w:bodyDiv w:val="1"/>
      <w:marLeft w:val="0"/>
      <w:marRight w:val="0"/>
      <w:marTop w:val="0"/>
      <w:marBottom w:val="0"/>
      <w:divBdr>
        <w:top w:val="none" w:sz="0" w:space="0" w:color="auto"/>
        <w:left w:val="none" w:sz="0" w:space="0" w:color="auto"/>
        <w:bottom w:val="none" w:sz="0" w:space="0" w:color="auto"/>
        <w:right w:val="none" w:sz="0" w:space="0" w:color="auto"/>
      </w:divBdr>
    </w:div>
    <w:div w:id="646864483">
      <w:bodyDiv w:val="1"/>
      <w:marLeft w:val="0"/>
      <w:marRight w:val="0"/>
      <w:marTop w:val="0"/>
      <w:marBottom w:val="0"/>
      <w:divBdr>
        <w:top w:val="none" w:sz="0" w:space="0" w:color="auto"/>
        <w:left w:val="none" w:sz="0" w:space="0" w:color="auto"/>
        <w:bottom w:val="none" w:sz="0" w:space="0" w:color="auto"/>
        <w:right w:val="none" w:sz="0" w:space="0" w:color="auto"/>
      </w:divBdr>
    </w:div>
    <w:div w:id="647050897">
      <w:bodyDiv w:val="1"/>
      <w:marLeft w:val="0"/>
      <w:marRight w:val="0"/>
      <w:marTop w:val="0"/>
      <w:marBottom w:val="0"/>
      <w:divBdr>
        <w:top w:val="none" w:sz="0" w:space="0" w:color="auto"/>
        <w:left w:val="none" w:sz="0" w:space="0" w:color="auto"/>
        <w:bottom w:val="none" w:sz="0" w:space="0" w:color="auto"/>
        <w:right w:val="none" w:sz="0" w:space="0" w:color="auto"/>
      </w:divBdr>
    </w:div>
    <w:div w:id="647634651">
      <w:bodyDiv w:val="1"/>
      <w:marLeft w:val="0"/>
      <w:marRight w:val="0"/>
      <w:marTop w:val="0"/>
      <w:marBottom w:val="0"/>
      <w:divBdr>
        <w:top w:val="none" w:sz="0" w:space="0" w:color="auto"/>
        <w:left w:val="none" w:sz="0" w:space="0" w:color="auto"/>
        <w:bottom w:val="none" w:sz="0" w:space="0" w:color="auto"/>
        <w:right w:val="none" w:sz="0" w:space="0" w:color="auto"/>
      </w:divBdr>
    </w:div>
    <w:div w:id="651494755">
      <w:bodyDiv w:val="1"/>
      <w:marLeft w:val="0"/>
      <w:marRight w:val="0"/>
      <w:marTop w:val="0"/>
      <w:marBottom w:val="0"/>
      <w:divBdr>
        <w:top w:val="none" w:sz="0" w:space="0" w:color="auto"/>
        <w:left w:val="none" w:sz="0" w:space="0" w:color="auto"/>
        <w:bottom w:val="none" w:sz="0" w:space="0" w:color="auto"/>
        <w:right w:val="none" w:sz="0" w:space="0" w:color="auto"/>
      </w:divBdr>
    </w:div>
    <w:div w:id="654379254">
      <w:bodyDiv w:val="1"/>
      <w:marLeft w:val="0"/>
      <w:marRight w:val="0"/>
      <w:marTop w:val="0"/>
      <w:marBottom w:val="0"/>
      <w:divBdr>
        <w:top w:val="none" w:sz="0" w:space="0" w:color="auto"/>
        <w:left w:val="none" w:sz="0" w:space="0" w:color="auto"/>
        <w:bottom w:val="none" w:sz="0" w:space="0" w:color="auto"/>
        <w:right w:val="none" w:sz="0" w:space="0" w:color="auto"/>
      </w:divBdr>
    </w:div>
    <w:div w:id="655911949">
      <w:bodyDiv w:val="1"/>
      <w:marLeft w:val="0"/>
      <w:marRight w:val="0"/>
      <w:marTop w:val="0"/>
      <w:marBottom w:val="0"/>
      <w:divBdr>
        <w:top w:val="none" w:sz="0" w:space="0" w:color="auto"/>
        <w:left w:val="none" w:sz="0" w:space="0" w:color="auto"/>
        <w:bottom w:val="none" w:sz="0" w:space="0" w:color="auto"/>
        <w:right w:val="none" w:sz="0" w:space="0" w:color="auto"/>
      </w:divBdr>
    </w:div>
    <w:div w:id="659507214">
      <w:bodyDiv w:val="1"/>
      <w:marLeft w:val="0"/>
      <w:marRight w:val="0"/>
      <w:marTop w:val="0"/>
      <w:marBottom w:val="0"/>
      <w:divBdr>
        <w:top w:val="none" w:sz="0" w:space="0" w:color="auto"/>
        <w:left w:val="none" w:sz="0" w:space="0" w:color="auto"/>
        <w:bottom w:val="none" w:sz="0" w:space="0" w:color="auto"/>
        <w:right w:val="none" w:sz="0" w:space="0" w:color="auto"/>
      </w:divBdr>
    </w:div>
    <w:div w:id="662467708">
      <w:bodyDiv w:val="1"/>
      <w:marLeft w:val="0"/>
      <w:marRight w:val="0"/>
      <w:marTop w:val="0"/>
      <w:marBottom w:val="0"/>
      <w:divBdr>
        <w:top w:val="none" w:sz="0" w:space="0" w:color="auto"/>
        <w:left w:val="none" w:sz="0" w:space="0" w:color="auto"/>
        <w:bottom w:val="none" w:sz="0" w:space="0" w:color="auto"/>
        <w:right w:val="none" w:sz="0" w:space="0" w:color="auto"/>
      </w:divBdr>
    </w:div>
    <w:div w:id="662468794">
      <w:bodyDiv w:val="1"/>
      <w:marLeft w:val="0"/>
      <w:marRight w:val="0"/>
      <w:marTop w:val="0"/>
      <w:marBottom w:val="0"/>
      <w:divBdr>
        <w:top w:val="none" w:sz="0" w:space="0" w:color="auto"/>
        <w:left w:val="none" w:sz="0" w:space="0" w:color="auto"/>
        <w:bottom w:val="none" w:sz="0" w:space="0" w:color="auto"/>
        <w:right w:val="none" w:sz="0" w:space="0" w:color="auto"/>
      </w:divBdr>
    </w:div>
    <w:div w:id="663244569">
      <w:bodyDiv w:val="1"/>
      <w:marLeft w:val="0"/>
      <w:marRight w:val="0"/>
      <w:marTop w:val="0"/>
      <w:marBottom w:val="0"/>
      <w:divBdr>
        <w:top w:val="none" w:sz="0" w:space="0" w:color="auto"/>
        <w:left w:val="none" w:sz="0" w:space="0" w:color="auto"/>
        <w:bottom w:val="none" w:sz="0" w:space="0" w:color="auto"/>
        <w:right w:val="none" w:sz="0" w:space="0" w:color="auto"/>
      </w:divBdr>
    </w:div>
    <w:div w:id="663702690">
      <w:bodyDiv w:val="1"/>
      <w:marLeft w:val="0"/>
      <w:marRight w:val="0"/>
      <w:marTop w:val="0"/>
      <w:marBottom w:val="0"/>
      <w:divBdr>
        <w:top w:val="none" w:sz="0" w:space="0" w:color="auto"/>
        <w:left w:val="none" w:sz="0" w:space="0" w:color="auto"/>
        <w:bottom w:val="none" w:sz="0" w:space="0" w:color="auto"/>
        <w:right w:val="none" w:sz="0" w:space="0" w:color="auto"/>
      </w:divBdr>
    </w:div>
    <w:div w:id="663704207">
      <w:bodyDiv w:val="1"/>
      <w:marLeft w:val="0"/>
      <w:marRight w:val="0"/>
      <w:marTop w:val="0"/>
      <w:marBottom w:val="0"/>
      <w:divBdr>
        <w:top w:val="none" w:sz="0" w:space="0" w:color="auto"/>
        <w:left w:val="none" w:sz="0" w:space="0" w:color="auto"/>
        <w:bottom w:val="none" w:sz="0" w:space="0" w:color="auto"/>
        <w:right w:val="none" w:sz="0" w:space="0" w:color="auto"/>
      </w:divBdr>
    </w:div>
    <w:div w:id="666903613">
      <w:bodyDiv w:val="1"/>
      <w:marLeft w:val="0"/>
      <w:marRight w:val="0"/>
      <w:marTop w:val="0"/>
      <w:marBottom w:val="0"/>
      <w:divBdr>
        <w:top w:val="none" w:sz="0" w:space="0" w:color="auto"/>
        <w:left w:val="none" w:sz="0" w:space="0" w:color="auto"/>
        <w:bottom w:val="none" w:sz="0" w:space="0" w:color="auto"/>
        <w:right w:val="none" w:sz="0" w:space="0" w:color="auto"/>
      </w:divBdr>
    </w:div>
    <w:div w:id="670135099">
      <w:bodyDiv w:val="1"/>
      <w:marLeft w:val="0"/>
      <w:marRight w:val="0"/>
      <w:marTop w:val="0"/>
      <w:marBottom w:val="0"/>
      <w:divBdr>
        <w:top w:val="none" w:sz="0" w:space="0" w:color="auto"/>
        <w:left w:val="none" w:sz="0" w:space="0" w:color="auto"/>
        <w:bottom w:val="none" w:sz="0" w:space="0" w:color="auto"/>
        <w:right w:val="none" w:sz="0" w:space="0" w:color="auto"/>
      </w:divBdr>
    </w:div>
    <w:div w:id="678627964">
      <w:bodyDiv w:val="1"/>
      <w:marLeft w:val="0"/>
      <w:marRight w:val="0"/>
      <w:marTop w:val="0"/>
      <w:marBottom w:val="0"/>
      <w:divBdr>
        <w:top w:val="none" w:sz="0" w:space="0" w:color="auto"/>
        <w:left w:val="none" w:sz="0" w:space="0" w:color="auto"/>
        <w:bottom w:val="none" w:sz="0" w:space="0" w:color="auto"/>
        <w:right w:val="none" w:sz="0" w:space="0" w:color="auto"/>
      </w:divBdr>
    </w:div>
    <w:div w:id="684402792">
      <w:bodyDiv w:val="1"/>
      <w:marLeft w:val="0"/>
      <w:marRight w:val="0"/>
      <w:marTop w:val="0"/>
      <w:marBottom w:val="0"/>
      <w:divBdr>
        <w:top w:val="none" w:sz="0" w:space="0" w:color="auto"/>
        <w:left w:val="none" w:sz="0" w:space="0" w:color="auto"/>
        <w:bottom w:val="none" w:sz="0" w:space="0" w:color="auto"/>
        <w:right w:val="none" w:sz="0" w:space="0" w:color="auto"/>
      </w:divBdr>
    </w:div>
    <w:div w:id="688484881">
      <w:bodyDiv w:val="1"/>
      <w:marLeft w:val="0"/>
      <w:marRight w:val="0"/>
      <w:marTop w:val="0"/>
      <w:marBottom w:val="0"/>
      <w:divBdr>
        <w:top w:val="none" w:sz="0" w:space="0" w:color="auto"/>
        <w:left w:val="none" w:sz="0" w:space="0" w:color="auto"/>
        <w:bottom w:val="none" w:sz="0" w:space="0" w:color="auto"/>
        <w:right w:val="none" w:sz="0" w:space="0" w:color="auto"/>
      </w:divBdr>
    </w:div>
    <w:div w:id="688991495">
      <w:bodyDiv w:val="1"/>
      <w:marLeft w:val="0"/>
      <w:marRight w:val="0"/>
      <w:marTop w:val="0"/>
      <w:marBottom w:val="0"/>
      <w:divBdr>
        <w:top w:val="none" w:sz="0" w:space="0" w:color="auto"/>
        <w:left w:val="none" w:sz="0" w:space="0" w:color="auto"/>
        <w:bottom w:val="none" w:sz="0" w:space="0" w:color="auto"/>
        <w:right w:val="none" w:sz="0" w:space="0" w:color="auto"/>
      </w:divBdr>
    </w:div>
    <w:div w:id="689840457">
      <w:bodyDiv w:val="1"/>
      <w:marLeft w:val="0"/>
      <w:marRight w:val="0"/>
      <w:marTop w:val="0"/>
      <w:marBottom w:val="0"/>
      <w:divBdr>
        <w:top w:val="none" w:sz="0" w:space="0" w:color="auto"/>
        <w:left w:val="none" w:sz="0" w:space="0" w:color="auto"/>
        <w:bottom w:val="none" w:sz="0" w:space="0" w:color="auto"/>
        <w:right w:val="none" w:sz="0" w:space="0" w:color="auto"/>
      </w:divBdr>
    </w:div>
    <w:div w:id="693728349">
      <w:bodyDiv w:val="1"/>
      <w:marLeft w:val="0"/>
      <w:marRight w:val="0"/>
      <w:marTop w:val="0"/>
      <w:marBottom w:val="0"/>
      <w:divBdr>
        <w:top w:val="none" w:sz="0" w:space="0" w:color="auto"/>
        <w:left w:val="none" w:sz="0" w:space="0" w:color="auto"/>
        <w:bottom w:val="none" w:sz="0" w:space="0" w:color="auto"/>
        <w:right w:val="none" w:sz="0" w:space="0" w:color="auto"/>
      </w:divBdr>
    </w:div>
    <w:div w:id="696154368">
      <w:bodyDiv w:val="1"/>
      <w:marLeft w:val="0"/>
      <w:marRight w:val="0"/>
      <w:marTop w:val="0"/>
      <w:marBottom w:val="0"/>
      <w:divBdr>
        <w:top w:val="none" w:sz="0" w:space="0" w:color="auto"/>
        <w:left w:val="none" w:sz="0" w:space="0" w:color="auto"/>
        <w:bottom w:val="none" w:sz="0" w:space="0" w:color="auto"/>
        <w:right w:val="none" w:sz="0" w:space="0" w:color="auto"/>
      </w:divBdr>
    </w:div>
    <w:div w:id="702679089">
      <w:bodyDiv w:val="1"/>
      <w:marLeft w:val="0"/>
      <w:marRight w:val="0"/>
      <w:marTop w:val="0"/>
      <w:marBottom w:val="0"/>
      <w:divBdr>
        <w:top w:val="none" w:sz="0" w:space="0" w:color="auto"/>
        <w:left w:val="none" w:sz="0" w:space="0" w:color="auto"/>
        <w:bottom w:val="none" w:sz="0" w:space="0" w:color="auto"/>
        <w:right w:val="none" w:sz="0" w:space="0" w:color="auto"/>
      </w:divBdr>
    </w:div>
    <w:div w:id="713502156">
      <w:bodyDiv w:val="1"/>
      <w:marLeft w:val="0"/>
      <w:marRight w:val="0"/>
      <w:marTop w:val="0"/>
      <w:marBottom w:val="0"/>
      <w:divBdr>
        <w:top w:val="none" w:sz="0" w:space="0" w:color="auto"/>
        <w:left w:val="none" w:sz="0" w:space="0" w:color="auto"/>
        <w:bottom w:val="none" w:sz="0" w:space="0" w:color="auto"/>
        <w:right w:val="none" w:sz="0" w:space="0" w:color="auto"/>
      </w:divBdr>
    </w:div>
    <w:div w:id="715392557">
      <w:bodyDiv w:val="1"/>
      <w:marLeft w:val="0"/>
      <w:marRight w:val="0"/>
      <w:marTop w:val="0"/>
      <w:marBottom w:val="0"/>
      <w:divBdr>
        <w:top w:val="none" w:sz="0" w:space="0" w:color="auto"/>
        <w:left w:val="none" w:sz="0" w:space="0" w:color="auto"/>
        <w:bottom w:val="none" w:sz="0" w:space="0" w:color="auto"/>
        <w:right w:val="none" w:sz="0" w:space="0" w:color="auto"/>
      </w:divBdr>
    </w:div>
    <w:div w:id="723261620">
      <w:bodyDiv w:val="1"/>
      <w:marLeft w:val="0"/>
      <w:marRight w:val="0"/>
      <w:marTop w:val="0"/>
      <w:marBottom w:val="0"/>
      <w:divBdr>
        <w:top w:val="none" w:sz="0" w:space="0" w:color="auto"/>
        <w:left w:val="none" w:sz="0" w:space="0" w:color="auto"/>
        <w:bottom w:val="none" w:sz="0" w:space="0" w:color="auto"/>
        <w:right w:val="none" w:sz="0" w:space="0" w:color="auto"/>
      </w:divBdr>
    </w:div>
    <w:div w:id="728266581">
      <w:bodyDiv w:val="1"/>
      <w:marLeft w:val="0"/>
      <w:marRight w:val="0"/>
      <w:marTop w:val="0"/>
      <w:marBottom w:val="0"/>
      <w:divBdr>
        <w:top w:val="none" w:sz="0" w:space="0" w:color="auto"/>
        <w:left w:val="none" w:sz="0" w:space="0" w:color="auto"/>
        <w:bottom w:val="none" w:sz="0" w:space="0" w:color="auto"/>
        <w:right w:val="none" w:sz="0" w:space="0" w:color="auto"/>
      </w:divBdr>
    </w:div>
    <w:div w:id="734426957">
      <w:bodyDiv w:val="1"/>
      <w:marLeft w:val="0"/>
      <w:marRight w:val="0"/>
      <w:marTop w:val="0"/>
      <w:marBottom w:val="0"/>
      <w:divBdr>
        <w:top w:val="none" w:sz="0" w:space="0" w:color="auto"/>
        <w:left w:val="none" w:sz="0" w:space="0" w:color="auto"/>
        <w:bottom w:val="none" w:sz="0" w:space="0" w:color="auto"/>
        <w:right w:val="none" w:sz="0" w:space="0" w:color="auto"/>
      </w:divBdr>
    </w:div>
    <w:div w:id="734861775">
      <w:bodyDiv w:val="1"/>
      <w:marLeft w:val="0"/>
      <w:marRight w:val="0"/>
      <w:marTop w:val="0"/>
      <w:marBottom w:val="0"/>
      <w:divBdr>
        <w:top w:val="none" w:sz="0" w:space="0" w:color="auto"/>
        <w:left w:val="none" w:sz="0" w:space="0" w:color="auto"/>
        <w:bottom w:val="none" w:sz="0" w:space="0" w:color="auto"/>
        <w:right w:val="none" w:sz="0" w:space="0" w:color="auto"/>
      </w:divBdr>
    </w:div>
    <w:div w:id="735592179">
      <w:bodyDiv w:val="1"/>
      <w:marLeft w:val="0"/>
      <w:marRight w:val="0"/>
      <w:marTop w:val="0"/>
      <w:marBottom w:val="0"/>
      <w:divBdr>
        <w:top w:val="none" w:sz="0" w:space="0" w:color="auto"/>
        <w:left w:val="none" w:sz="0" w:space="0" w:color="auto"/>
        <w:bottom w:val="none" w:sz="0" w:space="0" w:color="auto"/>
        <w:right w:val="none" w:sz="0" w:space="0" w:color="auto"/>
      </w:divBdr>
    </w:div>
    <w:div w:id="738864709">
      <w:bodyDiv w:val="1"/>
      <w:marLeft w:val="0"/>
      <w:marRight w:val="0"/>
      <w:marTop w:val="0"/>
      <w:marBottom w:val="0"/>
      <w:divBdr>
        <w:top w:val="none" w:sz="0" w:space="0" w:color="auto"/>
        <w:left w:val="none" w:sz="0" w:space="0" w:color="auto"/>
        <w:bottom w:val="none" w:sz="0" w:space="0" w:color="auto"/>
        <w:right w:val="none" w:sz="0" w:space="0" w:color="auto"/>
      </w:divBdr>
    </w:div>
    <w:div w:id="746463420">
      <w:bodyDiv w:val="1"/>
      <w:marLeft w:val="0"/>
      <w:marRight w:val="0"/>
      <w:marTop w:val="0"/>
      <w:marBottom w:val="0"/>
      <w:divBdr>
        <w:top w:val="none" w:sz="0" w:space="0" w:color="auto"/>
        <w:left w:val="none" w:sz="0" w:space="0" w:color="auto"/>
        <w:bottom w:val="none" w:sz="0" w:space="0" w:color="auto"/>
        <w:right w:val="none" w:sz="0" w:space="0" w:color="auto"/>
      </w:divBdr>
    </w:div>
    <w:div w:id="754470785">
      <w:bodyDiv w:val="1"/>
      <w:marLeft w:val="0"/>
      <w:marRight w:val="0"/>
      <w:marTop w:val="0"/>
      <w:marBottom w:val="0"/>
      <w:divBdr>
        <w:top w:val="none" w:sz="0" w:space="0" w:color="auto"/>
        <w:left w:val="none" w:sz="0" w:space="0" w:color="auto"/>
        <w:bottom w:val="none" w:sz="0" w:space="0" w:color="auto"/>
        <w:right w:val="none" w:sz="0" w:space="0" w:color="auto"/>
      </w:divBdr>
    </w:div>
    <w:div w:id="758672418">
      <w:bodyDiv w:val="1"/>
      <w:marLeft w:val="0"/>
      <w:marRight w:val="0"/>
      <w:marTop w:val="0"/>
      <w:marBottom w:val="0"/>
      <w:divBdr>
        <w:top w:val="none" w:sz="0" w:space="0" w:color="auto"/>
        <w:left w:val="none" w:sz="0" w:space="0" w:color="auto"/>
        <w:bottom w:val="none" w:sz="0" w:space="0" w:color="auto"/>
        <w:right w:val="none" w:sz="0" w:space="0" w:color="auto"/>
      </w:divBdr>
    </w:div>
    <w:div w:id="760951023">
      <w:bodyDiv w:val="1"/>
      <w:marLeft w:val="0"/>
      <w:marRight w:val="0"/>
      <w:marTop w:val="0"/>
      <w:marBottom w:val="0"/>
      <w:divBdr>
        <w:top w:val="none" w:sz="0" w:space="0" w:color="auto"/>
        <w:left w:val="none" w:sz="0" w:space="0" w:color="auto"/>
        <w:bottom w:val="none" w:sz="0" w:space="0" w:color="auto"/>
        <w:right w:val="none" w:sz="0" w:space="0" w:color="auto"/>
      </w:divBdr>
    </w:div>
    <w:div w:id="763452593">
      <w:bodyDiv w:val="1"/>
      <w:marLeft w:val="0"/>
      <w:marRight w:val="0"/>
      <w:marTop w:val="0"/>
      <w:marBottom w:val="0"/>
      <w:divBdr>
        <w:top w:val="none" w:sz="0" w:space="0" w:color="auto"/>
        <w:left w:val="none" w:sz="0" w:space="0" w:color="auto"/>
        <w:bottom w:val="none" w:sz="0" w:space="0" w:color="auto"/>
        <w:right w:val="none" w:sz="0" w:space="0" w:color="auto"/>
      </w:divBdr>
    </w:div>
    <w:div w:id="769590088">
      <w:bodyDiv w:val="1"/>
      <w:marLeft w:val="0"/>
      <w:marRight w:val="0"/>
      <w:marTop w:val="0"/>
      <w:marBottom w:val="0"/>
      <w:divBdr>
        <w:top w:val="none" w:sz="0" w:space="0" w:color="auto"/>
        <w:left w:val="none" w:sz="0" w:space="0" w:color="auto"/>
        <w:bottom w:val="none" w:sz="0" w:space="0" w:color="auto"/>
        <w:right w:val="none" w:sz="0" w:space="0" w:color="auto"/>
      </w:divBdr>
    </w:div>
    <w:div w:id="772094489">
      <w:bodyDiv w:val="1"/>
      <w:marLeft w:val="0"/>
      <w:marRight w:val="0"/>
      <w:marTop w:val="0"/>
      <w:marBottom w:val="0"/>
      <w:divBdr>
        <w:top w:val="none" w:sz="0" w:space="0" w:color="auto"/>
        <w:left w:val="none" w:sz="0" w:space="0" w:color="auto"/>
        <w:bottom w:val="none" w:sz="0" w:space="0" w:color="auto"/>
        <w:right w:val="none" w:sz="0" w:space="0" w:color="auto"/>
      </w:divBdr>
    </w:div>
    <w:div w:id="772553221">
      <w:bodyDiv w:val="1"/>
      <w:marLeft w:val="0"/>
      <w:marRight w:val="0"/>
      <w:marTop w:val="0"/>
      <w:marBottom w:val="0"/>
      <w:divBdr>
        <w:top w:val="none" w:sz="0" w:space="0" w:color="auto"/>
        <w:left w:val="none" w:sz="0" w:space="0" w:color="auto"/>
        <w:bottom w:val="none" w:sz="0" w:space="0" w:color="auto"/>
        <w:right w:val="none" w:sz="0" w:space="0" w:color="auto"/>
      </w:divBdr>
    </w:div>
    <w:div w:id="773207472">
      <w:bodyDiv w:val="1"/>
      <w:marLeft w:val="0"/>
      <w:marRight w:val="0"/>
      <w:marTop w:val="0"/>
      <w:marBottom w:val="0"/>
      <w:divBdr>
        <w:top w:val="none" w:sz="0" w:space="0" w:color="auto"/>
        <w:left w:val="none" w:sz="0" w:space="0" w:color="auto"/>
        <w:bottom w:val="none" w:sz="0" w:space="0" w:color="auto"/>
        <w:right w:val="none" w:sz="0" w:space="0" w:color="auto"/>
      </w:divBdr>
    </w:div>
    <w:div w:id="773328488">
      <w:bodyDiv w:val="1"/>
      <w:marLeft w:val="0"/>
      <w:marRight w:val="0"/>
      <w:marTop w:val="0"/>
      <w:marBottom w:val="0"/>
      <w:divBdr>
        <w:top w:val="none" w:sz="0" w:space="0" w:color="auto"/>
        <w:left w:val="none" w:sz="0" w:space="0" w:color="auto"/>
        <w:bottom w:val="none" w:sz="0" w:space="0" w:color="auto"/>
        <w:right w:val="none" w:sz="0" w:space="0" w:color="auto"/>
      </w:divBdr>
    </w:div>
    <w:div w:id="773790120">
      <w:bodyDiv w:val="1"/>
      <w:marLeft w:val="0"/>
      <w:marRight w:val="0"/>
      <w:marTop w:val="0"/>
      <w:marBottom w:val="0"/>
      <w:divBdr>
        <w:top w:val="none" w:sz="0" w:space="0" w:color="auto"/>
        <w:left w:val="none" w:sz="0" w:space="0" w:color="auto"/>
        <w:bottom w:val="none" w:sz="0" w:space="0" w:color="auto"/>
        <w:right w:val="none" w:sz="0" w:space="0" w:color="auto"/>
      </w:divBdr>
    </w:div>
    <w:div w:id="775297218">
      <w:bodyDiv w:val="1"/>
      <w:marLeft w:val="0"/>
      <w:marRight w:val="0"/>
      <w:marTop w:val="0"/>
      <w:marBottom w:val="0"/>
      <w:divBdr>
        <w:top w:val="none" w:sz="0" w:space="0" w:color="auto"/>
        <w:left w:val="none" w:sz="0" w:space="0" w:color="auto"/>
        <w:bottom w:val="none" w:sz="0" w:space="0" w:color="auto"/>
        <w:right w:val="none" w:sz="0" w:space="0" w:color="auto"/>
      </w:divBdr>
    </w:div>
    <w:div w:id="783312202">
      <w:bodyDiv w:val="1"/>
      <w:marLeft w:val="0"/>
      <w:marRight w:val="0"/>
      <w:marTop w:val="0"/>
      <w:marBottom w:val="0"/>
      <w:divBdr>
        <w:top w:val="none" w:sz="0" w:space="0" w:color="auto"/>
        <w:left w:val="none" w:sz="0" w:space="0" w:color="auto"/>
        <w:bottom w:val="none" w:sz="0" w:space="0" w:color="auto"/>
        <w:right w:val="none" w:sz="0" w:space="0" w:color="auto"/>
      </w:divBdr>
    </w:div>
    <w:div w:id="785153780">
      <w:bodyDiv w:val="1"/>
      <w:marLeft w:val="0"/>
      <w:marRight w:val="0"/>
      <w:marTop w:val="0"/>
      <w:marBottom w:val="0"/>
      <w:divBdr>
        <w:top w:val="none" w:sz="0" w:space="0" w:color="auto"/>
        <w:left w:val="none" w:sz="0" w:space="0" w:color="auto"/>
        <w:bottom w:val="none" w:sz="0" w:space="0" w:color="auto"/>
        <w:right w:val="none" w:sz="0" w:space="0" w:color="auto"/>
      </w:divBdr>
    </w:div>
    <w:div w:id="792098902">
      <w:bodyDiv w:val="1"/>
      <w:marLeft w:val="0"/>
      <w:marRight w:val="0"/>
      <w:marTop w:val="0"/>
      <w:marBottom w:val="0"/>
      <w:divBdr>
        <w:top w:val="none" w:sz="0" w:space="0" w:color="auto"/>
        <w:left w:val="none" w:sz="0" w:space="0" w:color="auto"/>
        <w:bottom w:val="none" w:sz="0" w:space="0" w:color="auto"/>
        <w:right w:val="none" w:sz="0" w:space="0" w:color="auto"/>
      </w:divBdr>
    </w:div>
    <w:div w:id="792794207">
      <w:bodyDiv w:val="1"/>
      <w:marLeft w:val="0"/>
      <w:marRight w:val="0"/>
      <w:marTop w:val="0"/>
      <w:marBottom w:val="0"/>
      <w:divBdr>
        <w:top w:val="none" w:sz="0" w:space="0" w:color="auto"/>
        <w:left w:val="none" w:sz="0" w:space="0" w:color="auto"/>
        <w:bottom w:val="none" w:sz="0" w:space="0" w:color="auto"/>
        <w:right w:val="none" w:sz="0" w:space="0" w:color="auto"/>
      </w:divBdr>
    </w:div>
    <w:div w:id="801196959">
      <w:bodyDiv w:val="1"/>
      <w:marLeft w:val="0"/>
      <w:marRight w:val="0"/>
      <w:marTop w:val="0"/>
      <w:marBottom w:val="0"/>
      <w:divBdr>
        <w:top w:val="none" w:sz="0" w:space="0" w:color="auto"/>
        <w:left w:val="none" w:sz="0" w:space="0" w:color="auto"/>
        <w:bottom w:val="none" w:sz="0" w:space="0" w:color="auto"/>
        <w:right w:val="none" w:sz="0" w:space="0" w:color="auto"/>
      </w:divBdr>
    </w:div>
    <w:div w:id="801578783">
      <w:bodyDiv w:val="1"/>
      <w:marLeft w:val="0"/>
      <w:marRight w:val="0"/>
      <w:marTop w:val="0"/>
      <w:marBottom w:val="0"/>
      <w:divBdr>
        <w:top w:val="none" w:sz="0" w:space="0" w:color="auto"/>
        <w:left w:val="none" w:sz="0" w:space="0" w:color="auto"/>
        <w:bottom w:val="none" w:sz="0" w:space="0" w:color="auto"/>
        <w:right w:val="none" w:sz="0" w:space="0" w:color="auto"/>
      </w:divBdr>
    </w:div>
    <w:div w:id="820073829">
      <w:bodyDiv w:val="1"/>
      <w:marLeft w:val="0"/>
      <w:marRight w:val="0"/>
      <w:marTop w:val="0"/>
      <w:marBottom w:val="0"/>
      <w:divBdr>
        <w:top w:val="none" w:sz="0" w:space="0" w:color="auto"/>
        <w:left w:val="none" w:sz="0" w:space="0" w:color="auto"/>
        <w:bottom w:val="none" w:sz="0" w:space="0" w:color="auto"/>
        <w:right w:val="none" w:sz="0" w:space="0" w:color="auto"/>
      </w:divBdr>
    </w:div>
    <w:div w:id="820076212">
      <w:bodyDiv w:val="1"/>
      <w:marLeft w:val="0"/>
      <w:marRight w:val="0"/>
      <w:marTop w:val="0"/>
      <w:marBottom w:val="0"/>
      <w:divBdr>
        <w:top w:val="none" w:sz="0" w:space="0" w:color="auto"/>
        <w:left w:val="none" w:sz="0" w:space="0" w:color="auto"/>
        <w:bottom w:val="none" w:sz="0" w:space="0" w:color="auto"/>
        <w:right w:val="none" w:sz="0" w:space="0" w:color="auto"/>
      </w:divBdr>
    </w:div>
    <w:div w:id="823472651">
      <w:bodyDiv w:val="1"/>
      <w:marLeft w:val="0"/>
      <w:marRight w:val="0"/>
      <w:marTop w:val="0"/>
      <w:marBottom w:val="0"/>
      <w:divBdr>
        <w:top w:val="none" w:sz="0" w:space="0" w:color="auto"/>
        <w:left w:val="none" w:sz="0" w:space="0" w:color="auto"/>
        <w:bottom w:val="none" w:sz="0" w:space="0" w:color="auto"/>
        <w:right w:val="none" w:sz="0" w:space="0" w:color="auto"/>
      </w:divBdr>
    </w:div>
    <w:div w:id="824274111">
      <w:bodyDiv w:val="1"/>
      <w:marLeft w:val="0"/>
      <w:marRight w:val="0"/>
      <w:marTop w:val="0"/>
      <w:marBottom w:val="0"/>
      <w:divBdr>
        <w:top w:val="none" w:sz="0" w:space="0" w:color="auto"/>
        <w:left w:val="none" w:sz="0" w:space="0" w:color="auto"/>
        <w:bottom w:val="none" w:sz="0" w:space="0" w:color="auto"/>
        <w:right w:val="none" w:sz="0" w:space="0" w:color="auto"/>
      </w:divBdr>
    </w:div>
    <w:div w:id="826434377">
      <w:bodyDiv w:val="1"/>
      <w:marLeft w:val="0"/>
      <w:marRight w:val="0"/>
      <w:marTop w:val="0"/>
      <w:marBottom w:val="0"/>
      <w:divBdr>
        <w:top w:val="none" w:sz="0" w:space="0" w:color="auto"/>
        <w:left w:val="none" w:sz="0" w:space="0" w:color="auto"/>
        <w:bottom w:val="none" w:sz="0" w:space="0" w:color="auto"/>
        <w:right w:val="none" w:sz="0" w:space="0" w:color="auto"/>
      </w:divBdr>
    </w:div>
    <w:div w:id="830563305">
      <w:bodyDiv w:val="1"/>
      <w:marLeft w:val="0"/>
      <w:marRight w:val="0"/>
      <w:marTop w:val="0"/>
      <w:marBottom w:val="0"/>
      <w:divBdr>
        <w:top w:val="none" w:sz="0" w:space="0" w:color="auto"/>
        <w:left w:val="none" w:sz="0" w:space="0" w:color="auto"/>
        <w:bottom w:val="none" w:sz="0" w:space="0" w:color="auto"/>
        <w:right w:val="none" w:sz="0" w:space="0" w:color="auto"/>
      </w:divBdr>
    </w:div>
    <w:div w:id="833568372">
      <w:bodyDiv w:val="1"/>
      <w:marLeft w:val="0"/>
      <w:marRight w:val="0"/>
      <w:marTop w:val="0"/>
      <w:marBottom w:val="0"/>
      <w:divBdr>
        <w:top w:val="none" w:sz="0" w:space="0" w:color="auto"/>
        <w:left w:val="none" w:sz="0" w:space="0" w:color="auto"/>
        <w:bottom w:val="none" w:sz="0" w:space="0" w:color="auto"/>
        <w:right w:val="none" w:sz="0" w:space="0" w:color="auto"/>
      </w:divBdr>
    </w:div>
    <w:div w:id="835389514">
      <w:bodyDiv w:val="1"/>
      <w:marLeft w:val="0"/>
      <w:marRight w:val="0"/>
      <w:marTop w:val="0"/>
      <w:marBottom w:val="0"/>
      <w:divBdr>
        <w:top w:val="none" w:sz="0" w:space="0" w:color="auto"/>
        <w:left w:val="none" w:sz="0" w:space="0" w:color="auto"/>
        <w:bottom w:val="none" w:sz="0" w:space="0" w:color="auto"/>
        <w:right w:val="none" w:sz="0" w:space="0" w:color="auto"/>
      </w:divBdr>
    </w:div>
    <w:div w:id="836386690">
      <w:bodyDiv w:val="1"/>
      <w:marLeft w:val="0"/>
      <w:marRight w:val="0"/>
      <w:marTop w:val="0"/>
      <w:marBottom w:val="0"/>
      <w:divBdr>
        <w:top w:val="none" w:sz="0" w:space="0" w:color="auto"/>
        <w:left w:val="none" w:sz="0" w:space="0" w:color="auto"/>
        <w:bottom w:val="none" w:sz="0" w:space="0" w:color="auto"/>
        <w:right w:val="none" w:sz="0" w:space="0" w:color="auto"/>
      </w:divBdr>
      <w:divsChild>
        <w:div w:id="1508397927">
          <w:marLeft w:val="0"/>
          <w:marRight w:val="0"/>
          <w:marTop w:val="0"/>
          <w:marBottom w:val="0"/>
          <w:divBdr>
            <w:top w:val="none" w:sz="0" w:space="0" w:color="auto"/>
            <w:left w:val="none" w:sz="0" w:space="0" w:color="auto"/>
            <w:bottom w:val="none" w:sz="0" w:space="0" w:color="auto"/>
            <w:right w:val="none" w:sz="0" w:space="0" w:color="auto"/>
          </w:divBdr>
          <w:divsChild>
            <w:div w:id="1629971298">
              <w:marLeft w:val="0"/>
              <w:marRight w:val="0"/>
              <w:marTop w:val="0"/>
              <w:marBottom w:val="0"/>
              <w:divBdr>
                <w:top w:val="none" w:sz="0" w:space="0" w:color="auto"/>
                <w:left w:val="none" w:sz="0" w:space="0" w:color="auto"/>
                <w:bottom w:val="none" w:sz="0" w:space="0" w:color="auto"/>
                <w:right w:val="none" w:sz="0" w:space="0" w:color="auto"/>
              </w:divBdr>
              <w:divsChild>
                <w:div w:id="10718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64843">
      <w:bodyDiv w:val="1"/>
      <w:marLeft w:val="0"/>
      <w:marRight w:val="0"/>
      <w:marTop w:val="0"/>
      <w:marBottom w:val="0"/>
      <w:divBdr>
        <w:top w:val="none" w:sz="0" w:space="0" w:color="auto"/>
        <w:left w:val="none" w:sz="0" w:space="0" w:color="auto"/>
        <w:bottom w:val="none" w:sz="0" w:space="0" w:color="auto"/>
        <w:right w:val="none" w:sz="0" w:space="0" w:color="auto"/>
      </w:divBdr>
    </w:div>
    <w:div w:id="845678516">
      <w:bodyDiv w:val="1"/>
      <w:marLeft w:val="0"/>
      <w:marRight w:val="0"/>
      <w:marTop w:val="0"/>
      <w:marBottom w:val="0"/>
      <w:divBdr>
        <w:top w:val="none" w:sz="0" w:space="0" w:color="auto"/>
        <w:left w:val="none" w:sz="0" w:space="0" w:color="auto"/>
        <w:bottom w:val="none" w:sz="0" w:space="0" w:color="auto"/>
        <w:right w:val="none" w:sz="0" w:space="0" w:color="auto"/>
      </w:divBdr>
    </w:div>
    <w:div w:id="847059186">
      <w:bodyDiv w:val="1"/>
      <w:marLeft w:val="0"/>
      <w:marRight w:val="0"/>
      <w:marTop w:val="0"/>
      <w:marBottom w:val="0"/>
      <w:divBdr>
        <w:top w:val="none" w:sz="0" w:space="0" w:color="auto"/>
        <w:left w:val="none" w:sz="0" w:space="0" w:color="auto"/>
        <w:bottom w:val="none" w:sz="0" w:space="0" w:color="auto"/>
        <w:right w:val="none" w:sz="0" w:space="0" w:color="auto"/>
      </w:divBdr>
    </w:div>
    <w:div w:id="847257847">
      <w:bodyDiv w:val="1"/>
      <w:marLeft w:val="0"/>
      <w:marRight w:val="0"/>
      <w:marTop w:val="0"/>
      <w:marBottom w:val="0"/>
      <w:divBdr>
        <w:top w:val="none" w:sz="0" w:space="0" w:color="auto"/>
        <w:left w:val="none" w:sz="0" w:space="0" w:color="auto"/>
        <w:bottom w:val="none" w:sz="0" w:space="0" w:color="auto"/>
        <w:right w:val="none" w:sz="0" w:space="0" w:color="auto"/>
      </w:divBdr>
    </w:div>
    <w:div w:id="859664238">
      <w:bodyDiv w:val="1"/>
      <w:marLeft w:val="0"/>
      <w:marRight w:val="0"/>
      <w:marTop w:val="0"/>
      <w:marBottom w:val="0"/>
      <w:divBdr>
        <w:top w:val="none" w:sz="0" w:space="0" w:color="auto"/>
        <w:left w:val="none" w:sz="0" w:space="0" w:color="auto"/>
        <w:bottom w:val="none" w:sz="0" w:space="0" w:color="auto"/>
        <w:right w:val="none" w:sz="0" w:space="0" w:color="auto"/>
      </w:divBdr>
    </w:div>
    <w:div w:id="862742654">
      <w:bodyDiv w:val="1"/>
      <w:marLeft w:val="0"/>
      <w:marRight w:val="0"/>
      <w:marTop w:val="0"/>
      <w:marBottom w:val="0"/>
      <w:divBdr>
        <w:top w:val="none" w:sz="0" w:space="0" w:color="auto"/>
        <w:left w:val="none" w:sz="0" w:space="0" w:color="auto"/>
        <w:bottom w:val="none" w:sz="0" w:space="0" w:color="auto"/>
        <w:right w:val="none" w:sz="0" w:space="0" w:color="auto"/>
      </w:divBdr>
    </w:div>
    <w:div w:id="866527794">
      <w:bodyDiv w:val="1"/>
      <w:marLeft w:val="0"/>
      <w:marRight w:val="0"/>
      <w:marTop w:val="0"/>
      <w:marBottom w:val="0"/>
      <w:divBdr>
        <w:top w:val="none" w:sz="0" w:space="0" w:color="auto"/>
        <w:left w:val="none" w:sz="0" w:space="0" w:color="auto"/>
        <w:bottom w:val="none" w:sz="0" w:space="0" w:color="auto"/>
        <w:right w:val="none" w:sz="0" w:space="0" w:color="auto"/>
      </w:divBdr>
    </w:div>
    <w:div w:id="872185575">
      <w:bodyDiv w:val="1"/>
      <w:marLeft w:val="0"/>
      <w:marRight w:val="0"/>
      <w:marTop w:val="0"/>
      <w:marBottom w:val="0"/>
      <w:divBdr>
        <w:top w:val="none" w:sz="0" w:space="0" w:color="auto"/>
        <w:left w:val="none" w:sz="0" w:space="0" w:color="auto"/>
        <w:bottom w:val="none" w:sz="0" w:space="0" w:color="auto"/>
        <w:right w:val="none" w:sz="0" w:space="0" w:color="auto"/>
      </w:divBdr>
    </w:div>
    <w:div w:id="873662322">
      <w:bodyDiv w:val="1"/>
      <w:marLeft w:val="0"/>
      <w:marRight w:val="0"/>
      <w:marTop w:val="0"/>
      <w:marBottom w:val="0"/>
      <w:divBdr>
        <w:top w:val="none" w:sz="0" w:space="0" w:color="auto"/>
        <w:left w:val="none" w:sz="0" w:space="0" w:color="auto"/>
        <w:bottom w:val="none" w:sz="0" w:space="0" w:color="auto"/>
        <w:right w:val="none" w:sz="0" w:space="0" w:color="auto"/>
      </w:divBdr>
    </w:div>
    <w:div w:id="874735747">
      <w:bodyDiv w:val="1"/>
      <w:marLeft w:val="0"/>
      <w:marRight w:val="0"/>
      <w:marTop w:val="0"/>
      <w:marBottom w:val="0"/>
      <w:divBdr>
        <w:top w:val="none" w:sz="0" w:space="0" w:color="auto"/>
        <w:left w:val="none" w:sz="0" w:space="0" w:color="auto"/>
        <w:bottom w:val="none" w:sz="0" w:space="0" w:color="auto"/>
        <w:right w:val="none" w:sz="0" w:space="0" w:color="auto"/>
      </w:divBdr>
    </w:div>
    <w:div w:id="880093650">
      <w:bodyDiv w:val="1"/>
      <w:marLeft w:val="0"/>
      <w:marRight w:val="0"/>
      <w:marTop w:val="0"/>
      <w:marBottom w:val="0"/>
      <w:divBdr>
        <w:top w:val="none" w:sz="0" w:space="0" w:color="auto"/>
        <w:left w:val="none" w:sz="0" w:space="0" w:color="auto"/>
        <w:bottom w:val="none" w:sz="0" w:space="0" w:color="auto"/>
        <w:right w:val="none" w:sz="0" w:space="0" w:color="auto"/>
      </w:divBdr>
    </w:div>
    <w:div w:id="885407332">
      <w:bodyDiv w:val="1"/>
      <w:marLeft w:val="0"/>
      <w:marRight w:val="0"/>
      <w:marTop w:val="0"/>
      <w:marBottom w:val="0"/>
      <w:divBdr>
        <w:top w:val="none" w:sz="0" w:space="0" w:color="auto"/>
        <w:left w:val="none" w:sz="0" w:space="0" w:color="auto"/>
        <w:bottom w:val="none" w:sz="0" w:space="0" w:color="auto"/>
        <w:right w:val="none" w:sz="0" w:space="0" w:color="auto"/>
      </w:divBdr>
    </w:div>
    <w:div w:id="894319642">
      <w:bodyDiv w:val="1"/>
      <w:marLeft w:val="0"/>
      <w:marRight w:val="0"/>
      <w:marTop w:val="0"/>
      <w:marBottom w:val="0"/>
      <w:divBdr>
        <w:top w:val="none" w:sz="0" w:space="0" w:color="auto"/>
        <w:left w:val="none" w:sz="0" w:space="0" w:color="auto"/>
        <w:bottom w:val="none" w:sz="0" w:space="0" w:color="auto"/>
        <w:right w:val="none" w:sz="0" w:space="0" w:color="auto"/>
      </w:divBdr>
    </w:div>
    <w:div w:id="896939471">
      <w:bodyDiv w:val="1"/>
      <w:marLeft w:val="0"/>
      <w:marRight w:val="0"/>
      <w:marTop w:val="0"/>
      <w:marBottom w:val="0"/>
      <w:divBdr>
        <w:top w:val="none" w:sz="0" w:space="0" w:color="auto"/>
        <w:left w:val="none" w:sz="0" w:space="0" w:color="auto"/>
        <w:bottom w:val="none" w:sz="0" w:space="0" w:color="auto"/>
        <w:right w:val="none" w:sz="0" w:space="0" w:color="auto"/>
      </w:divBdr>
    </w:div>
    <w:div w:id="897285225">
      <w:bodyDiv w:val="1"/>
      <w:marLeft w:val="0"/>
      <w:marRight w:val="0"/>
      <w:marTop w:val="0"/>
      <w:marBottom w:val="0"/>
      <w:divBdr>
        <w:top w:val="none" w:sz="0" w:space="0" w:color="auto"/>
        <w:left w:val="none" w:sz="0" w:space="0" w:color="auto"/>
        <w:bottom w:val="none" w:sz="0" w:space="0" w:color="auto"/>
        <w:right w:val="none" w:sz="0" w:space="0" w:color="auto"/>
      </w:divBdr>
    </w:div>
    <w:div w:id="904484837">
      <w:bodyDiv w:val="1"/>
      <w:marLeft w:val="0"/>
      <w:marRight w:val="0"/>
      <w:marTop w:val="0"/>
      <w:marBottom w:val="0"/>
      <w:divBdr>
        <w:top w:val="none" w:sz="0" w:space="0" w:color="auto"/>
        <w:left w:val="none" w:sz="0" w:space="0" w:color="auto"/>
        <w:bottom w:val="none" w:sz="0" w:space="0" w:color="auto"/>
        <w:right w:val="none" w:sz="0" w:space="0" w:color="auto"/>
      </w:divBdr>
    </w:div>
    <w:div w:id="905576765">
      <w:bodyDiv w:val="1"/>
      <w:marLeft w:val="0"/>
      <w:marRight w:val="0"/>
      <w:marTop w:val="0"/>
      <w:marBottom w:val="0"/>
      <w:divBdr>
        <w:top w:val="none" w:sz="0" w:space="0" w:color="auto"/>
        <w:left w:val="none" w:sz="0" w:space="0" w:color="auto"/>
        <w:bottom w:val="none" w:sz="0" w:space="0" w:color="auto"/>
        <w:right w:val="none" w:sz="0" w:space="0" w:color="auto"/>
      </w:divBdr>
    </w:div>
    <w:div w:id="912088439">
      <w:bodyDiv w:val="1"/>
      <w:marLeft w:val="0"/>
      <w:marRight w:val="0"/>
      <w:marTop w:val="0"/>
      <w:marBottom w:val="0"/>
      <w:divBdr>
        <w:top w:val="none" w:sz="0" w:space="0" w:color="auto"/>
        <w:left w:val="none" w:sz="0" w:space="0" w:color="auto"/>
        <w:bottom w:val="none" w:sz="0" w:space="0" w:color="auto"/>
        <w:right w:val="none" w:sz="0" w:space="0" w:color="auto"/>
      </w:divBdr>
    </w:div>
    <w:div w:id="914244151">
      <w:bodyDiv w:val="1"/>
      <w:marLeft w:val="0"/>
      <w:marRight w:val="0"/>
      <w:marTop w:val="0"/>
      <w:marBottom w:val="0"/>
      <w:divBdr>
        <w:top w:val="none" w:sz="0" w:space="0" w:color="auto"/>
        <w:left w:val="none" w:sz="0" w:space="0" w:color="auto"/>
        <w:bottom w:val="none" w:sz="0" w:space="0" w:color="auto"/>
        <w:right w:val="none" w:sz="0" w:space="0" w:color="auto"/>
      </w:divBdr>
    </w:div>
    <w:div w:id="915548875">
      <w:bodyDiv w:val="1"/>
      <w:marLeft w:val="0"/>
      <w:marRight w:val="0"/>
      <w:marTop w:val="0"/>
      <w:marBottom w:val="0"/>
      <w:divBdr>
        <w:top w:val="none" w:sz="0" w:space="0" w:color="auto"/>
        <w:left w:val="none" w:sz="0" w:space="0" w:color="auto"/>
        <w:bottom w:val="none" w:sz="0" w:space="0" w:color="auto"/>
        <w:right w:val="none" w:sz="0" w:space="0" w:color="auto"/>
      </w:divBdr>
    </w:div>
    <w:div w:id="918249416">
      <w:bodyDiv w:val="1"/>
      <w:marLeft w:val="0"/>
      <w:marRight w:val="0"/>
      <w:marTop w:val="0"/>
      <w:marBottom w:val="0"/>
      <w:divBdr>
        <w:top w:val="none" w:sz="0" w:space="0" w:color="auto"/>
        <w:left w:val="none" w:sz="0" w:space="0" w:color="auto"/>
        <w:bottom w:val="none" w:sz="0" w:space="0" w:color="auto"/>
        <w:right w:val="none" w:sz="0" w:space="0" w:color="auto"/>
      </w:divBdr>
    </w:div>
    <w:div w:id="921179118">
      <w:bodyDiv w:val="1"/>
      <w:marLeft w:val="0"/>
      <w:marRight w:val="0"/>
      <w:marTop w:val="0"/>
      <w:marBottom w:val="0"/>
      <w:divBdr>
        <w:top w:val="none" w:sz="0" w:space="0" w:color="auto"/>
        <w:left w:val="none" w:sz="0" w:space="0" w:color="auto"/>
        <w:bottom w:val="none" w:sz="0" w:space="0" w:color="auto"/>
        <w:right w:val="none" w:sz="0" w:space="0" w:color="auto"/>
      </w:divBdr>
    </w:div>
    <w:div w:id="926764329">
      <w:bodyDiv w:val="1"/>
      <w:marLeft w:val="0"/>
      <w:marRight w:val="0"/>
      <w:marTop w:val="0"/>
      <w:marBottom w:val="0"/>
      <w:divBdr>
        <w:top w:val="none" w:sz="0" w:space="0" w:color="auto"/>
        <w:left w:val="none" w:sz="0" w:space="0" w:color="auto"/>
        <w:bottom w:val="none" w:sz="0" w:space="0" w:color="auto"/>
        <w:right w:val="none" w:sz="0" w:space="0" w:color="auto"/>
      </w:divBdr>
    </w:div>
    <w:div w:id="934050490">
      <w:bodyDiv w:val="1"/>
      <w:marLeft w:val="0"/>
      <w:marRight w:val="0"/>
      <w:marTop w:val="0"/>
      <w:marBottom w:val="0"/>
      <w:divBdr>
        <w:top w:val="none" w:sz="0" w:space="0" w:color="auto"/>
        <w:left w:val="none" w:sz="0" w:space="0" w:color="auto"/>
        <w:bottom w:val="none" w:sz="0" w:space="0" w:color="auto"/>
        <w:right w:val="none" w:sz="0" w:space="0" w:color="auto"/>
      </w:divBdr>
    </w:div>
    <w:div w:id="934947722">
      <w:bodyDiv w:val="1"/>
      <w:marLeft w:val="0"/>
      <w:marRight w:val="0"/>
      <w:marTop w:val="0"/>
      <w:marBottom w:val="0"/>
      <w:divBdr>
        <w:top w:val="none" w:sz="0" w:space="0" w:color="auto"/>
        <w:left w:val="none" w:sz="0" w:space="0" w:color="auto"/>
        <w:bottom w:val="none" w:sz="0" w:space="0" w:color="auto"/>
        <w:right w:val="none" w:sz="0" w:space="0" w:color="auto"/>
      </w:divBdr>
    </w:div>
    <w:div w:id="935017980">
      <w:bodyDiv w:val="1"/>
      <w:marLeft w:val="0"/>
      <w:marRight w:val="0"/>
      <w:marTop w:val="0"/>
      <w:marBottom w:val="0"/>
      <w:divBdr>
        <w:top w:val="none" w:sz="0" w:space="0" w:color="auto"/>
        <w:left w:val="none" w:sz="0" w:space="0" w:color="auto"/>
        <w:bottom w:val="none" w:sz="0" w:space="0" w:color="auto"/>
        <w:right w:val="none" w:sz="0" w:space="0" w:color="auto"/>
      </w:divBdr>
    </w:div>
    <w:div w:id="945574568">
      <w:bodyDiv w:val="1"/>
      <w:marLeft w:val="0"/>
      <w:marRight w:val="0"/>
      <w:marTop w:val="0"/>
      <w:marBottom w:val="0"/>
      <w:divBdr>
        <w:top w:val="none" w:sz="0" w:space="0" w:color="auto"/>
        <w:left w:val="none" w:sz="0" w:space="0" w:color="auto"/>
        <w:bottom w:val="none" w:sz="0" w:space="0" w:color="auto"/>
        <w:right w:val="none" w:sz="0" w:space="0" w:color="auto"/>
      </w:divBdr>
    </w:div>
    <w:div w:id="949237142">
      <w:bodyDiv w:val="1"/>
      <w:marLeft w:val="0"/>
      <w:marRight w:val="0"/>
      <w:marTop w:val="0"/>
      <w:marBottom w:val="0"/>
      <w:divBdr>
        <w:top w:val="none" w:sz="0" w:space="0" w:color="auto"/>
        <w:left w:val="none" w:sz="0" w:space="0" w:color="auto"/>
        <w:bottom w:val="none" w:sz="0" w:space="0" w:color="auto"/>
        <w:right w:val="none" w:sz="0" w:space="0" w:color="auto"/>
      </w:divBdr>
    </w:div>
    <w:div w:id="949971373">
      <w:bodyDiv w:val="1"/>
      <w:marLeft w:val="0"/>
      <w:marRight w:val="0"/>
      <w:marTop w:val="0"/>
      <w:marBottom w:val="0"/>
      <w:divBdr>
        <w:top w:val="none" w:sz="0" w:space="0" w:color="auto"/>
        <w:left w:val="none" w:sz="0" w:space="0" w:color="auto"/>
        <w:bottom w:val="none" w:sz="0" w:space="0" w:color="auto"/>
        <w:right w:val="none" w:sz="0" w:space="0" w:color="auto"/>
      </w:divBdr>
    </w:div>
    <w:div w:id="954557613">
      <w:bodyDiv w:val="1"/>
      <w:marLeft w:val="0"/>
      <w:marRight w:val="0"/>
      <w:marTop w:val="0"/>
      <w:marBottom w:val="0"/>
      <w:divBdr>
        <w:top w:val="none" w:sz="0" w:space="0" w:color="auto"/>
        <w:left w:val="none" w:sz="0" w:space="0" w:color="auto"/>
        <w:bottom w:val="none" w:sz="0" w:space="0" w:color="auto"/>
        <w:right w:val="none" w:sz="0" w:space="0" w:color="auto"/>
      </w:divBdr>
    </w:div>
    <w:div w:id="957029026">
      <w:bodyDiv w:val="1"/>
      <w:marLeft w:val="0"/>
      <w:marRight w:val="0"/>
      <w:marTop w:val="0"/>
      <w:marBottom w:val="0"/>
      <w:divBdr>
        <w:top w:val="none" w:sz="0" w:space="0" w:color="auto"/>
        <w:left w:val="none" w:sz="0" w:space="0" w:color="auto"/>
        <w:bottom w:val="none" w:sz="0" w:space="0" w:color="auto"/>
        <w:right w:val="none" w:sz="0" w:space="0" w:color="auto"/>
      </w:divBdr>
    </w:div>
    <w:div w:id="960303313">
      <w:bodyDiv w:val="1"/>
      <w:marLeft w:val="0"/>
      <w:marRight w:val="0"/>
      <w:marTop w:val="0"/>
      <w:marBottom w:val="0"/>
      <w:divBdr>
        <w:top w:val="none" w:sz="0" w:space="0" w:color="auto"/>
        <w:left w:val="none" w:sz="0" w:space="0" w:color="auto"/>
        <w:bottom w:val="none" w:sz="0" w:space="0" w:color="auto"/>
        <w:right w:val="none" w:sz="0" w:space="0" w:color="auto"/>
      </w:divBdr>
    </w:div>
    <w:div w:id="964044247">
      <w:bodyDiv w:val="1"/>
      <w:marLeft w:val="0"/>
      <w:marRight w:val="0"/>
      <w:marTop w:val="0"/>
      <w:marBottom w:val="0"/>
      <w:divBdr>
        <w:top w:val="none" w:sz="0" w:space="0" w:color="auto"/>
        <w:left w:val="none" w:sz="0" w:space="0" w:color="auto"/>
        <w:bottom w:val="none" w:sz="0" w:space="0" w:color="auto"/>
        <w:right w:val="none" w:sz="0" w:space="0" w:color="auto"/>
      </w:divBdr>
    </w:div>
    <w:div w:id="964239584">
      <w:bodyDiv w:val="1"/>
      <w:marLeft w:val="0"/>
      <w:marRight w:val="0"/>
      <w:marTop w:val="0"/>
      <w:marBottom w:val="0"/>
      <w:divBdr>
        <w:top w:val="none" w:sz="0" w:space="0" w:color="auto"/>
        <w:left w:val="none" w:sz="0" w:space="0" w:color="auto"/>
        <w:bottom w:val="none" w:sz="0" w:space="0" w:color="auto"/>
        <w:right w:val="none" w:sz="0" w:space="0" w:color="auto"/>
      </w:divBdr>
    </w:div>
    <w:div w:id="966156088">
      <w:bodyDiv w:val="1"/>
      <w:marLeft w:val="0"/>
      <w:marRight w:val="0"/>
      <w:marTop w:val="0"/>
      <w:marBottom w:val="0"/>
      <w:divBdr>
        <w:top w:val="none" w:sz="0" w:space="0" w:color="auto"/>
        <w:left w:val="none" w:sz="0" w:space="0" w:color="auto"/>
        <w:bottom w:val="none" w:sz="0" w:space="0" w:color="auto"/>
        <w:right w:val="none" w:sz="0" w:space="0" w:color="auto"/>
      </w:divBdr>
    </w:div>
    <w:div w:id="967735373">
      <w:bodyDiv w:val="1"/>
      <w:marLeft w:val="0"/>
      <w:marRight w:val="0"/>
      <w:marTop w:val="0"/>
      <w:marBottom w:val="0"/>
      <w:divBdr>
        <w:top w:val="none" w:sz="0" w:space="0" w:color="auto"/>
        <w:left w:val="none" w:sz="0" w:space="0" w:color="auto"/>
        <w:bottom w:val="none" w:sz="0" w:space="0" w:color="auto"/>
        <w:right w:val="none" w:sz="0" w:space="0" w:color="auto"/>
      </w:divBdr>
    </w:div>
    <w:div w:id="975600291">
      <w:bodyDiv w:val="1"/>
      <w:marLeft w:val="0"/>
      <w:marRight w:val="0"/>
      <w:marTop w:val="0"/>
      <w:marBottom w:val="0"/>
      <w:divBdr>
        <w:top w:val="none" w:sz="0" w:space="0" w:color="auto"/>
        <w:left w:val="none" w:sz="0" w:space="0" w:color="auto"/>
        <w:bottom w:val="none" w:sz="0" w:space="0" w:color="auto"/>
        <w:right w:val="none" w:sz="0" w:space="0" w:color="auto"/>
      </w:divBdr>
    </w:div>
    <w:div w:id="976451849">
      <w:bodyDiv w:val="1"/>
      <w:marLeft w:val="0"/>
      <w:marRight w:val="0"/>
      <w:marTop w:val="0"/>
      <w:marBottom w:val="0"/>
      <w:divBdr>
        <w:top w:val="none" w:sz="0" w:space="0" w:color="auto"/>
        <w:left w:val="none" w:sz="0" w:space="0" w:color="auto"/>
        <w:bottom w:val="none" w:sz="0" w:space="0" w:color="auto"/>
        <w:right w:val="none" w:sz="0" w:space="0" w:color="auto"/>
      </w:divBdr>
    </w:div>
    <w:div w:id="980380142">
      <w:bodyDiv w:val="1"/>
      <w:marLeft w:val="0"/>
      <w:marRight w:val="0"/>
      <w:marTop w:val="0"/>
      <w:marBottom w:val="0"/>
      <w:divBdr>
        <w:top w:val="none" w:sz="0" w:space="0" w:color="auto"/>
        <w:left w:val="none" w:sz="0" w:space="0" w:color="auto"/>
        <w:bottom w:val="none" w:sz="0" w:space="0" w:color="auto"/>
        <w:right w:val="none" w:sz="0" w:space="0" w:color="auto"/>
      </w:divBdr>
    </w:div>
    <w:div w:id="991560703">
      <w:bodyDiv w:val="1"/>
      <w:marLeft w:val="0"/>
      <w:marRight w:val="0"/>
      <w:marTop w:val="0"/>
      <w:marBottom w:val="0"/>
      <w:divBdr>
        <w:top w:val="none" w:sz="0" w:space="0" w:color="auto"/>
        <w:left w:val="none" w:sz="0" w:space="0" w:color="auto"/>
        <w:bottom w:val="none" w:sz="0" w:space="0" w:color="auto"/>
        <w:right w:val="none" w:sz="0" w:space="0" w:color="auto"/>
      </w:divBdr>
    </w:div>
    <w:div w:id="992216546">
      <w:bodyDiv w:val="1"/>
      <w:marLeft w:val="0"/>
      <w:marRight w:val="0"/>
      <w:marTop w:val="0"/>
      <w:marBottom w:val="0"/>
      <w:divBdr>
        <w:top w:val="none" w:sz="0" w:space="0" w:color="auto"/>
        <w:left w:val="none" w:sz="0" w:space="0" w:color="auto"/>
        <w:bottom w:val="none" w:sz="0" w:space="0" w:color="auto"/>
        <w:right w:val="none" w:sz="0" w:space="0" w:color="auto"/>
      </w:divBdr>
    </w:div>
    <w:div w:id="993872821">
      <w:bodyDiv w:val="1"/>
      <w:marLeft w:val="0"/>
      <w:marRight w:val="0"/>
      <w:marTop w:val="0"/>
      <w:marBottom w:val="0"/>
      <w:divBdr>
        <w:top w:val="none" w:sz="0" w:space="0" w:color="auto"/>
        <w:left w:val="none" w:sz="0" w:space="0" w:color="auto"/>
        <w:bottom w:val="none" w:sz="0" w:space="0" w:color="auto"/>
        <w:right w:val="none" w:sz="0" w:space="0" w:color="auto"/>
      </w:divBdr>
    </w:div>
    <w:div w:id="995717972">
      <w:bodyDiv w:val="1"/>
      <w:marLeft w:val="0"/>
      <w:marRight w:val="0"/>
      <w:marTop w:val="0"/>
      <w:marBottom w:val="0"/>
      <w:divBdr>
        <w:top w:val="none" w:sz="0" w:space="0" w:color="auto"/>
        <w:left w:val="none" w:sz="0" w:space="0" w:color="auto"/>
        <w:bottom w:val="none" w:sz="0" w:space="0" w:color="auto"/>
        <w:right w:val="none" w:sz="0" w:space="0" w:color="auto"/>
      </w:divBdr>
    </w:div>
    <w:div w:id="1001007987">
      <w:bodyDiv w:val="1"/>
      <w:marLeft w:val="0"/>
      <w:marRight w:val="0"/>
      <w:marTop w:val="0"/>
      <w:marBottom w:val="0"/>
      <w:divBdr>
        <w:top w:val="none" w:sz="0" w:space="0" w:color="auto"/>
        <w:left w:val="none" w:sz="0" w:space="0" w:color="auto"/>
        <w:bottom w:val="none" w:sz="0" w:space="0" w:color="auto"/>
        <w:right w:val="none" w:sz="0" w:space="0" w:color="auto"/>
      </w:divBdr>
    </w:div>
    <w:div w:id="1001394263">
      <w:bodyDiv w:val="1"/>
      <w:marLeft w:val="0"/>
      <w:marRight w:val="0"/>
      <w:marTop w:val="0"/>
      <w:marBottom w:val="0"/>
      <w:divBdr>
        <w:top w:val="none" w:sz="0" w:space="0" w:color="auto"/>
        <w:left w:val="none" w:sz="0" w:space="0" w:color="auto"/>
        <w:bottom w:val="none" w:sz="0" w:space="0" w:color="auto"/>
        <w:right w:val="none" w:sz="0" w:space="0" w:color="auto"/>
      </w:divBdr>
    </w:div>
    <w:div w:id="1003974973">
      <w:bodyDiv w:val="1"/>
      <w:marLeft w:val="0"/>
      <w:marRight w:val="0"/>
      <w:marTop w:val="0"/>
      <w:marBottom w:val="0"/>
      <w:divBdr>
        <w:top w:val="none" w:sz="0" w:space="0" w:color="auto"/>
        <w:left w:val="none" w:sz="0" w:space="0" w:color="auto"/>
        <w:bottom w:val="none" w:sz="0" w:space="0" w:color="auto"/>
        <w:right w:val="none" w:sz="0" w:space="0" w:color="auto"/>
      </w:divBdr>
    </w:div>
    <w:div w:id="1016227902">
      <w:bodyDiv w:val="1"/>
      <w:marLeft w:val="0"/>
      <w:marRight w:val="0"/>
      <w:marTop w:val="0"/>
      <w:marBottom w:val="0"/>
      <w:divBdr>
        <w:top w:val="none" w:sz="0" w:space="0" w:color="auto"/>
        <w:left w:val="none" w:sz="0" w:space="0" w:color="auto"/>
        <w:bottom w:val="none" w:sz="0" w:space="0" w:color="auto"/>
        <w:right w:val="none" w:sz="0" w:space="0" w:color="auto"/>
      </w:divBdr>
    </w:div>
    <w:div w:id="1017847008">
      <w:bodyDiv w:val="1"/>
      <w:marLeft w:val="0"/>
      <w:marRight w:val="0"/>
      <w:marTop w:val="0"/>
      <w:marBottom w:val="0"/>
      <w:divBdr>
        <w:top w:val="none" w:sz="0" w:space="0" w:color="auto"/>
        <w:left w:val="none" w:sz="0" w:space="0" w:color="auto"/>
        <w:bottom w:val="none" w:sz="0" w:space="0" w:color="auto"/>
        <w:right w:val="none" w:sz="0" w:space="0" w:color="auto"/>
      </w:divBdr>
    </w:div>
    <w:div w:id="1020468507">
      <w:bodyDiv w:val="1"/>
      <w:marLeft w:val="0"/>
      <w:marRight w:val="0"/>
      <w:marTop w:val="0"/>
      <w:marBottom w:val="0"/>
      <w:divBdr>
        <w:top w:val="none" w:sz="0" w:space="0" w:color="auto"/>
        <w:left w:val="none" w:sz="0" w:space="0" w:color="auto"/>
        <w:bottom w:val="none" w:sz="0" w:space="0" w:color="auto"/>
        <w:right w:val="none" w:sz="0" w:space="0" w:color="auto"/>
      </w:divBdr>
    </w:div>
    <w:div w:id="1022823741">
      <w:bodyDiv w:val="1"/>
      <w:marLeft w:val="0"/>
      <w:marRight w:val="0"/>
      <w:marTop w:val="0"/>
      <w:marBottom w:val="0"/>
      <w:divBdr>
        <w:top w:val="none" w:sz="0" w:space="0" w:color="auto"/>
        <w:left w:val="none" w:sz="0" w:space="0" w:color="auto"/>
        <w:bottom w:val="none" w:sz="0" w:space="0" w:color="auto"/>
        <w:right w:val="none" w:sz="0" w:space="0" w:color="auto"/>
      </w:divBdr>
      <w:divsChild>
        <w:div w:id="739256655">
          <w:marLeft w:val="0"/>
          <w:marRight w:val="0"/>
          <w:marTop w:val="0"/>
          <w:marBottom w:val="0"/>
          <w:divBdr>
            <w:top w:val="none" w:sz="0" w:space="0" w:color="auto"/>
            <w:left w:val="none" w:sz="0" w:space="0" w:color="auto"/>
            <w:bottom w:val="none" w:sz="0" w:space="0" w:color="auto"/>
            <w:right w:val="none" w:sz="0" w:space="0" w:color="auto"/>
          </w:divBdr>
          <w:divsChild>
            <w:div w:id="185352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14869">
      <w:bodyDiv w:val="1"/>
      <w:marLeft w:val="0"/>
      <w:marRight w:val="0"/>
      <w:marTop w:val="0"/>
      <w:marBottom w:val="0"/>
      <w:divBdr>
        <w:top w:val="none" w:sz="0" w:space="0" w:color="auto"/>
        <w:left w:val="none" w:sz="0" w:space="0" w:color="auto"/>
        <w:bottom w:val="none" w:sz="0" w:space="0" w:color="auto"/>
        <w:right w:val="none" w:sz="0" w:space="0" w:color="auto"/>
      </w:divBdr>
    </w:div>
    <w:div w:id="1024481640">
      <w:bodyDiv w:val="1"/>
      <w:marLeft w:val="0"/>
      <w:marRight w:val="0"/>
      <w:marTop w:val="0"/>
      <w:marBottom w:val="0"/>
      <w:divBdr>
        <w:top w:val="none" w:sz="0" w:space="0" w:color="auto"/>
        <w:left w:val="none" w:sz="0" w:space="0" w:color="auto"/>
        <w:bottom w:val="none" w:sz="0" w:space="0" w:color="auto"/>
        <w:right w:val="none" w:sz="0" w:space="0" w:color="auto"/>
      </w:divBdr>
    </w:div>
    <w:div w:id="1025401274">
      <w:bodyDiv w:val="1"/>
      <w:marLeft w:val="0"/>
      <w:marRight w:val="0"/>
      <w:marTop w:val="0"/>
      <w:marBottom w:val="0"/>
      <w:divBdr>
        <w:top w:val="none" w:sz="0" w:space="0" w:color="auto"/>
        <w:left w:val="none" w:sz="0" w:space="0" w:color="auto"/>
        <w:bottom w:val="none" w:sz="0" w:space="0" w:color="auto"/>
        <w:right w:val="none" w:sz="0" w:space="0" w:color="auto"/>
      </w:divBdr>
    </w:div>
    <w:div w:id="1027752023">
      <w:bodyDiv w:val="1"/>
      <w:marLeft w:val="0"/>
      <w:marRight w:val="0"/>
      <w:marTop w:val="0"/>
      <w:marBottom w:val="0"/>
      <w:divBdr>
        <w:top w:val="none" w:sz="0" w:space="0" w:color="auto"/>
        <w:left w:val="none" w:sz="0" w:space="0" w:color="auto"/>
        <w:bottom w:val="none" w:sz="0" w:space="0" w:color="auto"/>
        <w:right w:val="none" w:sz="0" w:space="0" w:color="auto"/>
      </w:divBdr>
    </w:div>
    <w:div w:id="1031340235">
      <w:bodyDiv w:val="1"/>
      <w:marLeft w:val="0"/>
      <w:marRight w:val="0"/>
      <w:marTop w:val="0"/>
      <w:marBottom w:val="0"/>
      <w:divBdr>
        <w:top w:val="none" w:sz="0" w:space="0" w:color="auto"/>
        <w:left w:val="none" w:sz="0" w:space="0" w:color="auto"/>
        <w:bottom w:val="none" w:sz="0" w:space="0" w:color="auto"/>
        <w:right w:val="none" w:sz="0" w:space="0" w:color="auto"/>
      </w:divBdr>
    </w:div>
    <w:div w:id="1034228009">
      <w:bodyDiv w:val="1"/>
      <w:marLeft w:val="0"/>
      <w:marRight w:val="0"/>
      <w:marTop w:val="0"/>
      <w:marBottom w:val="0"/>
      <w:divBdr>
        <w:top w:val="none" w:sz="0" w:space="0" w:color="auto"/>
        <w:left w:val="none" w:sz="0" w:space="0" w:color="auto"/>
        <w:bottom w:val="none" w:sz="0" w:space="0" w:color="auto"/>
        <w:right w:val="none" w:sz="0" w:space="0" w:color="auto"/>
      </w:divBdr>
    </w:div>
    <w:div w:id="1039817580">
      <w:bodyDiv w:val="1"/>
      <w:marLeft w:val="0"/>
      <w:marRight w:val="0"/>
      <w:marTop w:val="0"/>
      <w:marBottom w:val="0"/>
      <w:divBdr>
        <w:top w:val="none" w:sz="0" w:space="0" w:color="auto"/>
        <w:left w:val="none" w:sz="0" w:space="0" w:color="auto"/>
        <w:bottom w:val="none" w:sz="0" w:space="0" w:color="auto"/>
        <w:right w:val="none" w:sz="0" w:space="0" w:color="auto"/>
      </w:divBdr>
    </w:div>
    <w:div w:id="1041706421">
      <w:bodyDiv w:val="1"/>
      <w:marLeft w:val="0"/>
      <w:marRight w:val="0"/>
      <w:marTop w:val="0"/>
      <w:marBottom w:val="0"/>
      <w:divBdr>
        <w:top w:val="none" w:sz="0" w:space="0" w:color="auto"/>
        <w:left w:val="none" w:sz="0" w:space="0" w:color="auto"/>
        <w:bottom w:val="none" w:sz="0" w:space="0" w:color="auto"/>
        <w:right w:val="none" w:sz="0" w:space="0" w:color="auto"/>
      </w:divBdr>
    </w:div>
    <w:div w:id="1042948347">
      <w:bodyDiv w:val="1"/>
      <w:marLeft w:val="0"/>
      <w:marRight w:val="0"/>
      <w:marTop w:val="0"/>
      <w:marBottom w:val="0"/>
      <w:divBdr>
        <w:top w:val="none" w:sz="0" w:space="0" w:color="auto"/>
        <w:left w:val="none" w:sz="0" w:space="0" w:color="auto"/>
        <w:bottom w:val="none" w:sz="0" w:space="0" w:color="auto"/>
        <w:right w:val="none" w:sz="0" w:space="0" w:color="auto"/>
      </w:divBdr>
    </w:div>
    <w:div w:id="1048726417">
      <w:bodyDiv w:val="1"/>
      <w:marLeft w:val="0"/>
      <w:marRight w:val="0"/>
      <w:marTop w:val="0"/>
      <w:marBottom w:val="0"/>
      <w:divBdr>
        <w:top w:val="none" w:sz="0" w:space="0" w:color="auto"/>
        <w:left w:val="none" w:sz="0" w:space="0" w:color="auto"/>
        <w:bottom w:val="none" w:sz="0" w:space="0" w:color="auto"/>
        <w:right w:val="none" w:sz="0" w:space="0" w:color="auto"/>
      </w:divBdr>
    </w:div>
    <w:div w:id="1056201100">
      <w:bodyDiv w:val="1"/>
      <w:marLeft w:val="0"/>
      <w:marRight w:val="0"/>
      <w:marTop w:val="0"/>
      <w:marBottom w:val="0"/>
      <w:divBdr>
        <w:top w:val="none" w:sz="0" w:space="0" w:color="auto"/>
        <w:left w:val="none" w:sz="0" w:space="0" w:color="auto"/>
        <w:bottom w:val="none" w:sz="0" w:space="0" w:color="auto"/>
        <w:right w:val="none" w:sz="0" w:space="0" w:color="auto"/>
      </w:divBdr>
    </w:div>
    <w:div w:id="1065956080">
      <w:bodyDiv w:val="1"/>
      <w:marLeft w:val="0"/>
      <w:marRight w:val="0"/>
      <w:marTop w:val="0"/>
      <w:marBottom w:val="0"/>
      <w:divBdr>
        <w:top w:val="none" w:sz="0" w:space="0" w:color="auto"/>
        <w:left w:val="none" w:sz="0" w:space="0" w:color="auto"/>
        <w:bottom w:val="none" w:sz="0" w:space="0" w:color="auto"/>
        <w:right w:val="none" w:sz="0" w:space="0" w:color="auto"/>
      </w:divBdr>
    </w:div>
    <w:div w:id="1067073758">
      <w:bodyDiv w:val="1"/>
      <w:marLeft w:val="0"/>
      <w:marRight w:val="0"/>
      <w:marTop w:val="0"/>
      <w:marBottom w:val="0"/>
      <w:divBdr>
        <w:top w:val="none" w:sz="0" w:space="0" w:color="auto"/>
        <w:left w:val="none" w:sz="0" w:space="0" w:color="auto"/>
        <w:bottom w:val="none" w:sz="0" w:space="0" w:color="auto"/>
        <w:right w:val="none" w:sz="0" w:space="0" w:color="auto"/>
      </w:divBdr>
    </w:div>
    <w:div w:id="1068577397">
      <w:bodyDiv w:val="1"/>
      <w:marLeft w:val="0"/>
      <w:marRight w:val="0"/>
      <w:marTop w:val="0"/>
      <w:marBottom w:val="0"/>
      <w:divBdr>
        <w:top w:val="none" w:sz="0" w:space="0" w:color="auto"/>
        <w:left w:val="none" w:sz="0" w:space="0" w:color="auto"/>
        <w:bottom w:val="none" w:sz="0" w:space="0" w:color="auto"/>
        <w:right w:val="none" w:sz="0" w:space="0" w:color="auto"/>
      </w:divBdr>
    </w:div>
    <w:div w:id="1073048852">
      <w:bodyDiv w:val="1"/>
      <w:marLeft w:val="0"/>
      <w:marRight w:val="0"/>
      <w:marTop w:val="0"/>
      <w:marBottom w:val="0"/>
      <w:divBdr>
        <w:top w:val="none" w:sz="0" w:space="0" w:color="auto"/>
        <w:left w:val="none" w:sz="0" w:space="0" w:color="auto"/>
        <w:bottom w:val="none" w:sz="0" w:space="0" w:color="auto"/>
        <w:right w:val="none" w:sz="0" w:space="0" w:color="auto"/>
      </w:divBdr>
    </w:div>
    <w:div w:id="1074474714">
      <w:bodyDiv w:val="1"/>
      <w:marLeft w:val="0"/>
      <w:marRight w:val="0"/>
      <w:marTop w:val="0"/>
      <w:marBottom w:val="0"/>
      <w:divBdr>
        <w:top w:val="none" w:sz="0" w:space="0" w:color="auto"/>
        <w:left w:val="none" w:sz="0" w:space="0" w:color="auto"/>
        <w:bottom w:val="none" w:sz="0" w:space="0" w:color="auto"/>
        <w:right w:val="none" w:sz="0" w:space="0" w:color="auto"/>
      </w:divBdr>
    </w:div>
    <w:div w:id="1075855962">
      <w:bodyDiv w:val="1"/>
      <w:marLeft w:val="0"/>
      <w:marRight w:val="0"/>
      <w:marTop w:val="0"/>
      <w:marBottom w:val="0"/>
      <w:divBdr>
        <w:top w:val="none" w:sz="0" w:space="0" w:color="auto"/>
        <w:left w:val="none" w:sz="0" w:space="0" w:color="auto"/>
        <w:bottom w:val="none" w:sz="0" w:space="0" w:color="auto"/>
        <w:right w:val="none" w:sz="0" w:space="0" w:color="auto"/>
      </w:divBdr>
    </w:div>
    <w:div w:id="1076590307">
      <w:bodyDiv w:val="1"/>
      <w:marLeft w:val="0"/>
      <w:marRight w:val="0"/>
      <w:marTop w:val="0"/>
      <w:marBottom w:val="0"/>
      <w:divBdr>
        <w:top w:val="none" w:sz="0" w:space="0" w:color="auto"/>
        <w:left w:val="none" w:sz="0" w:space="0" w:color="auto"/>
        <w:bottom w:val="none" w:sz="0" w:space="0" w:color="auto"/>
        <w:right w:val="none" w:sz="0" w:space="0" w:color="auto"/>
      </w:divBdr>
    </w:div>
    <w:div w:id="1078135485">
      <w:bodyDiv w:val="1"/>
      <w:marLeft w:val="0"/>
      <w:marRight w:val="0"/>
      <w:marTop w:val="0"/>
      <w:marBottom w:val="0"/>
      <w:divBdr>
        <w:top w:val="none" w:sz="0" w:space="0" w:color="auto"/>
        <w:left w:val="none" w:sz="0" w:space="0" w:color="auto"/>
        <w:bottom w:val="none" w:sz="0" w:space="0" w:color="auto"/>
        <w:right w:val="none" w:sz="0" w:space="0" w:color="auto"/>
      </w:divBdr>
    </w:div>
    <w:div w:id="1084883582">
      <w:bodyDiv w:val="1"/>
      <w:marLeft w:val="0"/>
      <w:marRight w:val="0"/>
      <w:marTop w:val="0"/>
      <w:marBottom w:val="0"/>
      <w:divBdr>
        <w:top w:val="none" w:sz="0" w:space="0" w:color="auto"/>
        <w:left w:val="none" w:sz="0" w:space="0" w:color="auto"/>
        <w:bottom w:val="none" w:sz="0" w:space="0" w:color="auto"/>
        <w:right w:val="none" w:sz="0" w:space="0" w:color="auto"/>
      </w:divBdr>
    </w:div>
    <w:div w:id="1087654243">
      <w:bodyDiv w:val="1"/>
      <w:marLeft w:val="0"/>
      <w:marRight w:val="0"/>
      <w:marTop w:val="0"/>
      <w:marBottom w:val="0"/>
      <w:divBdr>
        <w:top w:val="none" w:sz="0" w:space="0" w:color="auto"/>
        <w:left w:val="none" w:sz="0" w:space="0" w:color="auto"/>
        <w:bottom w:val="none" w:sz="0" w:space="0" w:color="auto"/>
        <w:right w:val="none" w:sz="0" w:space="0" w:color="auto"/>
      </w:divBdr>
    </w:div>
    <w:div w:id="1088188867">
      <w:bodyDiv w:val="1"/>
      <w:marLeft w:val="0"/>
      <w:marRight w:val="0"/>
      <w:marTop w:val="0"/>
      <w:marBottom w:val="0"/>
      <w:divBdr>
        <w:top w:val="none" w:sz="0" w:space="0" w:color="auto"/>
        <w:left w:val="none" w:sz="0" w:space="0" w:color="auto"/>
        <w:bottom w:val="none" w:sz="0" w:space="0" w:color="auto"/>
        <w:right w:val="none" w:sz="0" w:space="0" w:color="auto"/>
      </w:divBdr>
      <w:divsChild>
        <w:div w:id="1376662473">
          <w:marLeft w:val="0"/>
          <w:marRight w:val="0"/>
          <w:marTop w:val="0"/>
          <w:marBottom w:val="0"/>
          <w:divBdr>
            <w:top w:val="none" w:sz="0" w:space="0" w:color="auto"/>
            <w:left w:val="none" w:sz="0" w:space="0" w:color="auto"/>
            <w:bottom w:val="none" w:sz="0" w:space="0" w:color="auto"/>
            <w:right w:val="none" w:sz="0" w:space="0" w:color="auto"/>
          </w:divBdr>
          <w:divsChild>
            <w:div w:id="53215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3127">
      <w:bodyDiv w:val="1"/>
      <w:marLeft w:val="0"/>
      <w:marRight w:val="0"/>
      <w:marTop w:val="0"/>
      <w:marBottom w:val="0"/>
      <w:divBdr>
        <w:top w:val="none" w:sz="0" w:space="0" w:color="auto"/>
        <w:left w:val="none" w:sz="0" w:space="0" w:color="auto"/>
        <w:bottom w:val="none" w:sz="0" w:space="0" w:color="auto"/>
        <w:right w:val="none" w:sz="0" w:space="0" w:color="auto"/>
      </w:divBdr>
    </w:div>
    <w:div w:id="1106536816">
      <w:bodyDiv w:val="1"/>
      <w:marLeft w:val="0"/>
      <w:marRight w:val="0"/>
      <w:marTop w:val="0"/>
      <w:marBottom w:val="0"/>
      <w:divBdr>
        <w:top w:val="none" w:sz="0" w:space="0" w:color="auto"/>
        <w:left w:val="none" w:sz="0" w:space="0" w:color="auto"/>
        <w:bottom w:val="none" w:sz="0" w:space="0" w:color="auto"/>
        <w:right w:val="none" w:sz="0" w:space="0" w:color="auto"/>
      </w:divBdr>
    </w:div>
    <w:div w:id="1110585022">
      <w:bodyDiv w:val="1"/>
      <w:marLeft w:val="0"/>
      <w:marRight w:val="0"/>
      <w:marTop w:val="0"/>
      <w:marBottom w:val="0"/>
      <w:divBdr>
        <w:top w:val="none" w:sz="0" w:space="0" w:color="auto"/>
        <w:left w:val="none" w:sz="0" w:space="0" w:color="auto"/>
        <w:bottom w:val="none" w:sz="0" w:space="0" w:color="auto"/>
        <w:right w:val="none" w:sz="0" w:space="0" w:color="auto"/>
      </w:divBdr>
    </w:div>
    <w:div w:id="1113863281">
      <w:bodyDiv w:val="1"/>
      <w:marLeft w:val="0"/>
      <w:marRight w:val="0"/>
      <w:marTop w:val="0"/>
      <w:marBottom w:val="0"/>
      <w:divBdr>
        <w:top w:val="none" w:sz="0" w:space="0" w:color="auto"/>
        <w:left w:val="none" w:sz="0" w:space="0" w:color="auto"/>
        <w:bottom w:val="none" w:sz="0" w:space="0" w:color="auto"/>
        <w:right w:val="none" w:sz="0" w:space="0" w:color="auto"/>
      </w:divBdr>
    </w:div>
    <w:div w:id="1117019845">
      <w:bodyDiv w:val="1"/>
      <w:marLeft w:val="0"/>
      <w:marRight w:val="0"/>
      <w:marTop w:val="0"/>
      <w:marBottom w:val="0"/>
      <w:divBdr>
        <w:top w:val="none" w:sz="0" w:space="0" w:color="auto"/>
        <w:left w:val="none" w:sz="0" w:space="0" w:color="auto"/>
        <w:bottom w:val="none" w:sz="0" w:space="0" w:color="auto"/>
        <w:right w:val="none" w:sz="0" w:space="0" w:color="auto"/>
      </w:divBdr>
    </w:div>
    <w:div w:id="1121075151">
      <w:bodyDiv w:val="1"/>
      <w:marLeft w:val="0"/>
      <w:marRight w:val="0"/>
      <w:marTop w:val="0"/>
      <w:marBottom w:val="0"/>
      <w:divBdr>
        <w:top w:val="none" w:sz="0" w:space="0" w:color="auto"/>
        <w:left w:val="none" w:sz="0" w:space="0" w:color="auto"/>
        <w:bottom w:val="none" w:sz="0" w:space="0" w:color="auto"/>
        <w:right w:val="none" w:sz="0" w:space="0" w:color="auto"/>
      </w:divBdr>
    </w:div>
    <w:div w:id="1122646606">
      <w:bodyDiv w:val="1"/>
      <w:marLeft w:val="0"/>
      <w:marRight w:val="0"/>
      <w:marTop w:val="0"/>
      <w:marBottom w:val="0"/>
      <w:divBdr>
        <w:top w:val="none" w:sz="0" w:space="0" w:color="auto"/>
        <w:left w:val="none" w:sz="0" w:space="0" w:color="auto"/>
        <w:bottom w:val="none" w:sz="0" w:space="0" w:color="auto"/>
        <w:right w:val="none" w:sz="0" w:space="0" w:color="auto"/>
      </w:divBdr>
    </w:div>
    <w:div w:id="1123158444">
      <w:bodyDiv w:val="1"/>
      <w:marLeft w:val="0"/>
      <w:marRight w:val="0"/>
      <w:marTop w:val="0"/>
      <w:marBottom w:val="0"/>
      <w:divBdr>
        <w:top w:val="none" w:sz="0" w:space="0" w:color="auto"/>
        <w:left w:val="none" w:sz="0" w:space="0" w:color="auto"/>
        <w:bottom w:val="none" w:sz="0" w:space="0" w:color="auto"/>
        <w:right w:val="none" w:sz="0" w:space="0" w:color="auto"/>
      </w:divBdr>
    </w:div>
    <w:div w:id="1140728952">
      <w:bodyDiv w:val="1"/>
      <w:marLeft w:val="0"/>
      <w:marRight w:val="0"/>
      <w:marTop w:val="0"/>
      <w:marBottom w:val="0"/>
      <w:divBdr>
        <w:top w:val="none" w:sz="0" w:space="0" w:color="auto"/>
        <w:left w:val="none" w:sz="0" w:space="0" w:color="auto"/>
        <w:bottom w:val="none" w:sz="0" w:space="0" w:color="auto"/>
        <w:right w:val="none" w:sz="0" w:space="0" w:color="auto"/>
      </w:divBdr>
    </w:div>
    <w:div w:id="1143960708">
      <w:bodyDiv w:val="1"/>
      <w:marLeft w:val="0"/>
      <w:marRight w:val="0"/>
      <w:marTop w:val="0"/>
      <w:marBottom w:val="0"/>
      <w:divBdr>
        <w:top w:val="none" w:sz="0" w:space="0" w:color="auto"/>
        <w:left w:val="none" w:sz="0" w:space="0" w:color="auto"/>
        <w:bottom w:val="none" w:sz="0" w:space="0" w:color="auto"/>
        <w:right w:val="none" w:sz="0" w:space="0" w:color="auto"/>
      </w:divBdr>
    </w:div>
    <w:div w:id="1149980233">
      <w:bodyDiv w:val="1"/>
      <w:marLeft w:val="0"/>
      <w:marRight w:val="0"/>
      <w:marTop w:val="0"/>
      <w:marBottom w:val="0"/>
      <w:divBdr>
        <w:top w:val="none" w:sz="0" w:space="0" w:color="auto"/>
        <w:left w:val="none" w:sz="0" w:space="0" w:color="auto"/>
        <w:bottom w:val="none" w:sz="0" w:space="0" w:color="auto"/>
        <w:right w:val="none" w:sz="0" w:space="0" w:color="auto"/>
      </w:divBdr>
    </w:div>
    <w:div w:id="1151407978">
      <w:bodyDiv w:val="1"/>
      <w:marLeft w:val="0"/>
      <w:marRight w:val="0"/>
      <w:marTop w:val="0"/>
      <w:marBottom w:val="0"/>
      <w:divBdr>
        <w:top w:val="none" w:sz="0" w:space="0" w:color="auto"/>
        <w:left w:val="none" w:sz="0" w:space="0" w:color="auto"/>
        <w:bottom w:val="none" w:sz="0" w:space="0" w:color="auto"/>
        <w:right w:val="none" w:sz="0" w:space="0" w:color="auto"/>
      </w:divBdr>
    </w:div>
    <w:div w:id="1151484161">
      <w:bodyDiv w:val="1"/>
      <w:marLeft w:val="0"/>
      <w:marRight w:val="0"/>
      <w:marTop w:val="0"/>
      <w:marBottom w:val="0"/>
      <w:divBdr>
        <w:top w:val="none" w:sz="0" w:space="0" w:color="auto"/>
        <w:left w:val="none" w:sz="0" w:space="0" w:color="auto"/>
        <w:bottom w:val="none" w:sz="0" w:space="0" w:color="auto"/>
        <w:right w:val="none" w:sz="0" w:space="0" w:color="auto"/>
      </w:divBdr>
    </w:div>
    <w:div w:id="1158695436">
      <w:bodyDiv w:val="1"/>
      <w:marLeft w:val="0"/>
      <w:marRight w:val="0"/>
      <w:marTop w:val="0"/>
      <w:marBottom w:val="0"/>
      <w:divBdr>
        <w:top w:val="none" w:sz="0" w:space="0" w:color="auto"/>
        <w:left w:val="none" w:sz="0" w:space="0" w:color="auto"/>
        <w:bottom w:val="none" w:sz="0" w:space="0" w:color="auto"/>
        <w:right w:val="none" w:sz="0" w:space="0" w:color="auto"/>
      </w:divBdr>
    </w:div>
    <w:div w:id="1160460161">
      <w:bodyDiv w:val="1"/>
      <w:marLeft w:val="0"/>
      <w:marRight w:val="0"/>
      <w:marTop w:val="0"/>
      <w:marBottom w:val="0"/>
      <w:divBdr>
        <w:top w:val="none" w:sz="0" w:space="0" w:color="auto"/>
        <w:left w:val="none" w:sz="0" w:space="0" w:color="auto"/>
        <w:bottom w:val="none" w:sz="0" w:space="0" w:color="auto"/>
        <w:right w:val="none" w:sz="0" w:space="0" w:color="auto"/>
      </w:divBdr>
    </w:div>
    <w:div w:id="1161889449">
      <w:bodyDiv w:val="1"/>
      <w:marLeft w:val="0"/>
      <w:marRight w:val="0"/>
      <w:marTop w:val="0"/>
      <w:marBottom w:val="0"/>
      <w:divBdr>
        <w:top w:val="none" w:sz="0" w:space="0" w:color="auto"/>
        <w:left w:val="none" w:sz="0" w:space="0" w:color="auto"/>
        <w:bottom w:val="none" w:sz="0" w:space="0" w:color="auto"/>
        <w:right w:val="none" w:sz="0" w:space="0" w:color="auto"/>
      </w:divBdr>
    </w:div>
    <w:div w:id="1163080141">
      <w:bodyDiv w:val="1"/>
      <w:marLeft w:val="0"/>
      <w:marRight w:val="0"/>
      <w:marTop w:val="0"/>
      <w:marBottom w:val="0"/>
      <w:divBdr>
        <w:top w:val="none" w:sz="0" w:space="0" w:color="auto"/>
        <w:left w:val="none" w:sz="0" w:space="0" w:color="auto"/>
        <w:bottom w:val="none" w:sz="0" w:space="0" w:color="auto"/>
        <w:right w:val="none" w:sz="0" w:space="0" w:color="auto"/>
      </w:divBdr>
    </w:div>
    <w:div w:id="1164734661">
      <w:bodyDiv w:val="1"/>
      <w:marLeft w:val="0"/>
      <w:marRight w:val="0"/>
      <w:marTop w:val="0"/>
      <w:marBottom w:val="0"/>
      <w:divBdr>
        <w:top w:val="none" w:sz="0" w:space="0" w:color="auto"/>
        <w:left w:val="none" w:sz="0" w:space="0" w:color="auto"/>
        <w:bottom w:val="none" w:sz="0" w:space="0" w:color="auto"/>
        <w:right w:val="none" w:sz="0" w:space="0" w:color="auto"/>
      </w:divBdr>
    </w:div>
    <w:div w:id="1171601303">
      <w:bodyDiv w:val="1"/>
      <w:marLeft w:val="0"/>
      <w:marRight w:val="0"/>
      <w:marTop w:val="0"/>
      <w:marBottom w:val="0"/>
      <w:divBdr>
        <w:top w:val="none" w:sz="0" w:space="0" w:color="auto"/>
        <w:left w:val="none" w:sz="0" w:space="0" w:color="auto"/>
        <w:bottom w:val="none" w:sz="0" w:space="0" w:color="auto"/>
        <w:right w:val="none" w:sz="0" w:space="0" w:color="auto"/>
      </w:divBdr>
    </w:div>
    <w:div w:id="1174681911">
      <w:bodyDiv w:val="1"/>
      <w:marLeft w:val="0"/>
      <w:marRight w:val="0"/>
      <w:marTop w:val="0"/>
      <w:marBottom w:val="0"/>
      <w:divBdr>
        <w:top w:val="none" w:sz="0" w:space="0" w:color="auto"/>
        <w:left w:val="none" w:sz="0" w:space="0" w:color="auto"/>
        <w:bottom w:val="none" w:sz="0" w:space="0" w:color="auto"/>
        <w:right w:val="none" w:sz="0" w:space="0" w:color="auto"/>
      </w:divBdr>
    </w:div>
    <w:div w:id="1174762563">
      <w:bodyDiv w:val="1"/>
      <w:marLeft w:val="0"/>
      <w:marRight w:val="0"/>
      <w:marTop w:val="0"/>
      <w:marBottom w:val="0"/>
      <w:divBdr>
        <w:top w:val="none" w:sz="0" w:space="0" w:color="auto"/>
        <w:left w:val="none" w:sz="0" w:space="0" w:color="auto"/>
        <w:bottom w:val="none" w:sz="0" w:space="0" w:color="auto"/>
        <w:right w:val="none" w:sz="0" w:space="0" w:color="auto"/>
      </w:divBdr>
    </w:div>
    <w:div w:id="1174800673">
      <w:bodyDiv w:val="1"/>
      <w:marLeft w:val="0"/>
      <w:marRight w:val="0"/>
      <w:marTop w:val="0"/>
      <w:marBottom w:val="0"/>
      <w:divBdr>
        <w:top w:val="none" w:sz="0" w:space="0" w:color="auto"/>
        <w:left w:val="none" w:sz="0" w:space="0" w:color="auto"/>
        <w:bottom w:val="none" w:sz="0" w:space="0" w:color="auto"/>
        <w:right w:val="none" w:sz="0" w:space="0" w:color="auto"/>
      </w:divBdr>
    </w:div>
    <w:div w:id="1185363779">
      <w:bodyDiv w:val="1"/>
      <w:marLeft w:val="0"/>
      <w:marRight w:val="0"/>
      <w:marTop w:val="0"/>
      <w:marBottom w:val="0"/>
      <w:divBdr>
        <w:top w:val="none" w:sz="0" w:space="0" w:color="auto"/>
        <w:left w:val="none" w:sz="0" w:space="0" w:color="auto"/>
        <w:bottom w:val="none" w:sz="0" w:space="0" w:color="auto"/>
        <w:right w:val="none" w:sz="0" w:space="0" w:color="auto"/>
      </w:divBdr>
    </w:div>
    <w:div w:id="1189759340">
      <w:bodyDiv w:val="1"/>
      <w:marLeft w:val="0"/>
      <w:marRight w:val="0"/>
      <w:marTop w:val="0"/>
      <w:marBottom w:val="0"/>
      <w:divBdr>
        <w:top w:val="none" w:sz="0" w:space="0" w:color="auto"/>
        <w:left w:val="none" w:sz="0" w:space="0" w:color="auto"/>
        <w:bottom w:val="none" w:sz="0" w:space="0" w:color="auto"/>
        <w:right w:val="none" w:sz="0" w:space="0" w:color="auto"/>
      </w:divBdr>
    </w:div>
    <w:div w:id="1189878380">
      <w:bodyDiv w:val="1"/>
      <w:marLeft w:val="0"/>
      <w:marRight w:val="0"/>
      <w:marTop w:val="0"/>
      <w:marBottom w:val="0"/>
      <w:divBdr>
        <w:top w:val="none" w:sz="0" w:space="0" w:color="auto"/>
        <w:left w:val="none" w:sz="0" w:space="0" w:color="auto"/>
        <w:bottom w:val="none" w:sz="0" w:space="0" w:color="auto"/>
        <w:right w:val="none" w:sz="0" w:space="0" w:color="auto"/>
      </w:divBdr>
    </w:div>
    <w:div w:id="1190686075">
      <w:bodyDiv w:val="1"/>
      <w:marLeft w:val="0"/>
      <w:marRight w:val="0"/>
      <w:marTop w:val="0"/>
      <w:marBottom w:val="0"/>
      <w:divBdr>
        <w:top w:val="none" w:sz="0" w:space="0" w:color="auto"/>
        <w:left w:val="none" w:sz="0" w:space="0" w:color="auto"/>
        <w:bottom w:val="none" w:sz="0" w:space="0" w:color="auto"/>
        <w:right w:val="none" w:sz="0" w:space="0" w:color="auto"/>
      </w:divBdr>
    </w:div>
    <w:div w:id="1198545000">
      <w:bodyDiv w:val="1"/>
      <w:marLeft w:val="0"/>
      <w:marRight w:val="0"/>
      <w:marTop w:val="0"/>
      <w:marBottom w:val="0"/>
      <w:divBdr>
        <w:top w:val="none" w:sz="0" w:space="0" w:color="auto"/>
        <w:left w:val="none" w:sz="0" w:space="0" w:color="auto"/>
        <w:bottom w:val="none" w:sz="0" w:space="0" w:color="auto"/>
        <w:right w:val="none" w:sz="0" w:space="0" w:color="auto"/>
      </w:divBdr>
    </w:div>
    <w:div w:id="1209337567">
      <w:bodyDiv w:val="1"/>
      <w:marLeft w:val="0"/>
      <w:marRight w:val="0"/>
      <w:marTop w:val="0"/>
      <w:marBottom w:val="0"/>
      <w:divBdr>
        <w:top w:val="none" w:sz="0" w:space="0" w:color="auto"/>
        <w:left w:val="none" w:sz="0" w:space="0" w:color="auto"/>
        <w:bottom w:val="none" w:sz="0" w:space="0" w:color="auto"/>
        <w:right w:val="none" w:sz="0" w:space="0" w:color="auto"/>
      </w:divBdr>
    </w:div>
    <w:div w:id="1210069976">
      <w:bodyDiv w:val="1"/>
      <w:marLeft w:val="0"/>
      <w:marRight w:val="0"/>
      <w:marTop w:val="0"/>
      <w:marBottom w:val="0"/>
      <w:divBdr>
        <w:top w:val="none" w:sz="0" w:space="0" w:color="auto"/>
        <w:left w:val="none" w:sz="0" w:space="0" w:color="auto"/>
        <w:bottom w:val="none" w:sz="0" w:space="0" w:color="auto"/>
        <w:right w:val="none" w:sz="0" w:space="0" w:color="auto"/>
      </w:divBdr>
    </w:div>
    <w:div w:id="1220749508">
      <w:bodyDiv w:val="1"/>
      <w:marLeft w:val="0"/>
      <w:marRight w:val="0"/>
      <w:marTop w:val="0"/>
      <w:marBottom w:val="0"/>
      <w:divBdr>
        <w:top w:val="none" w:sz="0" w:space="0" w:color="auto"/>
        <w:left w:val="none" w:sz="0" w:space="0" w:color="auto"/>
        <w:bottom w:val="none" w:sz="0" w:space="0" w:color="auto"/>
        <w:right w:val="none" w:sz="0" w:space="0" w:color="auto"/>
      </w:divBdr>
    </w:div>
    <w:div w:id="1232160097">
      <w:bodyDiv w:val="1"/>
      <w:marLeft w:val="0"/>
      <w:marRight w:val="0"/>
      <w:marTop w:val="0"/>
      <w:marBottom w:val="0"/>
      <w:divBdr>
        <w:top w:val="none" w:sz="0" w:space="0" w:color="auto"/>
        <w:left w:val="none" w:sz="0" w:space="0" w:color="auto"/>
        <w:bottom w:val="none" w:sz="0" w:space="0" w:color="auto"/>
        <w:right w:val="none" w:sz="0" w:space="0" w:color="auto"/>
      </w:divBdr>
    </w:div>
    <w:div w:id="1235433765">
      <w:bodyDiv w:val="1"/>
      <w:marLeft w:val="0"/>
      <w:marRight w:val="0"/>
      <w:marTop w:val="0"/>
      <w:marBottom w:val="0"/>
      <w:divBdr>
        <w:top w:val="none" w:sz="0" w:space="0" w:color="auto"/>
        <w:left w:val="none" w:sz="0" w:space="0" w:color="auto"/>
        <w:bottom w:val="none" w:sz="0" w:space="0" w:color="auto"/>
        <w:right w:val="none" w:sz="0" w:space="0" w:color="auto"/>
      </w:divBdr>
    </w:div>
    <w:div w:id="1237134818">
      <w:bodyDiv w:val="1"/>
      <w:marLeft w:val="0"/>
      <w:marRight w:val="0"/>
      <w:marTop w:val="0"/>
      <w:marBottom w:val="0"/>
      <w:divBdr>
        <w:top w:val="none" w:sz="0" w:space="0" w:color="auto"/>
        <w:left w:val="none" w:sz="0" w:space="0" w:color="auto"/>
        <w:bottom w:val="none" w:sz="0" w:space="0" w:color="auto"/>
        <w:right w:val="none" w:sz="0" w:space="0" w:color="auto"/>
      </w:divBdr>
    </w:div>
    <w:div w:id="1238243251">
      <w:bodyDiv w:val="1"/>
      <w:marLeft w:val="0"/>
      <w:marRight w:val="0"/>
      <w:marTop w:val="0"/>
      <w:marBottom w:val="0"/>
      <w:divBdr>
        <w:top w:val="none" w:sz="0" w:space="0" w:color="auto"/>
        <w:left w:val="none" w:sz="0" w:space="0" w:color="auto"/>
        <w:bottom w:val="none" w:sz="0" w:space="0" w:color="auto"/>
        <w:right w:val="none" w:sz="0" w:space="0" w:color="auto"/>
      </w:divBdr>
    </w:div>
    <w:div w:id="1242451001">
      <w:bodyDiv w:val="1"/>
      <w:marLeft w:val="0"/>
      <w:marRight w:val="0"/>
      <w:marTop w:val="0"/>
      <w:marBottom w:val="0"/>
      <w:divBdr>
        <w:top w:val="none" w:sz="0" w:space="0" w:color="auto"/>
        <w:left w:val="none" w:sz="0" w:space="0" w:color="auto"/>
        <w:bottom w:val="none" w:sz="0" w:space="0" w:color="auto"/>
        <w:right w:val="none" w:sz="0" w:space="0" w:color="auto"/>
      </w:divBdr>
    </w:div>
    <w:div w:id="1243683172">
      <w:bodyDiv w:val="1"/>
      <w:marLeft w:val="0"/>
      <w:marRight w:val="0"/>
      <w:marTop w:val="0"/>
      <w:marBottom w:val="0"/>
      <w:divBdr>
        <w:top w:val="none" w:sz="0" w:space="0" w:color="auto"/>
        <w:left w:val="none" w:sz="0" w:space="0" w:color="auto"/>
        <w:bottom w:val="none" w:sz="0" w:space="0" w:color="auto"/>
        <w:right w:val="none" w:sz="0" w:space="0" w:color="auto"/>
      </w:divBdr>
    </w:div>
    <w:div w:id="1249267920">
      <w:bodyDiv w:val="1"/>
      <w:marLeft w:val="0"/>
      <w:marRight w:val="0"/>
      <w:marTop w:val="0"/>
      <w:marBottom w:val="0"/>
      <w:divBdr>
        <w:top w:val="none" w:sz="0" w:space="0" w:color="auto"/>
        <w:left w:val="none" w:sz="0" w:space="0" w:color="auto"/>
        <w:bottom w:val="none" w:sz="0" w:space="0" w:color="auto"/>
        <w:right w:val="none" w:sz="0" w:space="0" w:color="auto"/>
      </w:divBdr>
    </w:div>
    <w:div w:id="1249384641">
      <w:bodyDiv w:val="1"/>
      <w:marLeft w:val="0"/>
      <w:marRight w:val="0"/>
      <w:marTop w:val="0"/>
      <w:marBottom w:val="0"/>
      <w:divBdr>
        <w:top w:val="none" w:sz="0" w:space="0" w:color="auto"/>
        <w:left w:val="none" w:sz="0" w:space="0" w:color="auto"/>
        <w:bottom w:val="none" w:sz="0" w:space="0" w:color="auto"/>
        <w:right w:val="none" w:sz="0" w:space="0" w:color="auto"/>
      </w:divBdr>
    </w:div>
    <w:div w:id="1264528870">
      <w:bodyDiv w:val="1"/>
      <w:marLeft w:val="0"/>
      <w:marRight w:val="0"/>
      <w:marTop w:val="0"/>
      <w:marBottom w:val="0"/>
      <w:divBdr>
        <w:top w:val="none" w:sz="0" w:space="0" w:color="auto"/>
        <w:left w:val="none" w:sz="0" w:space="0" w:color="auto"/>
        <w:bottom w:val="none" w:sz="0" w:space="0" w:color="auto"/>
        <w:right w:val="none" w:sz="0" w:space="0" w:color="auto"/>
      </w:divBdr>
    </w:div>
    <w:div w:id="1266501957">
      <w:bodyDiv w:val="1"/>
      <w:marLeft w:val="0"/>
      <w:marRight w:val="0"/>
      <w:marTop w:val="0"/>
      <w:marBottom w:val="0"/>
      <w:divBdr>
        <w:top w:val="none" w:sz="0" w:space="0" w:color="auto"/>
        <w:left w:val="none" w:sz="0" w:space="0" w:color="auto"/>
        <w:bottom w:val="none" w:sz="0" w:space="0" w:color="auto"/>
        <w:right w:val="none" w:sz="0" w:space="0" w:color="auto"/>
      </w:divBdr>
    </w:div>
    <w:div w:id="1267926855">
      <w:bodyDiv w:val="1"/>
      <w:marLeft w:val="0"/>
      <w:marRight w:val="0"/>
      <w:marTop w:val="0"/>
      <w:marBottom w:val="0"/>
      <w:divBdr>
        <w:top w:val="none" w:sz="0" w:space="0" w:color="auto"/>
        <w:left w:val="none" w:sz="0" w:space="0" w:color="auto"/>
        <w:bottom w:val="none" w:sz="0" w:space="0" w:color="auto"/>
        <w:right w:val="none" w:sz="0" w:space="0" w:color="auto"/>
      </w:divBdr>
    </w:div>
    <w:div w:id="1268200094">
      <w:bodyDiv w:val="1"/>
      <w:marLeft w:val="0"/>
      <w:marRight w:val="0"/>
      <w:marTop w:val="0"/>
      <w:marBottom w:val="0"/>
      <w:divBdr>
        <w:top w:val="none" w:sz="0" w:space="0" w:color="auto"/>
        <w:left w:val="none" w:sz="0" w:space="0" w:color="auto"/>
        <w:bottom w:val="none" w:sz="0" w:space="0" w:color="auto"/>
        <w:right w:val="none" w:sz="0" w:space="0" w:color="auto"/>
      </w:divBdr>
    </w:div>
    <w:div w:id="1271014057">
      <w:bodyDiv w:val="1"/>
      <w:marLeft w:val="0"/>
      <w:marRight w:val="0"/>
      <w:marTop w:val="0"/>
      <w:marBottom w:val="0"/>
      <w:divBdr>
        <w:top w:val="none" w:sz="0" w:space="0" w:color="auto"/>
        <w:left w:val="none" w:sz="0" w:space="0" w:color="auto"/>
        <w:bottom w:val="none" w:sz="0" w:space="0" w:color="auto"/>
        <w:right w:val="none" w:sz="0" w:space="0" w:color="auto"/>
      </w:divBdr>
    </w:div>
    <w:div w:id="1274046911">
      <w:bodyDiv w:val="1"/>
      <w:marLeft w:val="0"/>
      <w:marRight w:val="0"/>
      <w:marTop w:val="0"/>
      <w:marBottom w:val="0"/>
      <w:divBdr>
        <w:top w:val="none" w:sz="0" w:space="0" w:color="auto"/>
        <w:left w:val="none" w:sz="0" w:space="0" w:color="auto"/>
        <w:bottom w:val="none" w:sz="0" w:space="0" w:color="auto"/>
        <w:right w:val="none" w:sz="0" w:space="0" w:color="auto"/>
      </w:divBdr>
      <w:divsChild>
        <w:div w:id="479274662">
          <w:marLeft w:val="0"/>
          <w:marRight w:val="0"/>
          <w:marTop w:val="0"/>
          <w:marBottom w:val="0"/>
          <w:divBdr>
            <w:top w:val="none" w:sz="0" w:space="0" w:color="auto"/>
            <w:left w:val="none" w:sz="0" w:space="0" w:color="auto"/>
            <w:bottom w:val="none" w:sz="0" w:space="0" w:color="auto"/>
            <w:right w:val="none" w:sz="0" w:space="0" w:color="auto"/>
          </w:divBdr>
          <w:divsChild>
            <w:div w:id="106136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987490">
      <w:bodyDiv w:val="1"/>
      <w:marLeft w:val="0"/>
      <w:marRight w:val="0"/>
      <w:marTop w:val="0"/>
      <w:marBottom w:val="0"/>
      <w:divBdr>
        <w:top w:val="none" w:sz="0" w:space="0" w:color="auto"/>
        <w:left w:val="none" w:sz="0" w:space="0" w:color="auto"/>
        <w:bottom w:val="none" w:sz="0" w:space="0" w:color="auto"/>
        <w:right w:val="none" w:sz="0" w:space="0" w:color="auto"/>
      </w:divBdr>
    </w:div>
    <w:div w:id="1280379313">
      <w:bodyDiv w:val="1"/>
      <w:marLeft w:val="0"/>
      <w:marRight w:val="0"/>
      <w:marTop w:val="0"/>
      <w:marBottom w:val="0"/>
      <w:divBdr>
        <w:top w:val="none" w:sz="0" w:space="0" w:color="auto"/>
        <w:left w:val="none" w:sz="0" w:space="0" w:color="auto"/>
        <w:bottom w:val="none" w:sz="0" w:space="0" w:color="auto"/>
        <w:right w:val="none" w:sz="0" w:space="0" w:color="auto"/>
      </w:divBdr>
    </w:div>
    <w:div w:id="1282879001">
      <w:bodyDiv w:val="1"/>
      <w:marLeft w:val="0"/>
      <w:marRight w:val="0"/>
      <w:marTop w:val="0"/>
      <w:marBottom w:val="0"/>
      <w:divBdr>
        <w:top w:val="none" w:sz="0" w:space="0" w:color="auto"/>
        <w:left w:val="none" w:sz="0" w:space="0" w:color="auto"/>
        <w:bottom w:val="none" w:sz="0" w:space="0" w:color="auto"/>
        <w:right w:val="none" w:sz="0" w:space="0" w:color="auto"/>
      </w:divBdr>
    </w:div>
    <w:div w:id="1283154593">
      <w:bodyDiv w:val="1"/>
      <w:marLeft w:val="0"/>
      <w:marRight w:val="0"/>
      <w:marTop w:val="0"/>
      <w:marBottom w:val="0"/>
      <w:divBdr>
        <w:top w:val="none" w:sz="0" w:space="0" w:color="auto"/>
        <w:left w:val="none" w:sz="0" w:space="0" w:color="auto"/>
        <w:bottom w:val="none" w:sz="0" w:space="0" w:color="auto"/>
        <w:right w:val="none" w:sz="0" w:space="0" w:color="auto"/>
      </w:divBdr>
    </w:div>
    <w:div w:id="1286306144">
      <w:bodyDiv w:val="1"/>
      <w:marLeft w:val="0"/>
      <w:marRight w:val="0"/>
      <w:marTop w:val="0"/>
      <w:marBottom w:val="0"/>
      <w:divBdr>
        <w:top w:val="none" w:sz="0" w:space="0" w:color="auto"/>
        <w:left w:val="none" w:sz="0" w:space="0" w:color="auto"/>
        <w:bottom w:val="none" w:sz="0" w:space="0" w:color="auto"/>
        <w:right w:val="none" w:sz="0" w:space="0" w:color="auto"/>
      </w:divBdr>
    </w:div>
    <w:div w:id="1286472913">
      <w:bodyDiv w:val="1"/>
      <w:marLeft w:val="0"/>
      <w:marRight w:val="0"/>
      <w:marTop w:val="0"/>
      <w:marBottom w:val="0"/>
      <w:divBdr>
        <w:top w:val="none" w:sz="0" w:space="0" w:color="auto"/>
        <w:left w:val="none" w:sz="0" w:space="0" w:color="auto"/>
        <w:bottom w:val="none" w:sz="0" w:space="0" w:color="auto"/>
        <w:right w:val="none" w:sz="0" w:space="0" w:color="auto"/>
      </w:divBdr>
    </w:div>
    <w:div w:id="1288898217">
      <w:bodyDiv w:val="1"/>
      <w:marLeft w:val="0"/>
      <w:marRight w:val="0"/>
      <w:marTop w:val="0"/>
      <w:marBottom w:val="0"/>
      <w:divBdr>
        <w:top w:val="none" w:sz="0" w:space="0" w:color="auto"/>
        <w:left w:val="none" w:sz="0" w:space="0" w:color="auto"/>
        <w:bottom w:val="none" w:sz="0" w:space="0" w:color="auto"/>
        <w:right w:val="none" w:sz="0" w:space="0" w:color="auto"/>
      </w:divBdr>
    </w:div>
    <w:div w:id="1294865632">
      <w:bodyDiv w:val="1"/>
      <w:marLeft w:val="0"/>
      <w:marRight w:val="0"/>
      <w:marTop w:val="0"/>
      <w:marBottom w:val="0"/>
      <w:divBdr>
        <w:top w:val="none" w:sz="0" w:space="0" w:color="auto"/>
        <w:left w:val="none" w:sz="0" w:space="0" w:color="auto"/>
        <w:bottom w:val="none" w:sz="0" w:space="0" w:color="auto"/>
        <w:right w:val="none" w:sz="0" w:space="0" w:color="auto"/>
      </w:divBdr>
    </w:div>
    <w:div w:id="1295913841">
      <w:bodyDiv w:val="1"/>
      <w:marLeft w:val="0"/>
      <w:marRight w:val="0"/>
      <w:marTop w:val="0"/>
      <w:marBottom w:val="0"/>
      <w:divBdr>
        <w:top w:val="none" w:sz="0" w:space="0" w:color="auto"/>
        <w:left w:val="none" w:sz="0" w:space="0" w:color="auto"/>
        <w:bottom w:val="none" w:sz="0" w:space="0" w:color="auto"/>
        <w:right w:val="none" w:sz="0" w:space="0" w:color="auto"/>
      </w:divBdr>
    </w:div>
    <w:div w:id="1297684556">
      <w:bodyDiv w:val="1"/>
      <w:marLeft w:val="0"/>
      <w:marRight w:val="0"/>
      <w:marTop w:val="0"/>
      <w:marBottom w:val="0"/>
      <w:divBdr>
        <w:top w:val="none" w:sz="0" w:space="0" w:color="auto"/>
        <w:left w:val="none" w:sz="0" w:space="0" w:color="auto"/>
        <w:bottom w:val="none" w:sz="0" w:space="0" w:color="auto"/>
        <w:right w:val="none" w:sz="0" w:space="0" w:color="auto"/>
      </w:divBdr>
    </w:div>
    <w:div w:id="1300304823">
      <w:bodyDiv w:val="1"/>
      <w:marLeft w:val="0"/>
      <w:marRight w:val="0"/>
      <w:marTop w:val="0"/>
      <w:marBottom w:val="0"/>
      <w:divBdr>
        <w:top w:val="none" w:sz="0" w:space="0" w:color="auto"/>
        <w:left w:val="none" w:sz="0" w:space="0" w:color="auto"/>
        <w:bottom w:val="none" w:sz="0" w:space="0" w:color="auto"/>
        <w:right w:val="none" w:sz="0" w:space="0" w:color="auto"/>
      </w:divBdr>
    </w:div>
    <w:div w:id="1305351646">
      <w:bodyDiv w:val="1"/>
      <w:marLeft w:val="0"/>
      <w:marRight w:val="0"/>
      <w:marTop w:val="0"/>
      <w:marBottom w:val="0"/>
      <w:divBdr>
        <w:top w:val="none" w:sz="0" w:space="0" w:color="auto"/>
        <w:left w:val="none" w:sz="0" w:space="0" w:color="auto"/>
        <w:bottom w:val="none" w:sz="0" w:space="0" w:color="auto"/>
        <w:right w:val="none" w:sz="0" w:space="0" w:color="auto"/>
      </w:divBdr>
    </w:div>
    <w:div w:id="1306810108">
      <w:bodyDiv w:val="1"/>
      <w:marLeft w:val="0"/>
      <w:marRight w:val="0"/>
      <w:marTop w:val="0"/>
      <w:marBottom w:val="0"/>
      <w:divBdr>
        <w:top w:val="none" w:sz="0" w:space="0" w:color="auto"/>
        <w:left w:val="none" w:sz="0" w:space="0" w:color="auto"/>
        <w:bottom w:val="none" w:sz="0" w:space="0" w:color="auto"/>
        <w:right w:val="none" w:sz="0" w:space="0" w:color="auto"/>
      </w:divBdr>
    </w:div>
    <w:div w:id="1311595820">
      <w:bodyDiv w:val="1"/>
      <w:marLeft w:val="0"/>
      <w:marRight w:val="0"/>
      <w:marTop w:val="0"/>
      <w:marBottom w:val="0"/>
      <w:divBdr>
        <w:top w:val="none" w:sz="0" w:space="0" w:color="auto"/>
        <w:left w:val="none" w:sz="0" w:space="0" w:color="auto"/>
        <w:bottom w:val="none" w:sz="0" w:space="0" w:color="auto"/>
        <w:right w:val="none" w:sz="0" w:space="0" w:color="auto"/>
      </w:divBdr>
    </w:div>
    <w:div w:id="1312247600">
      <w:bodyDiv w:val="1"/>
      <w:marLeft w:val="0"/>
      <w:marRight w:val="0"/>
      <w:marTop w:val="0"/>
      <w:marBottom w:val="0"/>
      <w:divBdr>
        <w:top w:val="none" w:sz="0" w:space="0" w:color="auto"/>
        <w:left w:val="none" w:sz="0" w:space="0" w:color="auto"/>
        <w:bottom w:val="none" w:sz="0" w:space="0" w:color="auto"/>
        <w:right w:val="none" w:sz="0" w:space="0" w:color="auto"/>
      </w:divBdr>
    </w:div>
    <w:div w:id="1315597822">
      <w:bodyDiv w:val="1"/>
      <w:marLeft w:val="0"/>
      <w:marRight w:val="0"/>
      <w:marTop w:val="0"/>
      <w:marBottom w:val="0"/>
      <w:divBdr>
        <w:top w:val="none" w:sz="0" w:space="0" w:color="auto"/>
        <w:left w:val="none" w:sz="0" w:space="0" w:color="auto"/>
        <w:bottom w:val="none" w:sz="0" w:space="0" w:color="auto"/>
        <w:right w:val="none" w:sz="0" w:space="0" w:color="auto"/>
      </w:divBdr>
    </w:div>
    <w:div w:id="1323434694">
      <w:bodyDiv w:val="1"/>
      <w:marLeft w:val="0"/>
      <w:marRight w:val="0"/>
      <w:marTop w:val="0"/>
      <w:marBottom w:val="0"/>
      <w:divBdr>
        <w:top w:val="none" w:sz="0" w:space="0" w:color="auto"/>
        <w:left w:val="none" w:sz="0" w:space="0" w:color="auto"/>
        <w:bottom w:val="none" w:sz="0" w:space="0" w:color="auto"/>
        <w:right w:val="none" w:sz="0" w:space="0" w:color="auto"/>
      </w:divBdr>
    </w:div>
    <w:div w:id="1330253618">
      <w:bodyDiv w:val="1"/>
      <w:marLeft w:val="0"/>
      <w:marRight w:val="0"/>
      <w:marTop w:val="0"/>
      <w:marBottom w:val="0"/>
      <w:divBdr>
        <w:top w:val="none" w:sz="0" w:space="0" w:color="auto"/>
        <w:left w:val="none" w:sz="0" w:space="0" w:color="auto"/>
        <w:bottom w:val="none" w:sz="0" w:space="0" w:color="auto"/>
        <w:right w:val="none" w:sz="0" w:space="0" w:color="auto"/>
      </w:divBdr>
    </w:div>
    <w:div w:id="1337608643">
      <w:bodyDiv w:val="1"/>
      <w:marLeft w:val="0"/>
      <w:marRight w:val="0"/>
      <w:marTop w:val="0"/>
      <w:marBottom w:val="0"/>
      <w:divBdr>
        <w:top w:val="none" w:sz="0" w:space="0" w:color="auto"/>
        <w:left w:val="none" w:sz="0" w:space="0" w:color="auto"/>
        <w:bottom w:val="none" w:sz="0" w:space="0" w:color="auto"/>
        <w:right w:val="none" w:sz="0" w:space="0" w:color="auto"/>
      </w:divBdr>
    </w:div>
    <w:div w:id="1340696154">
      <w:bodyDiv w:val="1"/>
      <w:marLeft w:val="0"/>
      <w:marRight w:val="0"/>
      <w:marTop w:val="0"/>
      <w:marBottom w:val="0"/>
      <w:divBdr>
        <w:top w:val="none" w:sz="0" w:space="0" w:color="auto"/>
        <w:left w:val="none" w:sz="0" w:space="0" w:color="auto"/>
        <w:bottom w:val="none" w:sz="0" w:space="0" w:color="auto"/>
        <w:right w:val="none" w:sz="0" w:space="0" w:color="auto"/>
      </w:divBdr>
    </w:div>
    <w:div w:id="1341618227">
      <w:bodyDiv w:val="1"/>
      <w:marLeft w:val="0"/>
      <w:marRight w:val="0"/>
      <w:marTop w:val="0"/>
      <w:marBottom w:val="0"/>
      <w:divBdr>
        <w:top w:val="none" w:sz="0" w:space="0" w:color="auto"/>
        <w:left w:val="none" w:sz="0" w:space="0" w:color="auto"/>
        <w:bottom w:val="none" w:sz="0" w:space="0" w:color="auto"/>
        <w:right w:val="none" w:sz="0" w:space="0" w:color="auto"/>
      </w:divBdr>
    </w:div>
    <w:div w:id="1347637986">
      <w:bodyDiv w:val="1"/>
      <w:marLeft w:val="0"/>
      <w:marRight w:val="0"/>
      <w:marTop w:val="0"/>
      <w:marBottom w:val="0"/>
      <w:divBdr>
        <w:top w:val="none" w:sz="0" w:space="0" w:color="auto"/>
        <w:left w:val="none" w:sz="0" w:space="0" w:color="auto"/>
        <w:bottom w:val="none" w:sz="0" w:space="0" w:color="auto"/>
        <w:right w:val="none" w:sz="0" w:space="0" w:color="auto"/>
      </w:divBdr>
    </w:div>
    <w:div w:id="1351830236">
      <w:bodyDiv w:val="1"/>
      <w:marLeft w:val="0"/>
      <w:marRight w:val="0"/>
      <w:marTop w:val="0"/>
      <w:marBottom w:val="0"/>
      <w:divBdr>
        <w:top w:val="none" w:sz="0" w:space="0" w:color="auto"/>
        <w:left w:val="none" w:sz="0" w:space="0" w:color="auto"/>
        <w:bottom w:val="none" w:sz="0" w:space="0" w:color="auto"/>
        <w:right w:val="none" w:sz="0" w:space="0" w:color="auto"/>
      </w:divBdr>
    </w:div>
    <w:div w:id="1352995205">
      <w:bodyDiv w:val="1"/>
      <w:marLeft w:val="0"/>
      <w:marRight w:val="0"/>
      <w:marTop w:val="0"/>
      <w:marBottom w:val="0"/>
      <w:divBdr>
        <w:top w:val="none" w:sz="0" w:space="0" w:color="auto"/>
        <w:left w:val="none" w:sz="0" w:space="0" w:color="auto"/>
        <w:bottom w:val="none" w:sz="0" w:space="0" w:color="auto"/>
        <w:right w:val="none" w:sz="0" w:space="0" w:color="auto"/>
      </w:divBdr>
    </w:div>
    <w:div w:id="1353452757">
      <w:bodyDiv w:val="1"/>
      <w:marLeft w:val="0"/>
      <w:marRight w:val="0"/>
      <w:marTop w:val="0"/>
      <w:marBottom w:val="0"/>
      <w:divBdr>
        <w:top w:val="none" w:sz="0" w:space="0" w:color="auto"/>
        <w:left w:val="none" w:sz="0" w:space="0" w:color="auto"/>
        <w:bottom w:val="none" w:sz="0" w:space="0" w:color="auto"/>
        <w:right w:val="none" w:sz="0" w:space="0" w:color="auto"/>
      </w:divBdr>
    </w:div>
    <w:div w:id="1358389681">
      <w:bodyDiv w:val="1"/>
      <w:marLeft w:val="0"/>
      <w:marRight w:val="0"/>
      <w:marTop w:val="0"/>
      <w:marBottom w:val="0"/>
      <w:divBdr>
        <w:top w:val="none" w:sz="0" w:space="0" w:color="auto"/>
        <w:left w:val="none" w:sz="0" w:space="0" w:color="auto"/>
        <w:bottom w:val="none" w:sz="0" w:space="0" w:color="auto"/>
        <w:right w:val="none" w:sz="0" w:space="0" w:color="auto"/>
      </w:divBdr>
    </w:div>
    <w:div w:id="1363557967">
      <w:bodyDiv w:val="1"/>
      <w:marLeft w:val="0"/>
      <w:marRight w:val="0"/>
      <w:marTop w:val="0"/>
      <w:marBottom w:val="0"/>
      <w:divBdr>
        <w:top w:val="none" w:sz="0" w:space="0" w:color="auto"/>
        <w:left w:val="none" w:sz="0" w:space="0" w:color="auto"/>
        <w:bottom w:val="none" w:sz="0" w:space="0" w:color="auto"/>
        <w:right w:val="none" w:sz="0" w:space="0" w:color="auto"/>
      </w:divBdr>
    </w:div>
    <w:div w:id="1368794913">
      <w:bodyDiv w:val="1"/>
      <w:marLeft w:val="0"/>
      <w:marRight w:val="0"/>
      <w:marTop w:val="0"/>
      <w:marBottom w:val="0"/>
      <w:divBdr>
        <w:top w:val="none" w:sz="0" w:space="0" w:color="auto"/>
        <w:left w:val="none" w:sz="0" w:space="0" w:color="auto"/>
        <w:bottom w:val="none" w:sz="0" w:space="0" w:color="auto"/>
        <w:right w:val="none" w:sz="0" w:space="0" w:color="auto"/>
      </w:divBdr>
    </w:div>
    <w:div w:id="1369911807">
      <w:bodyDiv w:val="1"/>
      <w:marLeft w:val="0"/>
      <w:marRight w:val="0"/>
      <w:marTop w:val="0"/>
      <w:marBottom w:val="0"/>
      <w:divBdr>
        <w:top w:val="none" w:sz="0" w:space="0" w:color="auto"/>
        <w:left w:val="none" w:sz="0" w:space="0" w:color="auto"/>
        <w:bottom w:val="none" w:sz="0" w:space="0" w:color="auto"/>
        <w:right w:val="none" w:sz="0" w:space="0" w:color="auto"/>
      </w:divBdr>
    </w:div>
    <w:div w:id="1372417577">
      <w:bodyDiv w:val="1"/>
      <w:marLeft w:val="0"/>
      <w:marRight w:val="0"/>
      <w:marTop w:val="0"/>
      <w:marBottom w:val="0"/>
      <w:divBdr>
        <w:top w:val="none" w:sz="0" w:space="0" w:color="auto"/>
        <w:left w:val="none" w:sz="0" w:space="0" w:color="auto"/>
        <w:bottom w:val="none" w:sz="0" w:space="0" w:color="auto"/>
        <w:right w:val="none" w:sz="0" w:space="0" w:color="auto"/>
      </w:divBdr>
    </w:div>
    <w:div w:id="1382746030">
      <w:bodyDiv w:val="1"/>
      <w:marLeft w:val="0"/>
      <w:marRight w:val="0"/>
      <w:marTop w:val="0"/>
      <w:marBottom w:val="0"/>
      <w:divBdr>
        <w:top w:val="none" w:sz="0" w:space="0" w:color="auto"/>
        <w:left w:val="none" w:sz="0" w:space="0" w:color="auto"/>
        <w:bottom w:val="none" w:sz="0" w:space="0" w:color="auto"/>
        <w:right w:val="none" w:sz="0" w:space="0" w:color="auto"/>
      </w:divBdr>
    </w:div>
    <w:div w:id="1384907374">
      <w:bodyDiv w:val="1"/>
      <w:marLeft w:val="0"/>
      <w:marRight w:val="0"/>
      <w:marTop w:val="0"/>
      <w:marBottom w:val="0"/>
      <w:divBdr>
        <w:top w:val="none" w:sz="0" w:space="0" w:color="auto"/>
        <w:left w:val="none" w:sz="0" w:space="0" w:color="auto"/>
        <w:bottom w:val="none" w:sz="0" w:space="0" w:color="auto"/>
        <w:right w:val="none" w:sz="0" w:space="0" w:color="auto"/>
      </w:divBdr>
    </w:div>
    <w:div w:id="1390346897">
      <w:bodyDiv w:val="1"/>
      <w:marLeft w:val="0"/>
      <w:marRight w:val="0"/>
      <w:marTop w:val="0"/>
      <w:marBottom w:val="0"/>
      <w:divBdr>
        <w:top w:val="none" w:sz="0" w:space="0" w:color="auto"/>
        <w:left w:val="none" w:sz="0" w:space="0" w:color="auto"/>
        <w:bottom w:val="none" w:sz="0" w:space="0" w:color="auto"/>
        <w:right w:val="none" w:sz="0" w:space="0" w:color="auto"/>
      </w:divBdr>
    </w:div>
    <w:div w:id="1393309560">
      <w:bodyDiv w:val="1"/>
      <w:marLeft w:val="0"/>
      <w:marRight w:val="0"/>
      <w:marTop w:val="0"/>
      <w:marBottom w:val="0"/>
      <w:divBdr>
        <w:top w:val="none" w:sz="0" w:space="0" w:color="auto"/>
        <w:left w:val="none" w:sz="0" w:space="0" w:color="auto"/>
        <w:bottom w:val="none" w:sz="0" w:space="0" w:color="auto"/>
        <w:right w:val="none" w:sz="0" w:space="0" w:color="auto"/>
      </w:divBdr>
    </w:div>
    <w:div w:id="1398092219">
      <w:bodyDiv w:val="1"/>
      <w:marLeft w:val="0"/>
      <w:marRight w:val="0"/>
      <w:marTop w:val="0"/>
      <w:marBottom w:val="0"/>
      <w:divBdr>
        <w:top w:val="none" w:sz="0" w:space="0" w:color="auto"/>
        <w:left w:val="none" w:sz="0" w:space="0" w:color="auto"/>
        <w:bottom w:val="none" w:sz="0" w:space="0" w:color="auto"/>
        <w:right w:val="none" w:sz="0" w:space="0" w:color="auto"/>
      </w:divBdr>
    </w:div>
    <w:div w:id="1398279348">
      <w:bodyDiv w:val="1"/>
      <w:marLeft w:val="0"/>
      <w:marRight w:val="0"/>
      <w:marTop w:val="0"/>
      <w:marBottom w:val="0"/>
      <w:divBdr>
        <w:top w:val="none" w:sz="0" w:space="0" w:color="auto"/>
        <w:left w:val="none" w:sz="0" w:space="0" w:color="auto"/>
        <w:bottom w:val="none" w:sz="0" w:space="0" w:color="auto"/>
        <w:right w:val="none" w:sz="0" w:space="0" w:color="auto"/>
      </w:divBdr>
    </w:div>
    <w:div w:id="1399009614">
      <w:bodyDiv w:val="1"/>
      <w:marLeft w:val="0"/>
      <w:marRight w:val="0"/>
      <w:marTop w:val="0"/>
      <w:marBottom w:val="0"/>
      <w:divBdr>
        <w:top w:val="none" w:sz="0" w:space="0" w:color="auto"/>
        <w:left w:val="none" w:sz="0" w:space="0" w:color="auto"/>
        <w:bottom w:val="none" w:sz="0" w:space="0" w:color="auto"/>
        <w:right w:val="none" w:sz="0" w:space="0" w:color="auto"/>
      </w:divBdr>
    </w:div>
    <w:div w:id="1414548652">
      <w:bodyDiv w:val="1"/>
      <w:marLeft w:val="0"/>
      <w:marRight w:val="0"/>
      <w:marTop w:val="0"/>
      <w:marBottom w:val="0"/>
      <w:divBdr>
        <w:top w:val="none" w:sz="0" w:space="0" w:color="auto"/>
        <w:left w:val="none" w:sz="0" w:space="0" w:color="auto"/>
        <w:bottom w:val="none" w:sz="0" w:space="0" w:color="auto"/>
        <w:right w:val="none" w:sz="0" w:space="0" w:color="auto"/>
      </w:divBdr>
    </w:div>
    <w:div w:id="1416392489">
      <w:bodyDiv w:val="1"/>
      <w:marLeft w:val="0"/>
      <w:marRight w:val="0"/>
      <w:marTop w:val="0"/>
      <w:marBottom w:val="0"/>
      <w:divBdr>
        <w:top w:val="none" w:sz="0" w:space="0" w:color="auto"/>
        <w:left w:val="none" w:sz="0" w:space="0" w:color="auto"/>
        <w:bottom w:val="none" w:sz="0" w:space="0" w:color="auto"/>
        <w:right w:val="none" w:sz="0" w:space="0" w:color="auto"/>
      </w:divBdr>
    </w:div>
    <w:div w:id="1426681586">
      <w:bodyDiv w:val="1"/>
      <w:marLeft w:val="0"/>
      <w:marRight w:val="0"/>
      <w:marTop w:val="0"/>
      <w:marBottom w:val="0"/>
      <w:divBdr>
        <w:top w:val="none" w:sz="0" w:space="0" w:color="auto"/>
        <w:left w:val="none" w:sz="0" w:space="0" w:color="auto"/>
        <w:bottom w:val="none" w:sz="0" w:space="0" w:color="auto"/>
        <w:right w:val="none" w:sz="0" w:space="0" w:color="auto"/>
      </w:divBdr>
    </w:div>
    <w:div w:id="1431393812">
      <w:bodyDiv w:val="1"/>
      <w:marLeft w:val="0"/>
      <w:marRight w:val="0"/>
      <w:marTop w:val="0"/>
      <w:marBottom w:val="0"/>
      <w:divBdr>
        <w:top w:val="none" w:sz="0" w:space="0" w:color="auto"/>
        <w:left w:val="none" w:sz="0" w:space="0" w:color="auto"/>
        <w:bottom w:val="none" w:sz="0" w:space="0" w:color="auto"/>
        <w:right w:val="none" w:sz="0" w:space="0" w:color="auto"/>
      </w:divBdr>
    </w:div>
    <w:div w:id="1431849045">
      <w:bodyDiv w:val="1"/>
      <w:marLeft w:val="0"/>
      <w:marRight w:val="0"/>
      <w:marTop w:val="0"/>
      <w:marBottom w:val="0"/>
      <w:divBdr>
        <w:top w:val="none" w:sz="0" w:space="0" w:color="auto"/>
        <w:left w:val="none" w:sz="0" w:space="0" w:color="auto"/>
        <w:bottom w:val="none" w:sz="0" w:space="0" w:color="auto"/>
        <w:right w:val="none" w:sz="0" w:space="0" w:color="auto"/>
      </w:divBdr>
    </w:div>
    <w:div w:id="1432584130">
      <w:bodyDiv w:val="1"/>
      <w:marLeft w:val="0"/>
      <w:marRight w:val="0"/>
      <w:marTop w:val="0"/>
      <w:marBottom w:val="0"/>
      <w:divBdr>
        <w:top w:val="none" w:sz="0" w:space="0" w:color="auto"/>
        <w:left w:val="none" w:sz="0" w:space="0" w:color="auto"/>
        <w:bottom w:val="none" w:sz="0" w:space="0" w:color="auto"/>
        <w:right w:val="none" w:sz="0" w:space="0" w:color="auto"/>
      </w:divBdr>
    </w:div>
    <w:div w:id="1443257177">
      <w:bodyDiv w:val="1"/>
      <w:marLeft w:val="0"/>
      <w:marRight w:val="0"/>
      <w:marTop w:val="0"/>
      <w:marBottom w:val="0"/>
      <w:divBdr>
        <w:top w:val="none" w:sz="0" w:space="0" w:color="auto"/>
        <w:left w:val="none" w:sz="0" w:space="0" w:color="auto"/>
        <w:bottom w:val="none" w:sz="0" w:space="0" w:color="auto"/>
        <w:right w:val="none" w:sz="0" w:space="0" w:color="auto"/>
      </w:divBdr>
    </w:div>
    <w:div w:id="1444574692">
      <w:bodyDiv w:val="1"/>
      <w:marLeft w:val="0"/>
      <w:marRight w:val="0"/>
      <w:marTop w:val="0"/>
      <w:marBottom w:val="0"/>
      <w:divBdr>
        <w:top w:val="none" w:sz="0" w:space="0" w:color="auto"/>
        <w:left w:val="none" w:sz="0" w:space="0" w:color="auto"/>
        <w:bottom w:val="none" w:sz="0" w:space="0" w:color="auto"/>
        <w:right w:val="none" w:sz="0" w:space="0" w:color="auto"/>
      </w:divBdr>
    </w:div>
    <w:div w:id="1445468074">
      <w:bodyDiv w:val="1"/>
      <w:marLeft w:val="0"/>
      <w:marRight w:val="0"/>
      <w:marTop w:val="0"/>
      <w:marBottom w:val="0"/>
      <w:divBdr>
        <w:top w:val="none" w:sz="0" w:space="0" w:color="auto"/>
        <w:left w:val="none" w:sz="0" w:space="0" w:color="auto"/>
        <w:bottom w:val="none" w:sz="0" w:space="0" w:color="auto"/>
        <w:right w:val="none" w:sz="0" w:space="0" w:color="auto"/>
      </w:divBdr>
    </w:div>
    <w:div w:id="1452478410">
      <w:bodyDiv w:val="1"/>
      <w:marLeft w:val="0"/>
      <w:marRight w:val="0"/>
      <w:marTop w:val="0"/>
      <w:marBottom w:val="0"/>
      <w:divBdr>
        <w:top w:val="none" w:sz="0" w:space="0" w:color="auto"/>
        <w:left w:val="none" w:sz="0" w:space="0" w:color="auto"/>
        <w:bottom w:val="none" w:sz="0" w:space="0" w:color="auto"/>
        <w:right w:val="none" w:sz="0" w:space="0" w:color="auto"/>
      </w:divBdr>
    </w:div>
    <w:div w:id="1452742494">
      <w:bodyDiv w:val="1"/>
      <w:marLeft w:val="0"/>
      <w:marRight w:val="0"/>
      <w:marTop w:val="0"/>
      <w:marBottom w:val="0"/>
      <w:divBdr>
        <w:top w:val="none" w:sz="0" w:space="0" w:color="auto"/>
        <w:left w:val="none" w:sz="0" w:space="0" w:color="auto"/>
        <w:bottom w:val="none" w:sz="0" w:space="0" w:color="auto"/>
        <w:right w:val="none" w:sz="0" w:space="0" w:color="auto"/>
      </w:divBdr>
    </w:div>
    <w:div w:id="1453397227">
      <w:bodyDiv w:val="1"/>
      <w:marLeft w:val="0"/>
      <w:marRight w:val="0"/>
      <w:marTop w:val="0"/>
      <w:marBottom w:val="0"/>
      <w:divBdr>
        <w:top w:val="none" w:sz="0" w:space="0" w:color="auto"/>
        <w:left w:val="none" w:sz="0" w:space="0" w:color="auto"/>
        <w:bottom w:val="none" w:sz="0" w:space="0" w:color="auto"/>
        <w:right w:val="none" w:sz="0" w:space="0" w:color="auto"/>
      </w:divBdr>
    </w:div>
    <w:div w:id="1456559273">
      <w:bodyDiv w:val="1"/>
      <w:marLeft w:val="0"/>
      <w:marRight w:val="0"/>
      <w:marTop w:val="0"/>
      <w:marBottom w:val="0"/>
      <w:divBdr>
        <w:top w:val="none" w:sz="0" w:space="0" w:color="auto"/>
        <w:left w:val="none" w:sz="0" w:space="0" w:color="auto"/>
        <w:bottom w:val="none" w:sz="0" w:space="0" w:color="auto"/>
        <w:right w:val="none" w:sz="0" w:space="0" w:color="auto"/>
      </w:divBdr>
    </w:div>
    <w:div w:id="1457794461">
      <w:bodyDiv w:val="1"/>
      <w:marLeft w:val="0"/>
      <w:marRight w:val="0"/>
      <w:marTop w:val="0"/>
      <w:marBottom w:val="0"/>
      <w:divBdr>
        <w:top w:val="none" w:sz="0" w:space="0" w:color="auto"/>
        <w:left w:val="none" w:sz="0" w:space="0" w:color="auto"/>
        <w:bottom w:val="none" w:sz="0" w:space="0" w:color="auto"/>
        <w:right w:val="none" w:sz="0" w:space="0" w:color="auto"/>
      </w:divBdr>
    </w:div>
    <w:div w:id="1460411991">
      <w:bodyDiv w:val="1"/>
      <w:marLeft w:val="0"/>
      <w:marRight w:val="0"/>
      <w:marTop w:val="0"/>
      <w:marBottom w:val="0"/>
      <w:divBdr>
        <w:top w:val="none" w:sz="0" w:space="0" w:color="auto"/>
        <w:left w:val="none" w:sz="0" w:space="0" w:color="auto"/>
        <w:bottom w:val="none" w:sz="0" w:space="0" w:color="auto"/>
        <w:right w:val="none" w:sz="0" w:space="0" w:color="auto"/>
      </w:divBdr>
    </w:div>
    <w:div w:id="1462378218">
      <w:bodyDiv w:val="1"/>
      <w:marLeft w:val="0"/>
      <w:marRight w:val="0"/>
      <w:marTop w:val="0"/>
      <w:marBottom w:val="0"/>
      <w:divBdr>
        <w:top w:val="none" w:sz="0" w:space="0" w:color="auto"/>
        <w:left w:val="none" w:sz="0" w:space="0" w:color="auto"/>
        <w:bottom w:val="none" w:sz="0" w:space="0" w:color="auto"/>
        <w:right w:val="none" w:sz="0" w:space="0" w:color="auto"/>
      </w:divBdr>
    </w:div>
    <w:div w:id="1465073805">
      <w:bodyDiv w:val="1"/>
      <w:marLeft w:val="0"/>
      <w:marRight w:val="0"/>
      <w:marTop w:val="0"/>
      <w:marBottom w:val="0"/>
      <w:divBdr>
        <w:top w:val="none" w:sz="0" w:space="0" w:color="auto"/>
        <w:left w:val="none" w:sz="0" w:space="0" w:color="auto"/>
        <w:bottom w:val="none" w:sz="0" w:space="0" w:color="auto"/>
        <w:right w:val="none" w:sz="0" w:space="0" w:color="auto"/>
      </w:divBdr>
    </w:div>
    <w:div w:id="1467357122">
      <w:bodyDiv w:val="1"/>
      <w:marLeft w:val="0"/>
      <w:marRight w:val="0"/>
      <w:marTop w:val="0"/>
      <w:marBottom w:val="0"/>
      <w:divBdr>
        <w:top w:val="none" w:sz="0" w:space="0" w:color="auto"/>
        <w:left w:val="none" w:sz="0" w:space="0" w:color="auto"/>
        <w:bottom w:val="none" w:sz="0" w:space="0" w:color="auto"/>
        <w:right w:val="none" w:sz="0" w:space="0" w:color="auto"/>
      </w:divBdr>
    </w:div>
    <w:div w:id="1468474562">
      <w:bodyDiv w:val="1"/>
      <w:marLeft w:val="0"/>
      <w:marRight w:val="0"/>
      <w:marTop w:val="0"/>
      <w:marBottom w:val="0"/>
      <w:divBdr>
        <w:top w:val="none" w:sz="0" w:space="0" w:color="auto"/>
        <w:left w:val="none" w:sz="0" w:space="0" w:color="auto"/>
        <w:bottom w:val="none" w:sz="0" w:space="0" w:color="auto"/>
        <w:right w:val="none" w:sz="0" w:space="0" w:color="auto"/>
      </w:divBdr>
    </w:div>
    <w:div w:id="1471094809">
      <w:bodyDiv w:val="1"/>
      <w:marLeft w:val="0"/>
      <w:marRight w:val="0"/>
      <w:marTop w:val="0"/>
      <w:marBottom w:val="0"/>
      <w:divBdr>
        <w:top w:val="none" w:sz="0" w:space="0" w:color="auto"/>
        <w:left w:val="none" w:sz="0" w:space="0" w:color="auto"/>
        <w:bottom w:val="none" w:sz="0" w:space="0" w:color="auto"/>
        <w:right w:val="none" w:sz="0" w:space="0" w:color="auto"/>
      </w:divBdr>
    </w:div>
    <w:div w:id="1473866292">
      <w:bodyDiv w:val="1"/>
      <w:marLeft w:val="0"/>
      <w:marRight w:val="0"/>
      <w:marTop w:val="0"/>
      <w:marBottom w:val="0"/>
      <w:divBdr>
        <w:top w:val="none" w:sz="0" w:space="0" w:color="auto"/>
        <w:left w:val="none" w:sz="0" w:space="0" w:color="auto"/>
        <w:bottom w:val="none" w:sz="0" w:space="0" w:color="auto"/>
        <w:right w:val="none" w:sz="0" w:space="0" w:color="auto"/>
      </w:divBdr>
    </w:div>
    <w:div w:id="1476070915">
      <w:bodyDiv w:val="1"/>
      <w:marLeft w:val="0"/>
      <w:marRight w:val="0"/>
      <w:marTop w:val="0"/>
      <w:marBottom w:val="0"/>
      <w:divBdr>
        <w:top w:val="none" w:sz="0" w:space="0" w:color="auto"/>
        <w:left w:val="none" w:sz="0" w:space="0" w:color="auto"/>
        <w:bottom w:val="none" w:sz="0" w:space="0" w:color="auto"/>
        <w:right w:val="none" w:sz="0" w:space="0" w:color="auto"/>
      </w:divBdr>
      <w:divsChild>
        <w:div w:id="1223833176">
          <w:marLeft w:val="0"/>
          <w:marRight w:val="0"/>
          <w:marTop w:val="0"/>
          <w:marBottom w:val="0"/>
          <w:divBdr>
            <w:top w:val="none" w:sz="0" w:space="0" w:color="auto"/>
            <w:left w:val="none" w:sz="0" w:space="0" w:color="auto"/>
            <w:bottom w:val="none" w:sz="0" w:space="0" w:color="auto"/>
            <w:right w:val="none" w:sz="0" w:space="0" w:color="auto"/>
          </w:divBdr>
          <w:divsChild>
            <w:div w:id="978850622">
              <w:marLeft w:val="0"/>
              <w:marRight w:val="0"/>
              <w:marTop w:val="0"/>
              <w:marBottom w:val="0"/>
              <w:divBdr>
                <w:top w:val="none" w:sz="0" w:space="0" w:color="auto"/>
                <w:left w:val="none" w:sz="0" w:space="0" w:color="auto"/>
                <w:bottom w:val="none" w:sz="0" w:space="0" w:color="auto"/>
                <w:right w:val="none" w:sz="0" w:space="0" w:color="auto"/>
              </w:divBdr>
              <w:divsChild>
                <w:div w:id="439683184">
                  <w:marLeft w:val="0"/>
                  <w:marRight w:val="0"/>
                  <w:marTop w:val="0"/>
                  <w:marBottom w:val="0"/>
                  <w:divBdr>
                    <w:top w:val="none" w:sz="0" w:space="0" w:color="auto"/>
                    <w:left w:val="none" w:sz="0" w:space="0" w:color="auto"/>
                    <w:bottom w:val="none" w:sz="0" w:space="0" w:color="auto"/>
                    <w:right w:val="none" w:sz="0" w:space="0" w:color="auto"/>
                  </w:divBdr>
                  <w:divsChild>
                    <w:div w:id="169045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6528568">
      <w:bodyDiv w:val="1"/>
      <w:marLeft w:val="0"/>
      <w:marRight w:val="0"/>
      <w:marTop w:val="0"/>
      <w:marBottom w:val="0"/>
      <w:divBdr>
        <w:top w:val="none" w:sz="0" w:space="0" w:color="auto"/>
        <w:left w:val="none" w:sz="0" w:space="0" w:color="auto"/>
        <w:bottom w:val="none" w:sz="0" w:space="0" w:color="auto"/>
        <w:right w:val="none" w:sz="0" w:space="0" w:color="auto"/>
      </w:divBdr>
    </w:div>
    <w:div w:id="1477450150">
      <w:bodyDiv w:val="1"/>
      <w:marLeft w:val="0"/>
      <w:marRight w:val="0"/>
      <w:marTop w:val="0"/>
      <w:marBottom w:val="0"/>
      <w:divBdr>
        <w:top w:val="none" w:sz="0" w:space="0" w:color="auto"/>
        <w:left w:val="none" w:sz="0" w:space="0" w:color="auto"/>
        <w:bottom w:val="none" w:sz="0" w:space="0" w:color="auto"/>
        <w:right w:val="none" w:sz="0" w:space="0" w:color="auto"/>
      </w:divBdr>
    </w:div>
    <w:div w:id="1480342303">
      <w:bodyDiv w:val="1"/>
      <w:marLeft w:val="0"/>
      <w:marRight w:val="0"/>
      <w:marTop w:val="0"/>
      <w:marBottom w:val="0"/>
      <w:divBdr>
        <w:top w:val="none" w:sz="0" w:space="0" w:color="auto"/>
        <w:left w:val="none" w:sz="0" w:space="0" w:color="auto"/>
        <w:bottom w:val="none" w:sz="0" w:space="0" w:color="auto"/>
        <w:right w:val="none" w:sz="0" w:space="0" w:color="auto"/>
      </w:divBdr>
    </w:div>
    <w:div w:id="1485779757">
      <w:bodyDiv w:val="1"/>
      <w:marLeft w:val="0"/>
      <w:marRight w:val="0"/>
      <w:marTop w:val="0"/>
      <w:marBottom w:val="0"/>
      <w:divBdr>
        <w:top w:val="none" w:sz="0" w:space="0" w:color="auto"/>
        <w:left w:val="none" w:sz="0" w:space="0" w:color="auto"/>
        <w:bottom w:val="none" w:sz="0" w:space="0" w:color="auto"/>
        <w:right w:val="none" w:sz="0" w:space="0" w:color="auto"/>
      </w:divBdr>
    </w:div>
    <w:div w:id="1494636288">
      <w:bodyDiv w:val="1"/>
      <w:marLeft w:val="0"/>
      <w:marRight w:val="0"/>
      <w:marTop w:val="0"/>
      <w:marBottom w:val="0"/>
      <w:divBdr>
        <w:top w:val="none" w:sz="0" w:space="0" w:color="auto"/>
        <w:left w:val="none" w:sz="0" w:space="0" w:color="auto"/>
        <w:bottom w:val="none" w:sz="0" w:space="0" w:color="auto"/>
        <w:right w:val="none" w:sz="0" w:space="0" w:color="auto"/>
      </w:divBdr>
    </w:div>
    <w:div w:id="1502811558">
      <w:bodyDiv w:val="1"/>
      <w:marLeft w:val="0"/>
      <w:marRight w:val="0"/>
      <w:marTop w:val="0"/>
      <w:marBottom w:val="0"/>
      <w:divBdr>
        <w:top w:val="none" w:sz="0" w:space="0" w:color="auto"/>
        <w:left w:val="none" w:sz="0" w:space="0" w:color="auto"/>
        <w:bottom w:val="none" w:sz="0" w:space="0" w:color="auto"/>
        <w:right w:val="none" w:sz="0" w:space="0" w:color="auto"/>
      </w:divBdr>
    </w:div>
    <w:div w:id="1503667294">
      <w:bodyDiv w:val="1"/>
      <w:marLeft w:val="0"/>
      <w:marRight w:val="0"/>
      <w:marTop w:val="0"/>
      <w:marBottom w:val="0"/>
      <w:divBdr>
        <w:top w:val="none" w:sz="0" w:space="0" w:color="auto"/>
        <w:left w:val="none" w:sz="0" w:space="0" w:color="auto"/>
        <w:bottom w:val="none" w:sz="0" w:space="0" w:color="auto"/>
        <w:right w:val="none" w:sz="0" w:space="0" w:color="auto"/>
      </w:divBdr>
    </w:div>
    <w:div w:id="1506940496">
      <w:bodyDiv w:val="1"/>
      <w:marLeft w:val="0"/>
      <w:marRight w:val="0"/>
      <w:marTop w:val="0"/>
      <w:marBottom w:val="0"/>
      <w:divBdr>
        <w:top w:val="none" w:sz="0" w:space="0" w:color="auto"/>
        <w:left w:val="none" w:sz="0" w:space="0" w:color="auto"/>
        <w:bottom w:val="none" w:sz="0" w:space="0" w:color="auto"/>
        <w:right w:val="none" w:sz="0" w:space="0" w:color="auto"/>
      </w:divBdr>
    </w:div>
    <w:div w:id="1508639472">
      <w:bodyDiv w:val="1"/>
      <w:marLeft w:val="0"/>
      <w:marRight w:val="0"/>
      <w:marTop w:val="0"/>
      <w:marBottom w:val="0"/>
      <w:divBdr>
        <w:top w:val="none" w:sz="0" w:space="0" w:color="auto"/>
        <w:left w:val="none" w:sz="0" w:space="0" w:color="auto"/>
        <w:bottom w:val="none" w:sz="0" w:space="0" w:color="auto"/>
        <w:right w:val="none" w:sz="0" w:space="0" w:color="auto"/>
      </w:divBdr>
    </w:div>
    <w:div w:id="1511871344">
      <w:bodyDiv w:val="1"/>
      <w:marLeft w:val="0"/>
      <w:marRight w:val="0"/>
      <w:marTop w:val="0"/>
      <w:marBottom w:val="0"/>
      <w:divBdr>
        <w:top w:val="none" w:sz="0" w:space="0" w:color="auto"/>
        <w:left w:val="none" w:sz="0" w:space="0" w:color="auto"/>
        <w:bottom w:val="none" w:sz="0" w:space="0" w:color="auto"/>
        <w:right w:val="none" w:sz="0" w:space="0" w:color="auto"/>
      </w:divBdr>
    </w:div>
    <w:div w:id="1512988652">
      <w:bodyDiv w:val="1"/>
      <w:marLeft w:val="0"/>
      <w:marRight w:val="0"/>
      <w:marTop w:val="0"/>
      <w:marBottom w:val="0"/>
      <w:divBdr>
        <w:top w:val="none" w:sz="0" w:space="0" w:color="auto"/>
        <w:left w:val="none" w:sz="0" w:space="0" w:color="auto"/>
        <w:bottom w:val="none" w:sz="0" w:space="0" w:color="auto"/>
        <w:right w:val="none" w:sz="0" w:space="0" w:color="auto"/>
      </w:divBdr>
    </w:div>
    <w:div w:id="1513182383">
      <w:bodyDiv w:val="1"/>
      <w:marLeft w:val="0"/>
      <w:marRight w:val="0"/>
      <w:marTop w:val="0"/>
      <w:marBottom w:val="0"/>
      <w:divBdr>
        <w:top w:val="none" w:sz="0" w:space="0" w:color="auto"/>
        <w:left w:val="none" w:sz="0" w:space="0" w:color="auto"/>
        <w:bottom w:val="none" w:sz="0" w:space="0" w:color="auto"/>
        <w:right w:val="none" w:sz="0" w:space="0" w:color="auto"/>
      </w:divBdr>
    </w:div>
    <w:div w:id="1513759446">
      <w:bodyDiv w:val="1"/>
      <w:marLeft w:val="0"/>
      <w:marRight w:val="0"/>
      <w:marTop w:val="0"/>
      <w:marBottom w:val="0"/>
      <w:divBdr>
        <w:top w:val="none" w:sz="0" w:space="0" w:color="auto"/>
        <w:left w:val="none" w:sz="0" w:space="0" w:color="auto"/>
        <w:bottom w:val="none" w:sz="0" w:space="0" w:color="auto"/>
        <w:right w:val="none" w:sz="0" w:space="0" w:color="auto"/>
      </w:divBdr>
    </w:div>
    <w:div w:id="1520505612">
      <w:bodyDiv w:val="1"/>
      <w:marLeft w:val="0"/>
      <w:marRight w:val="0"/>
      <w:marTop w:val="0"/>
      <w:marBottom w:val="0"/>
      <w:divBdr>
        <w:top w:val="none" w:sz="0" w:space="0" w:color="auto"/>
        <w:left w:val="none" w:sz="0" w:space="0" w:color="auto"/>
        <w:bottom w:val="none" w:sz="0" w:space="0" w:color="auto"/>
        <w:right w:val="none" w:sz="0" w:space="0" w:color="auto"/>
      </w:divBdr>
    </w:div>
    <w:div w:id="1529640920">
      <w:bodyDiv w:val="1"/>
      <w:marLeft w:val="0"/>
      <w:marRight w:val="0"/>
      <w:marTop w:val="0"/>
      <w:marBottom w:val="0"/>
      <w:divBdr>
        <w:top w:val="none" w:sz="0" w:space="0" w:color="auto"/>
        <w:left w:val="none" w:sz="0" w:space="0" w:color="auto"/>
        <w:bottom w:val="none" w:sz="0" w:space="0" w:color="auto"/>
        <w:right w:val="none" w:sz="0" w:space="0" w:color="auto"/>
      </w:divBdr>
    </w:div>
    <w:div w:id="1530991053">
      <w:bodyDiv w:val="1"/>
      <w:marLeft w:val="0"/>
      <w:marRight w:val="0"/>
      <w:marTop w:val="0"/>
      <w:marBottom w:val="0"/>
      <w:divBdr>
        <w:top w:val="none" w:sz="0" w:space="0" w:color="auto"/>
        <w:left w:val="none" w:sz="0" w:space="0" w:color="auto"/>
        <w:bottom w:val="none" w:sz="0" w:space="0" w:color="auto"/>
        <w:right w:val="none" w:sz="0" w:space="0" w:color="auto"/>
      </w:divBdr>
    </w:div>
    <w:div w:id="1531987616">
      <w:bodyDiv w:val="1"/>
      <w:marLeft w:val="0"/>
      <w:marRight w:val="0"/>
      <w:marTop w:val="0"/>
      <w:marBottom w:val="0"/>
      <w:divBdr>
        <w:top w:val="none" w:sz="0" w:space="0" w:color="auto"/>
        <w:left w:val="none" w:sz="0" w:space="0" w:color="auto"/>
        <w:bottom w:val="none" w:sz="0" w:space="0" w:color="auto"/>
        <w:right w:val="none" w:sz="0" w:space="0" w:color="auto"/>
      </w:divBdr>
    </w:div>
    <w:div w:id="1540629743">
      <w:bodyDiv w:val="1"/>
      <w:marLeft w:val="0"/>
      <w:marRight w:val="0"/>
      <w:marTop w:val="0"/>
      <w:marBottom w:val="0"/>
      <w:divBdr>
        <w:top w:val="none" w:sz="0" w:space="0" w:color="auto"/>
        <w:left w:val="none" w:sz="0" w:space="0" w:color="auto"/>
        <w:bottom w:val="none" w:sz="0" w:space="0" w:color="auto"/>
        <w:right w:val="none" w:sz="0" w:space="0" w:color="auto"/>
      </w:divBdr>
    </w:div>
    <w:div w:id="1543441711">
      <w:bodyDiv w:val="1"/>
      <w:marLeft w:val="0"/>
      <w:marRight w:val="0"/>
      <w:marTop w:val="0"/>
      <w:marBottom w:val="0"/>
      <w:divBdr>
        <w:top w:val="none" w:sz="0" w:space="0" w:color="auto"/>
        <w:left w:val="none" w:sz="0" w:space="0" w:color="auto"/>
        <w:bottom w:val="none" w:sz="0" w:space="0" w:color="auto"/>
        <w:right w:val="none" w:sz="0" w:space="0" w:color="auto"/>
      </w:divBdr>
    </w:div>
    <w:div w:id="1543861972">
      <w:bodyDiv w:val="1"/>
      <w:marLeft w:val="0"/>
      <w:marRight w:val="0"/>
      <w:marTop w:val="0"/>
      <w:marBottom w:val="0"/>
      <w:divBdr>
        <w:top w:val="none" w:sz="0" w:space="0" w:color="auto"/>
        <w:left w:val="none" w:sz="0" w:space="0" w:color="auto"/>
        <w:bottom w:val="none" w:sz="0" w:space="0" w:color="auto"/>
        <w:right w:val="none" w:sz="0" w:space="0" w:color="auto"/>
      </w:divBdr>
    </w:div>
    <w:div w:id="1546209745">
      <w:bodyDiv w:val="1"/>
      <w:marLeft w:val="0"/>
      <w:marRight w:val="0"/>
      <w:marTop w:val="0"/>
      <w:marBottom w:val="0"/>
      <w:divBdr>
        <w:top w:val="none" w:sz="0" w:space="0" w:color="auto"/>
        <w:left w:val="none" w:sz="0" w:space="0" w:color="auto"/>
        <w:bottom w:val="none" w:sz="0" w:space="0" w:color="auto"/>
        <w:right w:val="none" w:sz="0" w:space="0" w:color="auto"/>
      </w:divBdr>
    </w:div>
    <w:div w:id="1555501671">
      <w:bodyDiv w:val="1"/>
      <w:marLeft w:val="0"/>
      <w:marRight w:val="0"/>
      <w:marTop w:val="0"/>
      <w:marBottom w:val="0"/>
      <w:divBdr>
        <w:top w:val="none" w:sz="0" w:space="0" w:color="auto"/>
        <w:left w:val="none" w:sz="0" w:space="0" w:color="auto"/>
        <w:bottom w:val="none" w:sz="0" w:space="0" w:color="auto"/>
        <w:right w:val="none" w:sz="0" w:space="0" w:color="auto"/>
      </w:divBdr>
      <w:divsChild>
        <w:div w:id="1864786006">
          <w:marLeft w:val="0"/>
          <w:marRight w:val="0"/>
          <w:marTop w:val="0"/>
          <w:marBottom w:val="0"/>
          <w:divBdr>
            <w:top w:val="none" w:sz="0" w:space="0" w:color="auto"/>
            <w:left w:val="none" w:sz="0" w:space="0" w:color="auto"/>
            <w:bottom w:val="none" w:sz="0" w:space="0" w:color="auto"/>
            <w:right w:val="none" w:sz="0" w:space="0" w:color="auto"/>
          </w:divBdr>
          <w:divsChild>
            <w:div w:id="187029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963628">
      <w:bodyDiv w:val="1"/>
      <w:marLeft w:val="0"/>
      <w:marRight w:val="0"/>
      <w:marTop w:val="0"/>
      <w:marBottom w:val="0"/>
      <w:divBdr>
        <w:top w:val="none" w:sz="0" w:space="0" w:color="auto"/>
        <w:left w:val="none" w:sz="0" w:space="0" w:color="auto"/>
        <w:bottom w:val="none" w:sz="0" w:space="0" w:color="auto"/>
        <w:right w:val="none" w:sz="0" w:space="0" w:color="auto"/>
      </w:divBdr>
    </w:div>
    <w:div w:id="1564634654">
      <w:bodyDiv w:val="1"/>
      <w:marLeft w:val="0"/>
      <w:marRight w:val="0"/>
      <w:marTop w:val="0"/>
      <w:marBottom w:val="0"/>
      <w:divBdr>
        <w:top w:val="none" w:sz="0" w:space="0" w:color="auto"/>
        <w:left w:val="none" w:sz="0" w:space="0" w:color="auto"/>
        <w:bottom w:val="none" w:sz="0" w:space="0" w:color="auto"/>
        <w:right w:val="none" w:sz="0" w:space="0" w:color="auto"/>
      </w:divBdr>
    </w:div>
    <w:div w:id="1566136897">
      <w:bodyDiv w:val="1"/>
      <w:marLeft w:val="0"/>
      <w:marRight w:val="0"/>
      <w:marTop w:val="0"/>
      <w:marBottom w:val="0"/>
      <w:divBdr>
        <w:top w:val="none" w:sz="0" w:space="0" w:color="auto"/>
        <w:left w:val="none" w:sz="0" w:space="0" w:color="auto"/>
        <w:bottom w:val="none" w:sz="0" w:space="0" w:color="auto"/>
        <w:right w:val="none" w:sz="0" w:space="0" w:color="auto"/>
      </w:divBdr>
    </w:div>
    <w:div w:id="1569071457">
      <w:bodyDiv w:val="1"/>
      <w:marLeft w:val="0"/>
      <w:marRight w:val="0"/>
      <w:marTop w:val="0"/>
      <w:marBottom w:val="0"/>
      <w:divBdr>
        <w:top w:val="none" w:sz="0" w:space="0" w:color="auto"/>
        <w:left w:val="none" w:sz="0" w:space="0" w:color="auto"/>
        <w:bottom w:val="none" w:sz="0" w:space="0" w:color="auto"/>
        <w:right w:val="none" w:sz="0" w:space="0" w:color="auto"/>
      </w:divBdr>
    </w:div>
    <w:div w:id="1571191490">
      <w:bodyDiv w:val="1"/>
      <w:marLeft w:val="0"/>
      <w:marRight w:val="0"/>
      <w:marTop w:val="0"/>
      <w:marBottom w:val="0"/>
      <w:divBdr>
        <w:top w:val="none" w:sz="0" w:space="0" w:color="auto"/>
        <w:left w:val="none" w:sz="0" w:space="0" w:color="auto"/>
        <w:bottom w:val="none" w:sz="0" w:space="0" w:color="auto"/>
        <w:right w:val="none" w:sz="0" w:space="0" w:color="auto"/>
      </w:divBdr>
    </w:div>
    <w:div w:id="1571384742">
      <w:bodyDiv w:val="1"/>
      <w:marLeft w:val="0"/>
      <w:marRight w:val="0"/>
      <w:marTop w:val="0"/>
      <w:marBottom w:val="0"/>
      <w:divBdr>
        <w:top w:val="none" w:sz="0" w:space="0" w:color="auto"/>
        <w:left w:val="none" w:sz="0" w:space="0" w:color="auto"/>
        <w:bottom w:val="none" w:sz="0" w:space="0" w:color="auto"/>
        <w:right w:val="none" w:sz="0" w:space="0" w:color="auto"/>
      </w:divBdr>
    </w:div>
    <w:div w:id="1572698150">
      <w:bodyDiv w:val="1"/>
      <w:marLeft w:val="0"/>
      <w:marRight w:val="0"/>
      <w:marTop w:val="0"/>
      <w:marBottom w:val="0"/>
      <w:divBdr>
        <w:top w:val="none" w:sz="0" w:space="0" w:color="auto"/>
        <w:left w:val="none" w:sz="0" w:space="0" w:color="auto"/>
        <w:bottom w:val="none" w:sz="0" w:space="0" w:color="auto"/>
        <w:right w:val="none" w:sz="0" w:space="0" w:color="auto"/>
      </w:divBdr>
    </w:div>
    <w:div w:id="1574051148">
      <w:bodyDiv w:val="1"/>
      <w:marLeft w:val="0"/>
      <w:marRight w:val="0"/>
      <w:marTop w:val="0"/>
      <w:marBottom w:val="0"/>
      <w:divBdr>
        <w:top w:val="none" w:sz="0" w:space="0" w:color="auto"/>
        <w:left w:val="none" w:sz="0" w:space="0" w:color="auto"/>
        <w:bottom w:val="none" w:sz="0" w:space="0" w:color="auto"/>
        <w:right w:val="none" w:sz="0" w:space="0" w:color="auto"/>
      </w:divBdr>
    </w:div>
    <w:div w:id="1577859575">
      <w:bodyDiv w:val="1"/>
      <w:marLeft w:val="0"/>
      <w:marRight w:val="0"/>
      <w:marTop w:val="0"/>
      <w:marBottom w:val="0"/>
      <w:divBdr>
        <w:top w:val="none" w:sz="0" w:space="0" w:color="auto"/>
        <w:left w:val="none" w:sz="0" w:space="0" w:color="auto"/>
        <w:bottom w:val="none" w:sz="0" w:space="0" w:color="auto"/>
        <w:right w:val="none" w:sz="0" w:space="0" w:color="auto"/>
      </w:divBdr>
    </w:div>
    <w:div w:id="1581021068">
      <w:bodyDiv w:val="1"/>
      <w:marLeft w:val="0"/>
      <w:marRight w:val="0"/>
      <w:marTop w:val="0"/>
      <w:marBottom w:val="0"/>
      <w:divBdr>
        <w:top w:val="none" w:sz="0" w:space="0" w:color="auto"/>
        <w:left w:val="none" w:sz="0" w:space="0" w:color="auto"/>
        <w:bottom w:val="none" w:sz="0" w:space="0" w:color="auto"/>
        <w:right w:val="none" w:sz="0" w:space="0" w:color="auto"/>
      </w:divBdr>
    </w:div>
    <w:div w:id="1588418597">
      <w:bodyDiv w:val="1"/>
      <w:marLeft w:val="0"/>
      <w:marRight w:val="0"/>
      <w:marTop w:val="0"/>
      <w:marBottom w:val="0"/>
      <w:divBdr>
        <w:top w:val="none" w:sz="0" w:space="0" w:color="auto"/>
        <w:left w:val="none" w:sz="0" w:space="0" w:color="auto"/>
        <w:bottom w:val="none" w:sz="0" w:space="0" w:color="auto"/>
        <w:right w:val="none" w:sz="0" w:space="0" w:color="auto"/>
      </w:divBdr>
      <w:divsChild>
        <w:div w:id="1603492779">
          <w:marLeft w:val="0"/>
          <w:marRight w:val="0"/>
          <w:marTop w:val="0"/>
          <w:marBottom w:val="0"/>
          <w:divBdr>
            <w:top w:val="none" w:sz="0" w:space="0" w:color="auto"/>
            <w:left w:val="none" w:sz="0" w:space="0" w:color="auto"/>
            <w:bottom w:val="none" w:sz="0" w:space="0" w:color="auto"/>
            <w:right w:val="none" w:sz="0" w:space="0" w:color="auto"/>
          </w:divBdr>
          <w:divsChild>
            <w:div w:id="150308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86899">
      <w:bodyDiv w:val="1"/>
      <w:marLeft w:val="0"/>
      <w:marRight w:val="0"/>
      <w:marTop w:val="0"/>
      <w:marBottom w:val="0"/>
      <w:divBdr>
        <w:top w:val="none" w:sz="0" w:space="0" w:color="auto"/>
        <w:left w:val="none" w:sz="0" w:space="0" w:color="auto"/>
        <w:bottom w:val="none" w:sz="0" w:space="0" w:color="auto"/>
        <w:right w:val="none" w:sz="0" w:space="0" w:color="auto"/>
      </w:divBdr>
    </w:div>
    <w:div w:id="1597522154">
      <w:bodyDiv w:val="1"/>
      <w:marLeft w:val="0"/>
      <w:marRight w:val="0"/>
      <w:marTop w:val="0"/>
      <w:marBottom w:val="0"/>
      <w:divBdr>
        <w:top w:val="none" w:sz="0" w:space="0" w:color="auto"/>
        <w:left w:val="none" w:sz="0" w:space="0" w:color="auto"/>
        <w:bottom w:val="none" w:sz="0" w:space="0" w:color="auto"/>
        <w:right w:val="none" w:sz="0" w:space="0" w:color="auto"/>
      </w:divBdr>
    </w:div>
    <w:div w:id="1598173079">
      <w:bodyDiv w:val="1"/>
      <w:marLeft w:val="0"/>
      <w:marRight w:val="0"/>
      <w:marTop w:val="0"/>
      <w:marBottom w:val="0"/>
      <w:divBdr>
        <w:top w:val="none" w:sz="0" w:space="0" w:color="auto"/>
        <w:left w:val="none" w:sz="0" w:space="0" w:color="auto"/>
        <w:bottom w:val="none" w:sz="0" w:space="0" w:color="auto"/>
        <w:right w:val="none" w:sz="0" w:space="0" w:color="auto"/>
      </w:divBdr>
    </w:div>
    <w:div w:id="1609967250">
      <w:bodyDiv w:val="1"/>
      <w:marLeft w:val="0"/>
      <w:marRight w:val="0"/>
      <w:marTop w:val="0"/>
      <w:marBottom w:val="0"/>
      <w:divBdr>
        <w:top w:val="none" w:sz="0" w:space="0" w:color="auto"/>
        <w:left w:val="none" w:sz="0" w:space="0" w:color="auto"/>
        <w:bottom w:val="none" w:sz="0" w:space="0" w:color="auto"/>
        <w:right w:val="none" w:sz="0" w:space="0" w:color="auto"/>
      </w:divBdr>
    </w:div>
    <w:div w:id="1612130929">
      <w:bodyDiv w:val="1"/>
      <w:marLeft w:val="0"/>
      <w:marRight w:val="0"/>
      <w:marTop w:val="0"/>
      <w:marBottom w:val="0"/>
      <w:divBdr>
        <w:top w:val="none" w:sz="0" w:space="0" w:color="auto"/>
        <w:left w:val="none" w:sz="0" w:space="0" w:color="auto"/>
        <w:bottom w:val="none" w:sz="0" w:space="0" w:color="auto"/>
        <w:right w:val="none" w:sz="0" w:space="0" w:color="auto"/>
      </w:divBdr>
    </w:div>
    <w:div w:id="1619337910">
      <w:bodyDiv w:val="1"/>
      <w:marLeft w:val="0"/>
      <w:marRight w:val="0"/>
      <w:marTop w:val="0"/>
      <w:marBottom w:val="0"/>
      <w:divBdr>
        <w:top w:val="none" w:sz="0" w:space="0" w:color="auto"/>
        <w:left w:val="none" w:sz="0" w:space="0" w:color="auto"/>
        <w:bottom w:val="none" w:sz="0" w:space="0" w:color="auto"/>
        <w:right w:val="none" w:sz="0" w:space="0" w:color="auto"/>
      </w:divBdr>
    </w:div>
    <w:div w:id="1629159764">
      <w:bodyDiv w:val="1"/>
      <w:marLeft w:val="0"/>
      <w:marRight w:val="0"/>
      <w:marTop w:val="0"/>
      <w:marBottom w:val="0"/>
      <w:divBdr>
        <w:top w:val="none" w:sz="0" w:space="0" w:color="auto"/>
        <w:left w:val="none" w:sz="0" w:space="0" w:color="auto"/>
        <w:bottom w:val="none" w:sz="0" w:space="0" w:color="auto"/>
        <w:right w:val="none" w:sz="0" w:space="0" w:color="auto"/>
      </w:divBdr>
    </w:div>
    <w:div w:id="1631134098">
      <w:bodyDiv w:val="1"/>
      <w:marLeft w:val="0"/>
      <w:marRight w:val="0"/>
      <w:marTop w:val="0"/>
      <w:marBottom w:val="0"/>
      <w:divBdr>
        <w:top w:val="none" w:sz="0" w:space="0" w:color="auto"/>
        <w:left w:val="none" w:sz="0" w:space="0" w:color="auto"/>
        <w:bottom w:val="none" w:sz="0" w:space="0" w:color="auto"/>
        <w:right w:val="none" w:sz="0" w:space="0" w:color="auto"/>
      </w:divBdr>
    </w:div>
    <w:div w:id="1631591680">
      <w:bodyDiv w:val="1"/>
      <w:marLeft w:val="0"/>
      <w:marRight w:val="0"/>
      <w:marTop w:val="0"/>
      <w:marBottom w:val="0"/>
      <w:divBdr>
        <w:top w:val="none" w:sz="0" w:space="0" w:color="auto"/>
        <w:left w:val="none" w:sz="0" w:space="0" w:color="auto"/>
        <w:bottom w:val="none" w:sz="0" w:space="0" w:color="auto"/>
        <w:right w:val="none" w:sz="0" w:space="0" w:color="auto"/>
      </w:divBdr>
    </w:div>
    <w:div w:id="1634366837">
      <w:bodyDiv w:val="1"/>
      <w:marLeft w:val="0"/>
      <w:marRight w:val="0"/>
      <w:marTop w:val="0"/>
      <w:marBottom w:val="0"/>
      <w:divBdr>
        <w:top w:val="none" w:sz="0" w:space="0" w:color="auto"/>
        <w:left w:val="none" w:sz="0" w:space="0" w:color="auto"/>
        <w:bottom w:val="none" w:sz="0" w:space="0" w:color="auto"/>
        <w:right w:val="none" w:sz="0" w:space="0" w:color="auto"/>
      </w:divBdr>
    </w:div>
    <w:div w:id="1638953976">
      <w:bodyDiv w:val="1"/>
      <w:marLeft w:val="0"/>
      <w:marRight w:val="0"/>
      <w:marTop w:val="0"/>
      <w:marBottom w:val="0"/>
      <w:divBdr>
        <w:top w:val="none" w:sz="0" w:space="0" w:color="auto"/>
        <w:left w:val="none" w:sz="0" w:space="0" w:color="auto"/>
        <w:bottom w:val="none" w:sz="0" w:space="0" w:color="auto"/>
        <w:right w:val="none" w:sz="0" w:space="0" w:color="auto"/>
      </w:divBdr>
    </w:div>
    <w:div w:id="1642075938">
      <w:bodyDiv w:val="1"/>
      <w:marLeft w:val="0"/>
      <w:marRight w:val="0"/>
      <w:marTop w:val="0"/>
      <w:marBottom w:val="0"/>
      <w:divBdr>
        <w:top w:val="none" w:sz="0" w:space="0" w:color="auto"/>
        <w:left w:val="none" w:sz="0" w:space="0" w:color="auto"/>
        <w:bottom w:val="none" w:sz="0" w:space="0" w:color="auto"/>
        <w:right w:val="none" w:sz="0" w:space="0" w:color="auto"/>
      </w:divBdr>
    </w:div>
    <w:div w:id="1648625273">
      <w:bodyDiv w:val="1"/>
      <w:marLeft w:val="0"/>
      <w:marRight w:val="0"/>
      <w:marTop w:val="0"/>
      <w:marBottom w:val="0"/>
      <w:divBdr>
        <w:top w:val="none" w:sz="0" w:space="0" w:color="auto"/>
        <w:left w:val="none" w:sz="0" w:space="0" w:color="auto"/>
        <w:bottom w:val="none" w:sz="0" w:space="0" w:color="auto"/>
        <w:right w:val="none" w:sz="0" w:space="0" w:color="auto"/>
      </w:divBdr>
    </w:div>
    <w:div w:id="1652053843">
      <w:bodyDiv w:val="1"/>
      <w:marLeft w:val="0"/>
      <w:marRight w:val="0"/>
      <w:marTop w:val="0"/>
      <w:marBottom w:val="0"/>
      <w:divBdr>
        <w:top w:val="none" w:sz="0" w:space="0" w:color="auto"/>
        <w:left w:val="none" w:sz="0" w:space="0" w:color="auto"/>
        <w:bottom w:val="none" w:sz="0" w:space="0" w:color="auto"/>
        <w:right w:val="none" w:sz="0" w:space="0" w:color="auto"/>
      </w:divBdr>
    </w:div>
    <w:div w:id="1658263138">
      <w:bodyDiv w:val="1"/>
      <w:marLeft w:val="0"/>
      <w:marRight w:val="0"/>
      <w:marTop w:val="0"/>
      <w:marBottom w:val="0"/>
      <w:divBdr>
        <w:top w:val="none" w:sz="0" w:space="0" w:color="auto"/>
        <w:left w:val="none" w:sz="0" w:space="0" w:color="auto"/>
        <w:bottom w:val="none" w:sz="0" w:space="0" w:color="auto"/>
        <w:right w:val="none" w:sz="0" w:space="0" w:color="auto"/>
      </w:divBdr>
    </w:div>
    <w:div w:id="1659574603">
      <w:bodyDiv w:val="1"/>
      <w:marLeft w:val="0"/>
      <w:marRight w:val="0"/>
      <w:marTop w:val="0"/>
      <w:marBottom w:val="0"/>
      <w:divBdr>
        <w:top w:val="none" w:sz="0" w:space="0" w:color="auto"/>
        <w:left w:val="none" w:sz="0" w:space="0" w:color="auto"/>
        <w:bottom w:val="none" w:sz="0" w:space="0" w:color="auto"/>
        <w:right w:val="none" w:sz="0" w:space="0" w:color="auto"/>
      </w:divBdr>
    </w:div>
    <w:div w:id="1659772002">
      <w:bodyDiv w:val="1"/>
      <w:marLeft w:val="0"/>
      <w:marRight w:val="0"/>
      <w:marTop w:val="0"/>
      <w:marBottom w:val="0"/>
      <w:divBdr>
        <w:top w:val="none" w:sz="0" w:space="0" w:color="auto"/>
        <w:left w:val="none" w:sz="0" w:space="0" w:color="auto"/>
        <w:bottom w:val="none" w:sz="0" w:space="0" w:color="auto"/>
        <w:right w:val="none" w:sz="0" w:space="0" w:color="auto"/>
      </w:divBdr>
    </w:div>
    <w:div w:id="1660034380">
      <w:bodyDiv w:val="1"/>
      <w:marLeft w:val="0"/>
      <w:marRight w:val="0"/>
      <w:marTop w:val="0"/>
      <w:marBottom w:val="0"/>
      <w:divBdr>
        <w:top w:val="none" w:sz="0" w:space="0" w:color="auto"/>
        <w:left w:val="none" w:sz="0" w:space="0" w:color="auto"/>
        <w:bottom w:val="none" w:sz="0" w:space="0" w:color="auto"/>
        <w:right w:val="none" w:sz="0" w:space="0" w:color="auto"/>
      </w:divBdr>
    </w:div>
    <w:div w:id="1660116283">
      <w:bodyDiv w:val="1"/>
      <w:marLeft w:val="0"/>
      <w:marRight w:val="0"/>
      <w:marTop w:val="0"/>
      <w:marBottom w:val="0"/>
      <w:divBdr>
        <w:top w:val="none" w:sz="0" w:space="0" w:color="auto"/>
        <w:left w:val="none" w:sz="0" w:space="0" w:color="auto"/>
        <w:bottom w:val="none" w:sz="0" w:space="0" w:color="auto"/>
        <w:right w:val="none" w:sz="0" w:space="0" w:color="auto"/>
      </w:divBdr>
    </w:div>
    <w:div w:id="1668433608">
      <w:bodyDiv w:val="1"/>
      <w:marLeft w:val="0"/>
      <w:marRight w:val="0"/>
      <w:marTop w:val="0"/>
      <w:marBottom w:val="0"/>
      <w:divBdr>
        <w:top w:val="none" w:sz="0" w:space="0" w:color="auto"/>
        <w:left w:val="none" w:sz="0" w:space="0" w:color="auto"/>
        <w:bottom w:val="none" w:sz="0" w:space="0" w:color="auto"/>
        <w:right w:val="none" w:sz="0" w:space="0" w:color="auto"/>
      </w:divBdr>
    </w:div>
    <w:div w:id="1669361720">
      <w:bodyDiv w:val="1"/>
      <w:marLeft w:val="0"/>
      <w:marRight w:val="0"/>
      <w:marTop w:val="0"/>
      <w:marBottom w:val="0"/>
      <w:divBdr>
        <w:top w:val="none" w:sz="0" w:space="0" w:color="auto"/>
        <w:left w:val="none" w:sz="0" w:space="0" w:color="auto"/>
        <w:bottom w:val="none" w:sz="0" w:space="0" w:color="auto"/>
        <w:right w:val="none" w:sz="0" w:space="0" w:color="auto"/>
      </w:divBdr>
    </w:div>
    <w:div w:id="1672561313">
      <w:bodyDiv w:val="1"/>
      <w:marLeft w:val="0"/>
      <w:marRight w:val="0"/>
      <w:marTop w:val="0"/>
      <w:marBottom w:val="0"/>
      <w:divBdr>
        <w:top w:val="none" w:sz="0" w:space="0" w:color="auto"/>
        <w:left w:val="none" w:sz="0" w:space="0" w:color="auto"/>
        <w:bottom w:val="none" w:sz="0" w:space="0" w:color="auto"/>
        <w:right w:val="none" w:sz="0" w:space="0" w:color="auto"/>
      </w:divBdr>
    </w:div>
    <w:div w:id="1676224237">
      <w:bodyDiv w:val="1"/>
      <w:marLeft w:val="0"/>
      <w:marRight w:val="0"/>
      <w:marTop w:val="0"/>
      <w:marBottom w:val="0"/>
      <w:divBdr>
        <w:top w:val="none" w:sz="0" w:space="0" w:color="auto"/>
        <w:left w:val="none" w:sz="0" w:space="0" w:color="auto"/>
        <w:bottom w:val="none" w:sz="0" w:space="0" w:color="auto"/>
        <w:right w:val="none" w:sz="0" w:space="0" w:color="auto"/>
      </w:divBdr>
    </w:div>
    <w:div w:id="1677074544">
      <w:bodyDiv w:val="1"/>
      <w:marLeft w:val="0"/>
      <w:marRight w:val="0"/>
      <w:marTop w:val="0"/>
      <w:marBottom w:val="0"/>
      <w:divBdr>
        <w:top w:val="none" w:sz="0" w:space="0" w:color="auto"/>
        <w:left w:val="none" w:sz="0" w:space="0" w:color="auto"/>
        <w:bottom w:val="none" w:sz="0" w:space="0" w:color="auto"/>
        <w:right w:val="none" w:sz="0" w:space="0" w:color="auto"/>
      </w:divBdr>
    </w:div>
    <w:div w:id="1682197490">
      <w:bodyDiv w:val="1"/>
      <w:marLeft w:val="0"/>
      <w:marRight w:val="0"/>
      <w:marTop w:val="0"/>
      <w:marBottom w:val="0"/>
      <w:divBdr>
        <w:top w:val="none" w:sz="0" w:space="0" w:color="auto"/>
        <w:left w:val="none" w:sz="0" w:space="0" w:color="auto"/>
        <w:bottom w:val="none" w:sz="0" w:space="0" w:color="auto"/>
        <w:right w:val="none" w:sz="0" w:space="0" w:color="auto"/>
      </w:divBdr>
    </w:div>
    <w:div w:id="1695643659">
      <w:bodyDiv w:val="1"/>
      <w:marLeft w:val="0"/>
      <w:marRight w:val="0"/>
      <w:marTop w:val="0"/>
      <w:marBottom w:val="0"/>
      <w:divBdr>
        <w:top w:val="none" w:sz="0" w:space="0" w:color="auto"/>
        <w:left w:val="none" w:sz="0" w:space="0" w:color="auto"/>
        <w:bottom w:val="none" w:sz="0" w:space="0" w:color="auto"/>
        <w:right w:val="none" w:sz="0" w:space="0" w:color="auto"/>
      </w:divBdr>
    </w:div>
    <w:div w:id="1699427402">
      <w:bodyDiv w:val="1"/>
      <w:marLeft w:val="0"/>
      <w:marRight w:val="0"/>
      <w:marTop w:val="0"/>
      <w:marBottom w:val="0"/>
      <w:divBdr>
        <w:top w:val="none" w:sz="0" w:space="0" w:color="auto"/>
        <w:left w:val="none" w:sz="0" w:space="0" w:color="auto"/>
        <w:bottom w:val="none" w:sz="0" w:space="0" w:color="auto"/>
        <w:right w:val="none" w:sz="0" w:space="0" w:color="auto"/>
      </w:divBdr>
    </w:div>
    <w:div w:id="1700542417">
      <w:bodyDiv w:val="1"/>
      <w:marLeft w:val="0"/>
      <w:marRight w:val="0"/>
      <w:marTop w:val="0"/>
      <w:marBottom w:val="0"/>
      <w:divBdr>
        <w:top w:val="none" w:sz="0" w:space="0" w:color="auto"/>
        <w:left w:val="none" w:sz="0" w:space="0" w:color="auto"/>
        <w:bottom w:val="none" w:sz="0" w:space="0" w:color="auto"/>
        <w:right w:val="none" w:sz="0" w:space="0" w:color="auto"/>
      </w:divBdr>
    </w:div>
    <w:div w:id="1708946012">
      <w:bodyDiv w:val="1"/>
      <w:marLeft w:val="0"/>
      <w:marRight w:val="0"/>
      <w:marTop w:val="0"/>
      <w:marBottom w:val="0"/>
      <w:divBdr>
        <w:top w:val="none" w:sz="0" w:space="0" w:color="auto"/>
        <w:left w:val="none" w:sz="0" w:space="0" w:color="auto"/>
        <w:bottom w:val="none" w:sz="0" w:space="0" w:color="auto"/>
        <w:right w:val="none" w:sz="0" w:space="0" w:color="auto"/>
      </w:divBdr>
    </w:div>
    <w:div w:id="1713186691">
      <w:bodyDiv w:val="1"/>
      <w:marLeft w:val="0"/>
      <w:marRight w:val="0"/>
      <w:marTop w:val="0"/>
      <w:marBottom w:val="0"/>
      <w:divBdr>
        <w:top w:val="none" w:sz="0" w:space="0" w:color="auto"/>
        <w:left w:val="none" w:sz="0" w:space="0" w:color="auto"/>
        <w:bottom w:val="none" w:sz="0" w:space="0" w:color="auto"/>
        <w:right w:val="none" w:sz="0" w:space="0" w:color="auto"/>
      </w:divBdr>
    </w:div>
    <w:div w:id="1720787515">
      <w:bodyDiv w:val="1"/>
      <w:marLeft w:val="0"/>
      <w:marRight w:val="0"/>
      <w:marTop w:val="0"/>
      <w:marBottom w:val="0"/>
      <w:divBdr>
        <w:top w:val="none" w:sz="0" w:space="0" w:color="auto"/>
        <w:left w:val="none" w:sz="0" w:space="0" w:color="auto"/>
        <w:bottom w:val="none" w:sz="0" w:space="0" w:color="auto"/>
        <w:right w:val="none" w:sz="0" w:space="0" w:color="auto"/>
      </w:divBdr>
    </w:div>
    <w:div w:id="1725180598">
      <w:bodyDiv w:val="1"/>
      <w:marLeft w:val="0"/>
      <w:marRight w:val="0"/>
      <w:marTop w:val="0"/>
      <w:marBottom w:val="0"/>
      <w:divBdr>
        <w:top w:val="none" w:sz="0" w:space="0" w:color="auto"/>
        <w:left w:val="none" w:sz="0" w:space="0" w:color="auto"/>
        <w:bottom w:val="none" w:sz="0" w:space="0" w:color="auto"/>
        <w:right w:val="none" w:sz="0" w:space="0" w:color="auto"/>
      </w:divBdr>
    </w:div>
    <w:div w:id="1726834991">
      <w:bodyDiv w:val="1"/>
      <w:marLeft w:val="0"/>
      <w:marRight w:val="0"/>
      <w:marTop w:val="0"/>
      <w:marBottom w:val="0"/>
      <w:divBdr>
        <w:top w:val="none" w:sz="0" w:space="0" w:color="auto"/>
        <w:left w:val="none" w:sz="0" w:space="0" w:color="auto"/>
        <w:bottom w:val="none" w:sz="0" w:space="0" w:color="auto"/>
        <w:right w:val="none" w:sz="0" w:space="0" w:color="auto"/>
      </w:divBdr>
    </w:div>
    <w:div w:id="1731345959">
      <w:bodyDiv w:val="1"/>
      <w:marLeft w:val="0"/>
      <w:marRight w:val="0"/>
      <w:marTop w:val="0"/>
      <w:marBottom w:val="0"/>
      <w:divBdr>
        <w:top w:val="none" w:sz="0" w:space="0" w:color="auto"/>
        <w:left w:val="none" w:sz="0" w:space="0" w:color="auto"/>
        <w:bottom w:val="none" w:sz="0" w:space="0" w:color="auto"/>
        <w:right w:val="none" w:sz="0" w:space="0" w:color="auto"/>
      </w:divBdr>
    </w:div>
    <w:div w:id="1732532383">
      <w:bodyDiv w:val="1"/>
      <w:marLeft w:val="0"/>
      <w:marRight w:val="0"/>
      <w:marTop w:val="0"/>
      <w:marBottom w:val="0"/>
      <w:divBdr>
        <w:top w:val="none" w:sz="0" w:space="0" w:color="auto"/>
        <w:left w:val="none" w:sz="0" w:space="0" w:color="auto"/>
        <w:bottom w:val="none" w:sz="0" w:space="0" w:color="auto"/>
        <w:right w:val="none" w:sz="0" w:space="0" w:color="auto"/>
      </w:divBdr>
    </w:div>
    <w:div w:id="1738505872">
      <w:bodyDiv w:val="1"/>
      <w:marLeft w:val="0"/>
      <w:marRight w:val="0"/>
      <w:marTop w:val="0"/>
      <w:marBottom w:val="0"/>
      <w:divBdr>
        <w:top w:val="none" w:sz="0" w:space="0" w:color="auto"/>
        <w:left w:val="none" w:sz="0" w:space="0" w:color="auto"/>
        <w:bottom w:val="none" w:sz="0" w:space="0" w:color="auto"/>
        <w:right w:val="none" w:sz="0" w:space="0" w:color="auto"/>
      </w:divBdr>
    </w:div>
    <w:div w:id="1740205038">
      <w:bodyDiv w:val="1"/>
      <w:marLeft w:val="0"/>
      <w:marRight w:val="0"/>
      <w:marTop w:val="0"/>
      <w:marBottom w:val="0"/>
      <w:divBdr>
        <w:top w:val="none" w:sz="0" w:space="0" w:color="auto"/>
        <w:left w:val="none" w:sz="0" w:space="0" w:color="auto"/>
        <w:bottom w:val="none" w:sz="0" w:space="0" w:color="auto"/>
        <w:right w:val="none" w:sz="0" w:space="0" w:color="auto"/>
      </w:divBdr>
    </w:div>
    <w:div w:id="1741170656">
      <w:bodyDiv w:val="1"/>
      <w:marLeft w:val="0"/>
      <w:marRight w:val="0"/>
      <w:marTop w:val="0"/>
      <w:marBottom w:val="0"/>
      <w:divBdr>
        <w:top w:val="none" w:sz="0" w:space="0" w:color="auto"/>
        <w:left w:val="none" w:sz="0" w:space="0" w:color="auto"/>
        <w:bottom w:val="none" w:sz="0" w:space="0" w:color="auto"/>
        <w:right w:val="none" w:sz="0" w:space="0" w:color="auto"/>
      </w:divBdr>
    </w:div>
    <w:div w:id="1748729278">
      <w:bodyDiv w:val="1"/>
      <w:marLeft w:val="0"/>
      <w:marRight w:val="0"/>
      <w:marTop w:val="0"/>
      <w:marBottom w:val="0"/>
      <w:divBdr>
        <w:top w:val="none" w:sz="0" w:space="0" w:color="auto"/>
        <w:left w:val="none" w:sz="0" w:space="0" w:color="auto"/>
        <w:bottom w:val="none" w:sz="0" w:space="0" w:color="auto"/>
        <w:right w:val="none" w:sz="0" w:space="0" w:color="auto"/>
      </w:divBdr>
    </w:div>
    <w:div w:id="1753971054">
      <w:bodyDiv w:val="1"/>
      <w:marLeft w:val="0"/>
      <w:marRight w:val="0"/>
      <w:marTop w:val="0"/>
      <w:marBottom w:val="0"/>
      <w:divBdr>
        <w:top w:val="none" w:sz="0" w:space="0" w:color="auto"/>
        <w:left w:val="none" w:sz="0" w:space="0" w:color="auto"/>
        <w:bottom w:val="none" w:sz="0" w:space="0" w:color="auto"/>
        <w:right w:val="none" w:sz="0" w:space="0" w:color="auto"/>
      </w:divBdr>
    </w:div>
    <w:div w:id="1758212646">
      <w:bodyDiv w:val="1"/>
      <w:marLeft w:val="0"/>
      <w:marRight w:val="0"/>
      <w:marTop w:val="0"/>
      <w:marBottom w:val="0"/>
      <w:divBdr>
        <w:top w:val="none" w:sz="0" w:space="0" w:color="auto"/>
        <w:left w:val="none" w:sz="0" w:space="0" w:color="auto"/>
        <w:bottom w:val="none" w:sz="0" w:space="0" w:color="auto"/>
        <w:right w:val="none" w:sz="0" w:space="0" w:color="auto"/>
      </w:divBdr>
    </w:div>
    <w:div w:id="1763525143">
      <w:bodyDiv w:val="1"/>
      <w:marLeft w:val="0"/>
      <w:marRight w:val="0"/>
      <w:marTop w:val="0"/>
      <w:marBottom w:val="0"/>
      <w:divBdr>
        <w:top w:val="none" w:sz="0" w:space="0" w:color="auto"/>
        <w:left w:val="none" w:sz="0" w:space="0" w:color="auto"/>
        <w:bottom w:val="none" w:sz="0" w:space="0" w:color="auto"/>
        <w:right w:val="none" w:sz="0" w:space="0" w:color="auto"/>
      </w:divBdr>
    </w:div>
    <w:div w:id="1767996989">
      <w:bodyDiv w:val="1"/>
      <w:marLeft w:val="0"/>
      <w:marRight w:val="0"/>
      <w:marTop w:val="0"/>
      <w:marBottom w:val="0"/>
      <w:divBdr>
        <w:top w:val="none" w:sz="0" w:space="0" w:color="auto"/>
        <w:left w:val="none" w:sz="0" w:space="0" w:color="auto"/>
        <w:bottom w:val="none" w:sz="0" w:space="0" w:color="auto"/>
        <w:right w:val="none" w:sz="0" w:space="0" w:color="auto"/>
      </w:divBdr>
    </w:div>
    <w:div w:id="1770812898">
      <w:bodyDiv w:val="1"/>
      <w:marLeft w:val="0"/>
      <w:marRight w:val="0"/>
      <w:marTop w:val="0"/>
      <w:marBottom w:val="0"/>
      <w:divBdr>
        <w:top w:val="none" w:sz="0" w:space="0" w:color="auto"/>
        <w:left w:val="none" w:sz="0" w:space="0" w:color="auto"/>
        <w:bottom w:val="none" w:sz="0" w:space="0" w:color="auto"/>
        <w:right w:val="none" w:sz="0" w:space="0" w:color="auto"/>
      </w:divBdr>
    </w:div>
    <w:div w:id="1772162370">
      <w:bodyDiv w:val="1"/>
      <w:marLeft w:val="0"/>
      <w:marRight w:val="0"/>
      <w:marTop w:val="0"/>
      <w:marBottom w:val="0"/>
      <w:divBdr>
        <w:top w:val="none" w:sz="0" w:space="0" w:color="auto"/>
        <w:left w:val="none" w:sz="0" w:space="0" w:color="auto"/>
        <w:bottom w:val="none" w:sz="0" w:space="0" w:color="auto"/>
        <w:right w:val="none" w:sz="0" w:space="0" w:color="auto"/>
      </w:divBdr>
    </w:div>
    <w:div w:id="1772698384">
      <w:bodyDiv w:val="1"/>
      <w:marLeft w:val="0"/>
      <w:marRight w:val="0"/>
      <w:marTop w:val="0"/>
      <w:marBottom w:val="0"/>
      <w:divBdr>
        <w:top w:val="none" w:sz="0" w:space="0" w:color="auto"/>
        <w:left w:val="none" w:sz="0" w:space="0" w:color="auto"/>
        <w:bottom w:val="none" w:sz="0" w:space="0" w:color="auto"/>
        <w:right w:val="none" w:sz="0" w:space="0" w:color="auto"/>
      </w:divBdr>
    </w:div>
    <w:div w:id="1773433528">
      <w:bodyDiv w:val="1"/>
      <w:marLeft w:val="0"/>
      <w:marRight w:val="0"/>
      <w:marTop w:val="0"/>
      <w:marBottom w:val="0"/>
      <w:divBdr>
        <w:top w:val="none" w:sz="0" w:space="0" w:color="auto"/>
        <w:left w:val="none" w:sz="0" w:space="0" w:color="auto"/>
        <w:bottom w:val="none" w:sz="0" w:space="0" w:color="auto"/>
        <w:right w:val="none" w:sz="0" w:space="0" w:color="auto"/>
      </w:divBdr>
    </w:div>
    <w:div w:id="1773738300">
      <w:bodyDiv w:val="1"/>
      <w:marLeft w:val="0"/>
      <w:marRight w:val="0"/>
      <w:marTop w:val="0"/>
      <w:marBottom w:val="0"/>
      <w:divBdr>
        <w:top w:val="none" w:sz="0" w:space="0" w:color="auto"/>
        <w:left w:val="none" w:sz="0" w:space="0" w:color="auto"/>
        <w:bottom w:val="none" w:sz="0" w:space="0" w:color="auto"/>
        <w:right w:val="none" w:sz="0" w:space="0" w:color="auto"/>
      </w:divBdr>
    </w:div>
    <w:div w:id="1778060144">
      <w:bodyDiv w:val="1"/>
      <w:marLeft w:val="0"/>
      <w:marRight w:val="0"/>
      <w:marTop w:val="0"/>
      <w:marBottom w:val="0"/>
      <w:divBdr>
        <w:top w:val="none" w:sz="0" w:space="0" w:color="auto"/>
        <w:left w:val="none" w:sz="0" w:space="0" w:color="auto"/>
        <w:bottom w:val="none" w:sz="0" w:space="0" w:color="auto"/>
        <w:right w:val="none" w:sz="0" w:space="0" w:color="auto"/>
      </w:divBdr>
    </w:div>
    <w:div w:id="1780828765">
      <w:bodyDiv w:val="1"/>
      <w:marLeft w:val="0"/>
      <w:marRight w:val="0"/>
      <w:marTop w:val="0"/>
      <w:marBottom w:val="0"/>
      <w:divBdr>
        <w:top w:val="none" w:sz="0" w:space="0" w:color="auto"/>
        <w:left w:val="none" w:sz="0" w:space="0" w:color="auto"/>
        <w:bottom w:val="none" w:sz="0" w:space="0" w:color="auto"/>
        <w:right w:val="none" w:sz="0" w:space="0" w:color="auto"/>
      </w:divBdr>
    </w:div>
    <w:div w:id="1780833768">
      <w:bodyDiv w:val="1"/>
      <w:marLeft w:val="0"/>
      <w:marRight w:val="0"/>
      <w:marTop w:val="0"/>
      <w:marBottom w:val="0"/>
      <w:divBdr>
        <w:top w:val="none" w:sz="0" w:space="0" w:color="auto"/>
        <w:left w:val="none" w:sz="0" w:space="0" w:color="auto"/>
        <w:bottom w:val="none" w:sz="0" w:space="0" w:color="auto"/>
        <w:right w:val="none" w:sz="0" w:space="0" w:color="auto"/>
      </w:divBdr>
    </w:div>
    <w:div w:id="1781559668">
      <w:bodyDiv w:val="1"/>
      <w:marLeft w:val="0"/>
      <w:marRight w:val="0"/>
      <w:marTop w:val="0"/>
      <w:marBottom w:val="0"/>
      <w:divBdr>
        <w:top w:val="none" w:sz="0" w:space="0" w:color="auto"/>
        <w:left w:val="none" w:sz="0" w:space="0" w:color="auto"/>
        <w:bottom w:val="none" w:sz="0" w:space="0" w:color="auto"/>
        <w:right w:val="none" w:sz="0" w:space="0" w:color="auto"/>
      </w:divBdr>
    </w:div>
    <w:div w:id="1782266461">
      <w:bodyDiv w:val="1"/>
      <w:marLeft w:val="0"/>
      <w:marRight w:val="0"/>
      <w:marTop w:val="0"/>
      <w:marBottom w:val="0"/>
      <w:divBdr>
        <w:top w:val="none" w:sz="0" w:space="0" w:color="auto"/>
        <w:left w:val="none" w:sz="0" w:space="0" w:color="auto"/>
        <w:bottom w:val="none" w:sz="0" w:space="0" w:color="auto"/>
        <w:right w:val="none" w:sz="0" w:space="0" w:color="auto"/>
      </w:divBdr>
    </w:div>
    <w:div w:id="1783842287">
      <w:bodyDiv w:val="1"/>
      <w:marLeft w:val="0"/>
      <w:marRight w:val="0"/>
      <w:marTop w:val="0"/>
      <w:marBottom w:val="0"/>
      <w:divBdr>
        <w:top w:val="none" w:sz="0" w:space="0" w:color="auto"/>
        <w:left w:val="none" w:sz="0" w:space="0" w:color="auto"/>
        <w:bottom w:val="none" w:sz="0" w:space="0" w:color="auto"/>
        <w:right w:val="none" w:sz="0" w:space="0" w:color="auto"/>
      </w:divBdr>
    </w:div>
    <w:div w:id="1787574369">
      <w:bodyDiv w:val="1"/>
      <w:marLeft w:val="0"/>
      <w:marRight w:val="0"/>
      <w:marTop w:val="0"/>
      <w:marBottom w:val="0"/>
      <w:divBdr>
        <w:top w:val="none" w:sz="0" w:space="0" w:color="auto"/>
        <w:left w:val="none" w:sz="0" w:space="0" w:color="auto"/>
        <w:bottom w:val="none" w:sz="0" w:space="0" w:color="auto"/>
        <w:right w:val="none" w:sz="0" w:space="0" w:color="auto"/>
      </w:divBdr>
    </w:div>
    <w:div w:id="1792626312">
      <w:bodyDiv w:val="1"/>
      <w:marLeft w:val="0"/>
      <w:marRight w:val="0"/>
      <w:marTop w:val="0"/>
      <w:marBottom w:val="0"/>
      <w:divBdr>
        <w:top w:val="none" w:sz="0" w:space="0" w:color="auto"/>
        <w:left w:val="none" w:sz="0" w:space="0" w:color="auto"/>
        <w:bottom w:val="none" w:sz="0" w:space="0" w:color="auto"/>
        <w:right w:val="none" w:sz="0" w:space="0" w:color="auto"/>
      </w:divBdr>
    </w:div>
    <w:div w:id="1799757944">
      <w:bodyDiv w:val="1"/>
      <w:marLeft w:val="0"/>
      <w:marRight w:val="0"/>
      <w:marTop w:val="0"/>
      <w:marBottom w:val="0"/>
      <w:divBdr>
        <w:top w:val="none" w:sz="0" w:space="0" w:color="auto"/>
        <w:left w:val="none" w:sz="0" w:space="0" w:color="auto"/>
        <w:bottom w:val="none" w:sz="0" w:space="0" w:color="auto"/>
        <w:right w:val="none" w:sz="0" w:space="0" w:color="auto"/>
      </w:divBdr>
    </w:div>
    <w:div w:id="1805392875">
      <w:bodyDiv w:val="1"/>
      <w:marLeft w:val="0"/>
      <w:marRight w:val="0"/>
      <w:marTop w:val="0"/>
      <w:marBottom w:val="0"/>
      <w:divBdr>
        <w:top w:val="none" w:sz="0" w:space="0" w:color="auto"/>
        <w:left w:val="none" w:sz="0" w:space="0" w:color="auto"/>
        <w:bottom w:val="none" w:sz="0" w:space="0" w:color="auto"/>
        <w:right w:val="none" w:sz="0" w:space="0" w:color="auto"/>
      </w:divBdr>
    </w:div>
    <w:div w:id="1825002237">
      <w:bodyDiv w:val="1"/>
      <w:marLeft w:val="0"/>
      <w:marRight w:val="0"/>
      <w:marTop w:val="0"/>
      <w:marBottom w:val="0"/>
      <w:divBdr>
        <w:top w:val="none" w:sz="0" w:space="0" w:color="auto"/>
        <w:left w:val="none" w:sz="0" w:space="0" w:color="auto"/>
        <w:bottom w:val="none" w:sz="0" w:space="0" w:color="auto"/>
        <w:right w:val="none" w:sz="0" w:space="0" w:color="auto"/>
      </w:divBdr>
    </w:div>
    <w:div w:id="1831484158">
      <w:bodyDiv w:val="1"/>
      <w:marLeft w:val="0"/>
      <w:marRight w:val="0"/>
      <w:marTop w:val="0"/>
      <w:marBottom w:val="0"/>
      <w:divBdr>
        <w:top w:val="none" w:sz="0" w:space="0" w:color="auto"/>
        <w:left w:val="none" w:sz="0" w:space="0" w:color="auto"/>
        <w:bottom w:val="none" w:sz="0" w:space="0" w:color="auto"/>
        <w:right w:val="none" w:sz="0" w:space="0" w:color="auto"/>
      </w:divBdr>
    </w:div>
    <w:div w:id="1838614236">
      <w:bodyDiv w:val="1"/>
      <w:marLeft w:val="0"/>
      <w:marRight w:val="0"/>
      <w:marTop w:val="0"/>
      <w:marBottom w:val="0"/>
      <w:divBdr>
        <w:top w:val="none" w:sz="0" w:space="0" w:color="auto"/>
        <w:left w:val="none" w:sz="0" w:space="0" w:color="auto"/>
        <w:bottom w:val="none" w:sz="0" w:space="0" w:color="auto"/>
        <w:right w:val="none" w:sz="0" w:space="0" w:color="auto"/>
      </w:divBdr>
    </w:div>
    <w:div w:id="1839422029">
      <w:bodyDiv w:val="1"/>
      <w:marLeft w:val="0"/>
      <w:marRight w:val="0"/>
      <w:marTop w:val="0"/>
      <w:marBottom w:val="0"/>
      <w:divBdr>
        <w:top w:val="none" w:sz="0" w:space="0" w:color="auto"/>
        <w:left w:val="none" w:sz="0" w:space="0" w:color="auto"/>
        <w:bottom w:val="none" w:sz="0" w:space="0" w:color="auto"/>
        <w:right w:val="none" w:sz="0" w:space="0" w:color="auto"/>
      </w:divBdr>
    </w:div>
    <w:div w:id="1842892911">
      <w:bodyDiv w:val="1"/>
      <w:marLeft w:val="0"/>
      <w:marRight w:val="0"/>
      <w:marTop w:val="0"/>
      <w:marBottom w:val="0"/>
      <w:divBdr>
        <w:top w:val="none" w:sz="0" w:space="0" w:color="auto"/>
        <w:left w:val="none" w:sz="0" w:space="0" w:color="auto"/>
        <w:bottom w:val="none" w:sz="0" w:space="0" w:color="auto"/>
        <w:right w:val="none" w:sz="0" w:space="0" w:color="auto"/>
      </w:divBdr>
    </w:div>
    <w:div w:id="1848129007">
      <w:bodyDiv w:val="1"/>
      <w:marLeft w:val="0"/>
      <w:marRight w:val="0"/>
      <w:marTop w:val="0"/>
      <w:marBottom w:val="0"/>
      <w:divBdr>
        <w:top w:val="none" w:sz="0" w:space="0" w:color="auto"/>
        <w:left w:val="none" w:sz="0" w:space="0" w:color="auto"/>
        <w:bottom w:val="none" w:sz="0" w:space="0" w:color="auto"/>
        <w:right w:val="none" w:sz="0" w:space="0" w:color="auto"/>
      </w:divBdr>
    </w:div>
    <w:div w:id="1851606836">
      <w:bodyDiv w:val="1"/>
      <w:marLeft w:val="0"/>
      <w:marRight w:val="0"/>
      <w:marTop w:val="0"/>
      <w:marBottom w:val="0"/>
      <w:divBdr>
        <w:top w:val="none" w:sz="0" w:space="0" w:color="auto"/>
        <w:left w:val="none" w:sz="0" w:space="0" w:color="auto"/>
        <w:bottom w:val="none" w:sz="0" w:space="0" w:color="auto"/>
        <w:right w:val="none" w:sz="0" w:space="0" w:color="auto"/>
      </w:divBdr>
    </w:div>
    <w:div w:id="1854609121">
      <w:bodyDiv w:val="1"/>
      <w:marLeft w:val="0"/>
      <w:marRight w:val="0"/>
      <w:marTop w:val="0"/>
      <w:marBottom w:val="0"/>
      <w:divBdr>
        <w:top w:val="none" w:sz="0" w:space="0" w:color="auto"/>
        <w:left w:val="none" w:sz="0" w:space="0" w:color="auto"/>
        <w:bottom w:val="none" w:sz="0" w:space="0" w:color="auto"/>
        <w:right w:val="none" w:sz="0" w:space="0" w:color="auto"/>
      </w:divBdr>
    </w:div>
    <w:div w:id="1860000226">
      <w:bodyDiv w:val="1"/>
      <w:marLeft w:val="0"/>
      <w:marRight w:val="0"/>
      <w:marTop w:val="0"/>
      <w:marBottom w:val="0"/>
      <w:divBdr>
        <w:top w:val="none" w:sz="0" w:space="0" w:color="auto"/>
        <w:left w:val="none" w:sz="0" w:space="0" w:color="auto"/>
        <w:bottom w:val="none" w:sz="0" w:space="0" w:color="auto"/>
        <w:right w:val="none" w:sz="0" w:space="0" w:color="auto"/>
      </w:divBdr>
    </w:div>
    <w:div w:id="1862474910">
      <w:bodyDiv w:val="1"/>
      <w:marLeft w:val="0"/>
      <w:marRight w:val="0"/>
      <w:marTop w:val="0"/>
      <w:marBottom w:val="0"/>
      <w:divBdr>
        <w:top w:val="none" w:sz="0" w:space="0" w:color="auto"/>
        <w:left w:val="none" w:sz="0" w:space="0" w:color="auto"/>
        <w:bottom w:val="none" w:sz="0" w:space="0" w:color="auto"/>
        <w:right w:val="none" w:sz="0" w:space="0" w:color="auto"/>
      </w:divBdr>
    </w:div>
    <w:div w:id="1864439433">
      <w:bodyDiv w:val="1"/>
      <w:marLeft w:val="0"/>
      <w:marRight w:val="0"/>
      <w:marTop w:val="0"/>
      <w:marBottom w:val="0"/>
      <w:divBdr>
        <w:top w:val="none" w:sz="0" w:space="0" w:color="auto"/>
        <w:left w:val="none" w:sz="0" w:space="0" w:color="auto"/>
        <w:bottom w:val="none" w:sz="0" w:space="0" w:color="auto"/>
        <w:right w:val="none" w:sz="0" w:space="0" w:color="auto"/>
      </w:divBdr>
    </w:div>
    <w:div w:id="1864635213">
      <w:bodyDiv w:val="1"/>
      <w:marLeft w:val="0"/>
      <w:marRight w:val="0"/>
      <w:marTop w:val="0"/>
      <w:marBottom w:val="0"/>
      <w:divBdr>
        <w:top w:val="none" w:sz="0" w:space="0" w:color="auto"/>
        <w:left w:val="none" w:sz="0" w:space="0" w:color="auto"/>
        <w:bottom w:val="none" w:sz="0" w:space="0" w:color="auto"/>
        <w:right w:val="none" w:sz="0" w:space="0" w:color="auto"/>
      </w:divBdr>
    </w:div>
    <w:div w:id="1869752234">
      <w:bodyDiv w:val="1"/>
      <w:marLeft w:val="0"/>
      <w:marRight w:val="0"/>
      <w:marTop w:val="0"/>
      <w:marBottom w:val="0"/>
      <w:divBdr>
        <w:top w:val="none" w:sz="0" w:space="0" w:color="auto"/>
        <w:left w:val="none" w:sz="0" w:space="0" w:color="auto"/>
        <w:bottom w:val="none" w:sz="0" w:space="0" w:color="auto"/>
        <w:right w:val="none" w:sz="0" w:space="0" w:color="auto"/>
      </w:divBdr>
    </w:div>
    <w:div w:id="1870877251">
      <w:bodyDiv w:val="1"/>
      <w:marLeft w:val="0"/>
      <w:marRight w:val="0"/>
      <w:marTop w:val="0"/>
      <w:marBottom w:val="0"/>
      <w:divBdr>
        <w:top w:val="none" w:sz="0" w:space="0" w:color="auto"/>
        <w:left w:val="none" w:sz="0" w:space="0" w:color="auto"/>
        <w:bottom w:val="none" w:sz="0" w:space="0" w:color="auto"/>
        <w:right w:val="none" w:sz="0" w:space="0" w:color="auto"/>
      </w:divBdr>
    </w:div>
    <w:div w:id="1874728795">
      <w:bodyDiv w:val="1"/>
      <w:marLeft w:val="0"/>
      <w:marRight w:val="0"/>
      <w:marTop w:val="0"/>
      <w:marBottom w:val="0"/>
      <w:divBdr>
        <w:top w:val="none" w:sz="0" w:space="0" w:color="auto"/>
        <w:left w:val="none" w:sz="0" w:space="0" w:color="auto"/>
        <w:bottom w:val="none" w:sz="0" w:space="0" w:color="auto"/>
        <w:right w:val="none" w:sz="0" w:space="0" w:color="auto"/>
      </w:divBdr>
    </w:div>
    <w:div w:id="1876237556">
      <w:bodyDiv w:val="1"/>
      <w:marLeft w:val="0"/>
      <w:marRight w:val="0"/>
      <w:marTop w:val="0"/>
      <w:marBottom w:val="0"/>
      <w:divBdr>
        <w:top w:val="none" w:sz="0" w:space="0" w:color="auto"/>
        <w:left w:val="none" w:sz="0" w:space="0" w:color="auto"/>
        <w:bottom w:val="none" w:sz="0" w:space="0" w:color="auto"/>
        <w:right w:val="none" w:sz="0" w:space="0" w:color="auto"/>
      </w:divBdr>
    </w:div>
    <w:div w:id="1879539226">
      <w:bodyDiv w:val="1"/>
      <w:marLeft w:val="0"/>
      <w:marRight w:val="0"/>
      <w:marTop w:val="0"/>
      <w:marBottom w:val="0"/>
      <w:divBdr>
        <w:top w:val="none" w:sz="0" w:space="0" w:color="auto"/>
        <w:left w:val="none" w:sz="0" w:space="0" w:color="auto"/>
        <w:bottom w:val="none" w:sz="0" w:space="0" w:color="auto"/>
        <w:right w:val="none" w:sz="0" w:space="0" w:color="auto"/>
      </w:divBdr>
    </w:div>
    <w:div w:id="1883859144">
      <w:bodyDiv w:val="1"/>
      <w:marLeft w:val="0"/>
      <w:marRight w:val="0"/>
      <w:marTop w:val="0"/>
      <w:marBottom w:val="0"/>
      <w:divBdr>
        <w:top w:val="none" w:sz="0" w:space="0" w:color="auto"/>
        <w:left w:val="none" w:sz="0" w:space="0" w:color="auto"/>
        <w:bottom w:val="none" w:sz="0" w:space="0" w:color="auto"/>
        <w:right w:val="none" w:sz="0" w:space="0" w:color="auto"/>
      </w:divBdr>
    </w:div>
    <w:div w:id="1884096598">
      <w:bodyDiv w:val="1"/>
      <w:marLeft w:val="0"/>
      <w:marRight w:val="0"/>
      <w:marTop w:val="0"/>
      <w:marBottom w:val="0"/>
      <w:divBdr>
        <w:top w:val="none" w:sz="0" w:space="0" w:color="auto"/>
        <w:left w:val="none" w:sz="0" w:space="0" w:color="auto"/>
        <w:bottom w:val="none" w:sz="0" w:space="0" w:color="auto"/>
        <w:right w:val="none" w:sz="0" w:space="0" w:color="auto"/>
      </w:divBdr>
    </w:div>
    <w:div w:id="1894850415">
      <w:bodyDiv w:val="1"/>
      <w:marLeft w:val="0"/>
      <w:marRight w:val="0"/>
      <w:marTop w:val="0"/>
      <w:marBottom w:val="0"/>
      <w:divBdr>
        <w:top w:val="none" w:sz="0" w:space="0" w:color="auto"/>
        <w:left w:val="none" w:sz="0" w:space="0" w:color="auto"/>
        <w:bottom w:val="none" w:sz="0" w:space="0" w:color="auto"/>
        <w:right w:val="none" w:sz="0" w:space="0" w:color="auto"/>
      </w:divBdr>
    </w:div>
    <w:div w:id="1898394935">
      <w:bodyDiv w:val="1"/>
      <w:marLeft w:val="0"/>
      <w:marRight w:val="0"/>
      <w:marTop w:val="0"/>
      <w:marBottom w:val="0"/>
      <w:divBdr>
        <w:top w:val="none" w:sz="0" w:space="0" w:color="auto"/>
        <w:left w:val="none" w:sz="0" w:space="0" w:color="auto"/>
        <w:bottom w:val="none" w:sz="0" w:space="0" w:color="auto"/>
        <w:right w:val="none" w:sz="0" w:space="0" w:color="auto"/>
      </w:divBdr>
    </w:div>
    <w:div w:id="1900283171">
      <w:bodyDiv w:val="1"/>
      <w:marLeft w:val="0"/>
      <w:marRight w:val="0"/>
      <w:marTop w:val="0"/>
      <w:marBottom w:val="0"/>
      <w:divBdr>
        <w:top w:val="none" w:sz="0" w:space="0" w:color="auto"/>
        <w:left w:val="none" w:sz="0" w:space="0" w:color="auto"/>
        <w:bottom w:val="none" w:sz="0" w:space="0" w:color="auto"/>
        <w:right w:val="none" w:sz="0" w:space="0" w:color="auto"/>
      </w:divBdr>
    </w:div>
    <w:div w:id="1913540452">
      <w:bodyDiv w:val="1"/>
      <w:marLeft w:val="0"/>
      <w:marRight w:val="0"/>
      <w:marTop w:val="0"/>
      <w:marBottom w:val="0"/>
      <w:divBdr>
        <w:top w:val="none" w:sz="0" w:space="0" w:color="auto"/>
        <w:left w:val="none" w:sz="0" w:space="0" w:color="auto"/>
        <w:bottom w:val="none" w:sz="0" w:space="0" w:color="auto"/>
        <w:right w:val="none" w:sz="0" w:space="0" w:color="auto"/>
      </w:divBdr>
    </w:div>
    <w:div w:id="1921016425">
      <w:bodyDiv w:val="1"/>
      <w:marLeft w:val="0"/>
      <w:marRight w:val="0"/>
      <w:marTop w:val="0"/>
      <w:marBottom w:val="0"/>
      <w:divBdr>
        <w:top w:val="none" w:sz="0" w:space="0" w:color="auto"/>
        <w:left w:val="none" w:sz="0" w:space="0" w:color="auto"/>
        <w:bottom w:val="none" w:sz="0" w:space="0" w:color="auto"/>
        <w:right w:val="none" w:sz="0" w:space="0" w:color="auto"/>
      </w:divBdr>
    </w:div>
    <w:div w:id="1928730291">
      <w:bodyDiv w:val="1"/>
      <w:marLeft w:val="0"/>
      <w:marRight w:val="0"/>
      <w:marTop w:val="0"/>
      <w:marBottom w:val="0"/>
      <w:divBdr>
        <w:top w:val="none" w:sz="0" w:space="0" w:color="auto"/>
        <w:left w:val="none" w:sz="0" w:space="0" w:color="auto"/>
        <w:bottom w:val="none" w:sz="0" w:space="0" w:color="auto"/>
        <w:right w:val="none" w:sz="0" w:space="0" w:color="auto"/>
      </w:divBdr>
    </w:div>
    <w:div w:id="1942830912">
      <w:bodyDiv w:val="1"/>
      <w:marLeft w:val="0"/>
      <w:marRight w:val="0"/>
      <w:marTop w:val="0"/>
      <w:marBottom w:val="0"/>
      <w:divBdr>
        <w:top w:val="none" w:sz="0" w:space="0" w:color="auto"/>
        <w:left w:val="none" w:sz="0" w:space="0" w:color="auto"/>
        <w:bottom w:val="none" w:sz="0" w:space="0" w:color="auto"/>
        <w:right w:val="none" w:sz="0" w:space="0" w:color="auto"/>
      </w:divBdr>
    </w:div>
    <w:div w:id="1948736076">
      <w:bodyDiv w:val="1"/>
      <w:marLeft w:val="0"/>
      <w:marRight w:val="0"/>
      <w:marTop w:val="0"/>
      <w:marBottom w:val="0"/>
      <w:divBdr>
        <w:top w:val="none" w:sz="0" w:space="0" w:color="auto"/>
        <w:left w:val="none" w:sz="0" w:space="0" w:color="auto"/>
        <w:bottom w:val="none" w:sz="0" w:space="0" w:color="auto"/>
        <w:right w:val="none" w:sz="0" w:space="0" w:color="auto"/>
      </w:divBdr>
    </w:div>
    <w:div w:id="1950579503">
      <w:bodyDiv w:val="1"/>
      <w:marLeft w:val="0"/>
      <w:marRight w:val="0"/>
      <w:marTop w:val="0"/>
      <w:marBottom w:val="0"/>
      <w:divBdr>
        <w:top w:val="none" w:sz="0" w:space="0" w:color="auto"/>
        <w:left w:val="none" w:sz="0" w:space="0" w:color="auto"/>
        <w:bottom w:val="none" w:sz="0" w:space="0" w:color="auto"/>
        <w:right w:val="none" w:sz="0" w:space="0" w:color="auto"/>
      </w:divBdr>
    </w:div>
    <w:div w:id="1964073041">
      <w:bodyDiv w:val="1"/>
      <w:marLeft w:val="0"/>
      <w:marRight w:val="0"/>
      <w:marTop w:val="0"/>
      <w:marBottom w:val="0"/>
      <w:divBdr>
        <w:top w:val="none" w:sz="0" w:space="0" w:color="auto"/>
        <w:left w:val="none" w:sz="0" w:space="0" w:color="auto"/>
        <w:bottom w:val="none" w:sz="0" w:space="0" w:color="auto"/>
        <w:right w:val="none" w:sz="0" w:space="0" w:color="auto"/>
      </w:divBdr>
    </w:div>
    <w:div w:id="1964381752">
      <w:bodyDiv w:val="1"/>
      <w:marLeft w:val="0"/>
      <w:marRight w:val="0"/>
      <w:marTop w:val="0"/>
      <w:marBottom w:val="0"/>
      <w:divBdr>
        <w:top w:val="none" w:sz="0" w:space="0" w:color="auto"/>
        <w:left w:val="none" w:sz="0" w:space="0" w:color="auto"/>
        <w:bottom w:val="none" w:sz="0" w:space="0" w:color="auto"/>
        <w:right w:val="none" w:sz="0" w:space="0" w:color="auto"/>
      </w:divBdr>
    </w:div>
    <w:div w:id="1973976290">
      <w:bodyDiv w:val="1"/>
      <w:marLeft w:val="0"/>
      <w:marRight w:val="0"/>
      <w:marTop w:val="0"/>
      <w:marBottom w:val="0"/>
      <w:divBdr>
        <w:top w:val="none" w:sz="0" w:space="0" w:color="auto"/>
        <w:left w:val="none" w:sz="0" w:space="0" w:color="auto"/>
        <w:bottom w:val="none" w:sz="0" w:space="0" w:color="auto"/>
        <w:right w:val="none" w:sz="0" w:space="0" w:color="auto"/>
      </w:divBdr>
      <w:divsChild>
        <w:div w:id="589196806">
          <w:marLeft w:val="0"/>
          <w:marRight w:val="0"/>
          <w:marTop w:val="0"/>
          <w:marBottom w:val="0"/>
          <w:divBdr>
            <w:top w:val="none" w:sz="0" w:space="0" w:color="auto"/>
            <w:left w:val="none" w:sz="0" w:space="0" w:color="auto"/>
            <w:bottom w:val="none" w:sz="0" w:space="0" w:color="auto"/>
            <w:right w:val="none" w:sz="0" w:space="0" w:color="auto"/>
          </w:divBdr>
          <w:divsChild>
            <w:div w:id="29815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2727">
      <w:bodyDiv w:val="1"/>
      <w:marLeft w:val="0"/>
      <w:marRight w:val="0"/>
      <w:marTop w:val="0"/>
      <w:marBottom w:val="0"/>
      <w:divBdr>
        <w:top w:val="none" w:sz="0" w:space="0" w:color="auto"/>
        <w:left w:val="none" w:sz="0" w:space="0" w:color="auto"/>
        <w:bottom w:val="none" w:sz="0" w:space="0" w:color="auto"/>
        <w:right w:val="none" w:sz="0" w:space="0" w:color="auto"/>
      </w:divBdr>
    </w:div>
    <w:div w:id="1994871583">
      <w:bodyDiv w:val="1"/>
      <w:marLeft w:val="0"/>
      <w:marRight w:val="0"/>
      <w:marTop w:val="0"/>
      <w:marBottom w:val="0"/>
      <w:divBdr>
        <w:top w:val="none" w:sz="0" w:space="0" w:color="auto"/>
        <w:left w:val="none" w:sz="0" w:space="0" w:color="auto"/>
        <w:bottom w:val="none" w:sz="0" w:space="0" w:color="auto"/>
        <w:right w:val="none" w:sz="0" w:space="0" w:color="auto"/>
      </w:divBdr>
    </w:div>
    <w:div w:id="2008897210">
      <w:bodyDiv w:val="1"/>
      <w:marLeft w:val="0"/>
      <w:marRight w:val="0"/>
      <w:marTop w:val="0"/>
      <w:marBottom w:val="0"/>
      <w:divBdr>
        <w:top w:val="none" w:sz="0" w:space="0" w:color="auto"/>
        <w:left w:val="none" w:sz="0" w:space="0" w:color="auto"/>
        <w:bottom w:val="none" w:sz="0" w:space="0" w:color="auto"/>
        <w:right w:val="none" w:sz="0" w:space="0" w:color="auto"/>
      </w:divBdr>
    </w:div>
    <w:div w:id="2009752712">
      <w:bodyDiv w:val="1"/>
      <w:marLeft w:val="0"/>
      <w:marRight w:val="0"/>
      <w:marTop w:val="0"/>
      <w:marBottom w:val="0"/>
      <w:divBdr>
        <w:top w:val="none" w:sz="0" w:space="0" w:color="auto"/>
        <w:left w:val="none" w:sz="0" w:space="0" w:color="auto"/>
        <w:bottom w:val="none" w:sz="0" w:space="0" w:color="auto"/>
        <w:right w:val="none" w:sz="0" w:space="0" w:color="auto"/>
      </w:divBdr>
    </w:div>
    <w:div w:id="2022123487">
      <w:bodyDiv w:val="1"/>
      <w:marLeft w:val="0"/>
      <w:marRight w:val="0"/>
      <w:marTop w:val="0"/>
      <w:marBottom w:val="0"/>
      <w:divBdr>
        <w:top w:val="none" w:sz="0" w:space="0" w:color="auto"/>
        <w:left w:val="none" w:sz="0" w:space="0" w:color="auto"/>
        <w:bottom w:val="none" w:sz="0" w:space="0" w:color="auto"/>
        <w:right w:val="none" w:sz="0" w:space="0" w:color="auto"/>
      </w:divBdr>
    </w:div>
    <w:div w:id="2023973071">
      <w:bodyDiv w:val="1"/>
      <w:marLeft w:val="0"/>
      <w:marRight w:val="0"/>
      <w:marTop w:val="0"/>
      <w:marBottom w:val="0"/>
      <w:divBdr>
        <w:top w:val="none" w:sz="0" w:space="0" w:color="auto"/>
        <w:left w:val="none" w:sz="0" w:space="0" w:color="auto"/>
        <w:bottom w:val="none" w:sz="0" w:space="0" w:color="auto"/>
        <w:right w:val="none" w:sz="0" w:space="0" w:color="auto"/>
      </w:divBdr>
    </w:div>
    <w:div w:id="2025280372">
      <w:bodyDiv w:val="1"/>
      <w:marLeft w:val="0"/>
      <w:marRight w:val="0"/>
      <w:marTop w:val="0"/>
      <w:marBottom w:val="0"/>
      <w:divBdr>
        <w:top w:val="none" w:sz="0" w:space="0" w:color="auto"/>
        <w:left w:val="none" w:sz="0" w:space="0" w:color="auto"/>
        <w:bottom w:val="none" w:sz="0" w:space="0" w:color="auto"/>
        <w:right w:val="none" w:sz="0" w:space="0" w:color="auto"/>
      </w:divBdr>
    </w:div>
    <w:div w:id="2025931636">
      <w:bodyDiv w:val="1"/>
      <w:marLeft w:val="0"/>
      <w:marRight w:val="0"/>
      <w:marTop w:val="0"/>
      <w:marBottom w:val="0"/>
      <w:divBdr>
        <w:top w:val="none" w:sz="0" w:space="0" w:color="auto"/>
        <w:left w:val="none" w:sz="0" w:space="0" w:color="auto"/>
        <w:bottom w:val="none" w:sz="0" w:space="0" w:color="auto"/>
        <w:right w:val="none" w:sz="0" w:space="0" w:color="auto"/>
      </w:divBdr>
    </w:div>
    <w:div w:id="2030401070">
      <w:bodyDiv w:val="1"/>
      <w:marLeft w:val="0"/>
      <w:marRight w:val="0"/>
      <w:marTop w:val="0"/>
      <w:marBottom w:val="0"/>
      <w:divBdr>
        <w:top w:val="none" w:sz="0" w:space="0" w:color="auto"/>
        <w:left w:val="none" w:sz="0" w:space="0" w:color="auto"/>
        <w:bottom w:val="none" w:sz="0" w:space="0" w:color="auto"/>
        <w:right w:val="none" w:sz="0" w:space="0" w:color="auto"/>
      </w:divBdr>
    </w:div>
    <w:div w:id="2047755987">
      <w:bodyDiv w:val="1"/>
      <w:marLeft w:val="0"/>
      <w:marRight w:val="0"/>
      <w:marTop w:val="0"/>
      <w:marBottom w:val="0"/>
      <w:divBdr>
        <w:top w:val="none" w:sz="0" w:space="0" w:color="auto"/>
        <w:left w:val="none" w:sz="0" w:space="0" w:color="auto"/>
        <w:bottom w:val="none" w:sz="0" w:space="0" w:color="auto"/>
        <w:right w:val="none" w:sz="0" w:space="0" w:color="auto"/>
      </w:divBdr>
    </w:div>
    <w:div w:id="2053654099">
      <w:bodyDiv w:val="1"/>
      <w:marLeft w:val="0"/>
      <w:marRight w:val="0"/>
      <w:marTop w:val="0"/>
      <w:marBottom w:val="0"/>
      <w:divBdr>
        <w:top w:val="none" w:sz="0" w:space="0" w:color="auto"/>
        <w:left w:val="none" w:sz="0" w:space="0" w:color="auto"/>
        <w:bottom w:val="none" w:sz="0" w:space="0" w:color="auto"/>
        <w:right w:val="none" w:sz="0" w:space="0" w:color="auto"/>
      </w:divBdr>
    </w:div>
    <w:div w:id="2056924108">
      <w:bodyDiv w:val="1"/>
      <w:marLeft w:val="0"/>
      <w:marRight w:val="0"/>
      <w:marTop w:val="0"/>
      <w:marBottom w:val="0"/>
      <w:divBdr>
        <w:top w:val="none" w:sz="0" w:space="0" w:color="auto"/>
        <w:left w:val="none" w:sz="0" w:space="0" w:color="auto"/>
        <w:bottom w:val="none" w:sz="0" w:space="0" w:color="auto"/>
        <w:right w:val="none" w:sz="0" w:space="0" w:color="auto"/>
      </w:divBdr>
    </w:div>
    <w:div w:id="2071152149">
      <w:bodyDiv w:val="1"/>
      <w:marLeft w:val="0"/>
      <w:marRight w:val="0"/>
      <w:marTop w:val="0"/>
      <w:marBottom w:val="0"/>
      <w:divBdr>
        <w:top w:val="none" w:sz="0" w:space="0" w:color="auto"/>
        <w:left w:val="none" w:sz="0" w:space="0" w:color="auto"/>
        <w:bottom w:val="none" w:sz="0" w:space="0" w:color="auto"/>
        <w:right w:val="none" w:sz="0" w:space="0" w:color="auto"/>
      </w:divBdr>
    </w:div>
    <w:div w:id="2072775154">
      <w:bodyDiv w:val="1"/>
      <w:marLeft w:val="0"/>
      <w:marRight w:val="0"/>
      <w:marTop w:val="0"/>
      <w:marBottom w:val="0"/>
      <w:divBdr>
        <w:top w:val="none" w:sz="0" w:space="0" w:color="auto"/>
        <w:left w:val="none" w:sz="0" w:space="0" w:color="auto"/>
        <w:bottom w:val="none" w:sz="0" w:space="0" w:color="auto"/>
        <w:right w:val="none" w:sz="0" w:space="0" w:color="auto"/>
      </w:divBdr>
    </w:div>
    <w:div w:id="2074572572">
      <w:bodyDiv w:val="1"/>
      <w:marLeft w:val="0"/>
      <w:marRight w:val="0"/>
      <w:marTop w:val="0"/>
      <w:marBottom w:val="0"/>
      <w:divBdr>
        <w:top w:val="none" w:sz="0" w:space="0" w:color="auto"/>
        <w:left w:val="none" w:sz="0" w:space="0" w:color="auto"/>
        <w:bottom w:val="none" w:sz="0" w:space="0" w:color="auto"/>
        <w:right w:val="none" w:sz="0" w:space="0" w:color="auto"/>
      </w:divBdr>
    </w:div>
    <w:div w:id="2080862508">
      <w:bodyDiv w:val="1"/>
      <w:marLeft w:val="0"/>
      <w:marRight w:val="0"/>
      <w:marTop w:val="0"/>
      <w:marBottom w:val="0"/>
      <w:divBdr>
        <w:top w:val="none" w:sz="0" w:space="0" w:color="auto"/>
        <w:left w:val="none" w:sz="0" w:space="0" w:color="auto"/>
        <w:bottom w:val="none" w:sz="0" w:space="0" w:color="auto"/>
        <w:right w:val="none" w:sz="0" w:space="0" w:color="auto"/>
      </w:divBdr>
    </w:div>
    <w:div w:id="2085253676">
      <w:bodyDiv w:val="1"/>
      <w:marLeft w:val="0"/>
      <w:marRight w:val="0"/>
      <w:marTop w:val="0"/>
      <w:marBottom w:val="0"/>
      <w:divBdr>
        <w:top w:val="none" w:sz="0" w:space="0" w:color="auto"/>
        <w:left w:val="none" w:sz="0" w:space="0" w:color="auto"/>
        <w:bottom w:val="none" w:sz="0" w:space="0" w:color="auto"/>
        <w:right w:val="none" w:sz="0" w:space="0" w:color="auto"/>
      </w:divBdr>
    </w:div>
    <w:div w:id="2099980647">
      <w:bodyDiv w:val="1"/>
      <w:marLeft w:val="0"/>
      <w:marRight w:val="0"/>
      <w:marTop w:val="0"/>
      <w:marBottom w:val="0"/>
      <w:divBdr>
        <w:top w:val="none" w:sz="0" w:space="0" w:color="auto"/>
        <w:left w:val="none" w:sz="0" w:space="0" w:color="auto"/>
        <w:bottom w:val="none" w:sz="0" w:space="0" w:color="auto"/>
        <w:right w:val="none" w:sz="0" w:space="0" w:color="auto"/>
      </w:divBdr>
    </w:div>
    <w:div w:id="2101246818">
      <w:bodyDiv w:val="1"/>
      <w:marLeft w:val="0"/>
      <w:marRight w:val="0"/>
      <w:marTop w:val="0"/>
      <w:marBottom w:val="0"/>
      <w:divBdr>
        <w:top w:val="none" w:sz="0" w:space="0" w:color="auto"/>
        <w:left w:val="none" w:sz="0" w:space="0" w:color="auto"/>
        <w:bottom w:val="none" w:sz="0" w:space="0" w:color="auto"/>
        <w:right w:val="none" w:sz="0" w:space="0" w:color="auto"/>
      </w:divBdr>
    </w:div>
    <w:div w:id="2106918428">
      <w:bodyDiv w:val="1"/>
      <w:marLeft w:val="0"/>
      <w:marRight w:val="0"/>
      <w:marTop w:val="0"/>
      <w:marBottom w:val="0"/>
      <w:divBdr>
        <w:top w:val="none" w:sz="0" w:space="0" w:color="auto"/>
        <w:left w:val="none" w:sz="0" w:space="0" w:color="auto"/>
        <w:bottom w:val="none" w:sz="0" w:space="0" w:color="auto"/>
        <w:right w:val="none" w:sz="0" w:space="0" w:color="auto"/>
      </w:divBdr>
    </w:div>
    <w:div w:id="2109961226">
      <w:bodyDiv w:val="1"/>
      <w:marLeft w:val="0"/>
      <w:marRight w:val="0"/>
      <w:marTop w:val="0"/>
      <w:marBottom w:val="0"/>
      <w:divBdr>
        <w:top w:val="none" w:sz="0" w:space="0" w:color="auto"/>
        <w:left w:val="none" w:sz="0" w:space="0" w:color="auto"/>
        <w:bottom w:val="none" w:sz="0" w:space="0" w:color="auto"/>
        <w:right w:val="none" w:sz="0" w:space="0" w:color="auto"/>
      </w:divBdr>
    </w:div>
    <w:div w:id="2110083235">
      <w:bodyDiv w:val="1"/>
      <w:marLeft w:val="0"/>
      <w:marRight w:val="0"/>
      <w:marTop w:val="0"/>
      <w:marBottom w:val="0"/>
      <w:divBdr>
        <w:top w:val="none" w:sz="0" w:space="0" w:color="auto"/>
        <w:left w:val="none" w:sz="0" w:space="0" w:color="auto"/>
        <w:bottom w:val="none" w:sz="0" w:space="0" w:color="auto"/>
        <w:right w:val="none" w:sz="0" w:space="0" w:color="auto"/>
      </w:divBdr>
    </w:div>
    <w:div w:id="2113670578">
      <w:bodyDiv w:val="1"/>
      <w:marLeft w:val="0"/>
      <w:marRight w:val="0"/>
      <w:marTop w:val="0"/>
      <w:marBottom w:val="0"/>
      <w:divBdr>
        <w:top w:val="none" w:sz="0" w:space="0" w:color="auto"/>
        <w:left w:val="none" w:sz="0" w:space="0" w:color="auto"/>
        <w:bottom w:val="none" w:sz="0" w:space="0" w:color="auto"/>
        <w:right w:val="none" w:sz="0" w:space="0" w:color="auto"/>
      </w:divBdr>
    </w:div>
    <w:div w:id="2119712095">
      <w:bodyDiv w:val="1"/>
      <w:marLeft w:val="0"/>
      <w:marRight w:val="0"/>
      <w:marTop w:val="0"/>
      <w:marBottom w:val="0"/>
      <w:divBdr>
        <w:top w:val="none" w:sz="0" w:space="0" w:color="auto"/>
        <w:left w:val="none" w:sz="0" w:space="0" w:color="auto"/>
        <w:bottom w:val="none" w:sz="0" w:space="0" w:color="auto"/>
        <w:right w:val="none" w:sz="0" w:space="0" w:color="auto"/>
      </w:divBdr>
    </w:div>
    <w:div w:id="2120098158">
      <w:bodyDiv w:val="1"/>
      <w:marLeft w:val="0"/>
      <w:marRight w:val="0"/>
      <w:marTop w:val="0"/>
      <w:marBottom w:val="0"/>
      <w:divBdr>
        <w:top w:val="none" w:sz="0" w:space="0" w:color="auto"/>
        <w:left w:val="none" w:sz="0" w:space="0" w:color="auto"/>
        <w:bottom w:val="none" w:sz="0" w:space="0" w:color="auto"/>
        <w:right w:val="none" w:sz="0" w:space="0" w:color="auto"/>
      </w:divBdr>
    </w:div>
    <w:div w:id="2121022833">
      <w:bodyDiv w:val="1"/>
      <w:marLeft w:val="0"/>
      <w:marRight w:val="0"/>
      <w:marTop w:val="0"/>
      <w:marBottom w:val="0"/>
      <w:divBdr>
        <w:top w:val="none" w:sz="0" w:space="0" w:color="auto"/>
        <w:left w:val="none" w:sz="0" w:space="0" w:color="auto"/>
        <w:bottom w:val="none" w:sz="0" w:space="0" w:color="auto"/>
        <w:right w:val="none" w:sz="0" w:space="0" w:color="auto"/>
      </w:divBdr>
    </w:div>
    <w:div w:id="2123576492">
      <w:bodyDiv w:val="1"/>
      <w:marLeft w:val="0"/>
      <w:marRight w:val="0"/>
      <w:marTop w:val="0"/>
      <w:marBottom w:val="0"/>
      <w:divBdr>
        <w:top w:val="none" w:sz="0" w:space="0" w:color="auto"/>
        <w:left w:val="none" w:sz="0" w:space="0" w:color="auto"/>
        <w:bottom w:val="none" w:sz="0" w:space="0" w:color="auto"/>
        <w:right w:val="none" w:sz="0" w:space="0" w:color="auto"/>
      </w:divBdr>
    </w:div>
    <w:div w:id="2123838173">
      <w:bodyDiv w:val="1"/>
      <w:marLeft w:val="0"/>
      <w:marRight w:val="0"/>
      <w:marTop w:val="0"/>
      <w:marBottom w:val="0"/>
      <w:divBdr>
        <w:top w:val="none" w:sz="0" w:space="0" w:color="auto"/>
        <w:left w:val="none" w:sz="0" w:space="0" w:color="auto"/>
        <w:bottom w:val="none" w:sz="0" w:space="0" w:color="auto"/>
        <w:right w:val="none" w:sz="0" w:space="0" w:color="auto"/>
      </w:divBdr>
    </w:div>
    <w:div w:id="2129008795">
      <w:bodyDiv w:val="1"/>
      <w:marLeft w:val="0"/>
      <w:marRight w:val="0"/>
      <w:marTop w:val="0"/>
      <w:marBottom w:val="0"/>
      <w:divBdr>
        <w:top w:val="none" w:sz="0" w:space="0" w:color="auto"/>
        <w:left w:val="none" w:sz="0" w:space="0" w:color="auto"/>
        <w:bottom w:val="none" w:sz="0" w:space="0" w:color="auto"/>
        <w:right w:val="none" w:sz="0" w:space="0" w:color="auto"/>
      </w:divBdr>
    </w:div>
    <w:div w:id="2129275210">
      <w:bodyDiv w:val="1"/>
      <w:marLeft w:val="0"/>
      <w:marRight w:val="0"/>
      <w:marTop w:val="0"/>
      <w:marBottom w:val="0"/>
      <w:divBdr>
        <w:top w:val="none" w:sz="0" w:space="0" w:color="auto"/>
        <w:left w:val="none" w:sz="0" w:space="0" w:color="auto"/>
        <w:bottom w:val="none" w:sz="0" w:space="0" w:color="auto"/>
        <w:right w:val="none" w:sz="0" w:space="0" w:color="auto"/>
      </w:divBdr>
    </w:div>
    <w:div w:id="2130270387">
      <w:bodyDiv w:val="1"/>
      <w:marLeft w:val="0"/>
      <w:marRight w:val="0"/>
      <w:marTop w:val="0"/>
      <w:marBottom w:val="0"/>
      <w:divBdr>
        <w:top w:val="none" w:sz="0" w:space="0" w:color="auto"/>
        <w:left w:val="none" w:sz="0" w:space="0" w:color="auto"/>
        <w:bottom w:val="none" w:sz="0" w:space="0" w:color="auto"/>
        <w:right w:val="none" w:sz="0" w:space="0" w:color="auto"/>
      </w:divBdr>
    </w:div>
    <w:div w:id="2132818508">
      <w:bodyDiv w:val="1"/>
      <w:marLeft w:val="0"/>
      <w:marRight w:val="0"/>
      <w:marTop w:val="0"/>
      <w:marBottom w:val="0"/>
      <w:divBdr>
        <w:top w:val="none" w:sz="0" w:space="0" w:color="auto"/>
        <w:left w:val="none" w:sz="0" w:space="0" w:color="auto"/>
        <w:bottom w:val="none" w:sz="0" w:space="0" w:color="auto"/>
        <w:right w:val="none" w:sz="0" w:space="0" w:color="auto"/>
      </w:divBdr>
    </w:div>
    <w:div w:id="2133791810">
      <w:bodyDiv w:val="1"/>
      <w:marLeft w:val="0"/>
      <w:marRight w:val="0"/>
      <w:marTop w:val="0"/>
      <w:marBottom w:val="0"/>
      <w:divBdr>
        <w:top w:val="none" w:sz="0" w:space="0" w:color="auto"/>
        <w:left w:val="none" w:sz="0" w:space="0" w:color="auto"/>
        <w:bottom w:val="none" w:sz="0" w:space="0" w:color="auto"/>
        <w:right w:val="none" w:sz="0" w:space="0" w:color="auto"/>
      </w:divBdr>
    </w:div>
    <w:div w:id="2135977775">
      <w:bodyDiv w:val="1"/>
      <w:marLeft w:val="0"/>
      <w:marRight w:val="0"/>
      <w:marTop w:val="0"/>
      <w:marBottom w:val="0"/>
      <w:divBdr>
        <w:top w:val="none" w:sz="0" w:space="0" w:color="auto"/>
        <w:left w:val="none" w:sz="0" w:space="0" w:color="auto"/>
        <w:bottom w:val="none" w:sz="0" w:space="0" w:color="auto"/>
        <w:right w:val="none" w:sz="0" w:space="0" w:color="auto"/>
      </w:divBdr>
    </w:div>
    <w:div w:id="21408032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4.emf"/><Relationship Id="rId25" Type="http://schemas.openxmlformats.org/officeDocument/2006/relationships/image" Target="media/image12.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7.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1.tiff"/><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emf"/><Relationship Id="rId28"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2.xml"/><Relationship Id="rId14" Type="http://schemas.microsoft.com/office/2018/08/relationships/commentsExtensible" Target="commentsExtensible.xml"/><Relationship Id="rId22" Type="http://schemas.openxmlformats.org/officeDocument/2006/relationships/image" Target="media/image9.tif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Uni22</b:Tag>
    <b:SourceType>Report</b:SourceType>
    <b:Guid>{04F9FD4F-7916-4965-8BFC-65070CA274BE}</b:Guid>
    <b:Title>The UN Secretary-General speaks on the state of the planet</b:Title>
    <b:Year>2022</b:Year>
    <b:City>New York</b:City>
    <b:Publisher>https://www.un.org/en/climatechange/un-secretary-general-speaks-state-planet</b:Publisher>
    <b:Author>
      <b:Author>
        <b:Corporate>United Nations</b:Corporate>
      </b:Author>
    </b:Author>
    <b:RefOrder>1</b:RefOrder>
  </b:Source>
  <b:Source>
    <b:Tag>Uni221</b:Tag>
    <b:SourceType>InternetSite</b:SourceType>
    <b:Guid>{2D8C428B-3D6D-4B37-9FD5-C546DB79BC6E}</b:Guid>
    <b:Author>
      <b:Author>
        <b:Corporate>United States Environmental Protection Agency</b:Corporate>
      </b:Author>
    </b:Author>
    <b:Title>Sources of Greenhouse Gas Emissions</b:Title>
    <b:Year>2022</b:Year>
    <b:Month>Jul</b:Month>
    <b:Day>20</b:Day>
    <b:URL>from https://www.epa.gov/ghgemissions/sources-greenhouse-gas-emissions</b:URL>
    <b:RefOrder>2</b:RefOrder>
  </b:Source>
  <b:Source>
    <b:Tag>Uni222</b:Tag>
    <b:SourceType>InternetSite</b:SourceType>
    <b:Guid>{9920C1F7-948A-45D9-876E-23D1DE6A10FF}</b:Guid>
    <b:Author>
      <b:Author>
        <b:Corporate>United Nations.</b:Corporate>
      </b:Author>
    </b:Author>
    <b:Title>What is renewable energy?</b:Title>
    <b:Year>2022 </b:Year>
    <b:Month>July </b:Month>
    <b:Day>29</b:Day>
    <b:URL>https://www.un.org/en/climatechange/what-is-renewable-energy</b:URL>
    <b:RefOrder>3</b:RefOrder>
  </b:Source>
  <b:Source>
    <b:Tag>Zha22</b:Tag>
    <b:SourceType>JournalArticle</b:SourceType>
    <b:Guid>{B3357C6A-D59B-4D93-8662-90DDE321E7BF}</b:Guid>
    <b:Title>Perceptions of GHG emissions and renewable energy sources in Europe, Australia and the USA.</b:Title>
    <b:Year>2022</b:Year>
    <b:URL>https://doi.org/10.1007/s11356-021-15935-7</b:URL>
    <b:Author>
      <b:Author>
        <b:NameList>
          <b:Person>
            <b:Last>Zhang</b:Last>
            <b:First>Y.</b:First>
          </b:Person>
          <b:Person>
            <b:Last>Abbas</b:Last>
            <b:First>M.</b:First>
          </b:Person>
          <b:Person>
            <b:Last>Iqbal</b:Last>
            <b:First>W.</b:First>
          </b:Person>
        </b:NameList>
      </b:Author>
    </b:Author>
    <b:JournalName>Environmental Science and Pollution Research</b:JournalName>
    <b:Pages>5971–5987</b:Pages>
    <b:Volume>29</b:Volume>
    <b:Issue>4</b:Issue>
    <b:RefOrder>4</b:RefOrder>
  </b:Source>
  <b:Source>
    <b:Tag>Tay21</b:Tag>
    <b:SourceType>InternetSite</b:SourceType>
    <b:Guid>{D3A3E767-5143-4103-A294-FA3945BCF1B5}</b:Guid>
    <b:Title>Dutch court rules oil giant Shell must cut carbon emissions by 45% by 2030 in landmark case</b:Title>
    <b:Year>2021</b:Year>
    <b:Month>May </b:Month>
    <b:Day>26</b:Day>
    <b:URL>https://www.cnbc.com/2021/05/26/dutch-court-rules-oil-giant-shell-must-cut-carbon-emissions-by-45percent</b:URL>
    <b:InternetSiteTitle>CNBC</b:InternetSiteTitle>
    <b:Author>
      <b:Author>
        <b:NameList>
          <b:Person>
            <b:Last>Taylor</b:Last>
            <b:First>C.</b:First>
          </b:Person>
        </b:NameList>
      </b:Author>
    </b:Author>
    <b:RefOrder>5</b:RefOrder>
  </b:Source>
  <b:Source>
    <b:Tag>Rey18</b:Tag>
    <b:SourceType>JournalArticle</b:SourceType>
    <b:Guid>{BCE76F02-2532-40C5-9125-6CC8EBE972BF}</b:Guid>
    <b:Title>Understanding #WorldEnvironmentDay User Opinions in Twitter: A Topic-Based Sentiment Analysis Approach</b:Title>
    <b:JournalName>International Journal of Environmental Research and Public Health, 15(11), 2537. https:/</b:JournalName>
    <b:Year>2018</b:Year>
    <b:Author>
      <b:Author>
        <b:NameList>
          <b:Person>
            <b:Last>Reyes-Menendez</b:Last>
            <b:First>A.</b:First>
          </b:Person>
          <b:Person>
            <b:Last>Saura</b:Last>
            <b:Middle>R.</b:Middle>
            <b:First>J.</b:First>
          </b:Person>
          <b:Person>
            <b:Last>Alvarez-Alonso</b:Last>
          </b:Person>
        </b:NameList>
      </b:Author>
    </b:Author>
    <b:RefOrder>6</b:RefOrder>
  </b:Source>
  <b:Source>
    <b:Tag>Kim21</b:Tag>
    <b:SourceType>JournalArticle</b:SourceType>
    <b:Guid>{E8722B1F-C012-4F03-9BBE-F56FCFD02EA8}</b:Guid>
    <b:Author>
      <b:Author>
        <b:NameList>
          <b:Person>
            <b:Last>Kim</b:Last>
            <b:Middle>Y.</b:Middle>
            <b:First>S.</b:First>
          </b:Person>
          <b:Person>
            <b:Last>Ganesan</b:Last>
            <b:First>K.</b:First>
          </b:Person>
          <b:Person>
            <b:Last>Dickens</b:Last>
            <b:First>P.</b:First>
          </b:Person>
          <b:Person>
            <b:Last>Panda</b:Last>
            <b:First>S.</b:First>
          </b:Person>
        </b:NameList>
      </b:Author>
    </b:Author>
    <b:Title>Public Sentiment toward Solar Energy—Opinion Mining of Twitter Using a Transformer-Based Language Model</b:Title>
    <b:JournalName>Sustainability</b:JournalName>
    <b:Year>2021</b:Year>
    <b:Pages>2673</b:Pages>
    <b:Volume>13</b:Volume>
    <b:Issue>5</b:Issue>
    <b:DOI>https://doi.org/10.3390/su13052673</b:DOI>
    <b:RefOrder>7</b:RefOrder>
  </b:Source>
  <b:Source>
    <b:Tag>Bal20</b:Tag>
    <b:SourceType>JournalArticle</b:SourceType>
    <b:Guid>{6D15026C-CCD4-4A98-8A06-659FBEBD0024}</b:Guid>
    <b:Title>The Concept of Sustainability on Social Media: A Social Listening Approach</b:Title>
    <b:JournalName>Sustainability</b:JournalName>
    <b:Year>2020</b:Year>
    <b:Pages>2122</b:Pages>
    <b:Volume>12</b:Volume>
    <b:Issue>5</b:Issue>
    <b:DOI>https://doi.org/10.3390/su12052122</b:DOI>
    <b:Author>
      <b:Author>
        <b:NameList>
          <b:Person>
            <b:Last>Ballestar</b:Last>
            <b:Middle>T.</b:Middle>
            <b:First>M.</b:First>
          </b:Person>
          <b:Person>
            <b:Last>Cuerdo-Mir</b:Last>
            <b:First>M.</b:First>
          </b:Person>
          <b:Person>
            <b:Last>Freire-Rubio</b:Last>
          </b:Person>
        </b:NameList>
      </b:Author>
    </b:Author>
    <b:RefOrder>8</b:RefOrder>
  </b:Source>
  <b:Source>
    <b:Tag>Dah19</b:Tag>
    <b:SourceType>JournalArticle</b:SourceType>
    <b:Guid>{F83A4747-98B2-4DF3-A9AC-2C20E7D5F8A4}</b:Guid>
    <b:Title>Topic modeling and sentiment analysis of global climate change tweets</b:Title>
    <b:JournalName>Social Network Analysis and Mining</b:JournalName>
    <b:Year>2019</b:Year>
    <b:Pages>24</b:Pages>
    <b:Volume>9</b:Volume>
    <b:Issue>1</b:Issue>
    <b:DOI>https://doi.org/10.1007/s13278-019-0568-8</b:DOI>
    <b:Author>
      <b:Author>
        <b:NameList>
          <b:Person>
            <b:Last>Dahal</b:Last>
            <b:First>B.</b:First>
          </b:Person>
          <b:Person>
            <b:Last>Kumar</b:Last>
            <b:Middle>A. P.</b:Middle>
            <b:First>S.</b:First>
          </b:Person>
          <b:Person>
            <b:Last>Li</b:Last>
            <b:First>Z.</b:First>
          </b:Person>
        </b:NameList>
      </b:Author>
    </b:Author>
    <b:RefOrder>9</b:RefOrder>
  </b:Source>
  <b:Source>
    <b:Tag>Hut14</b:Tag>
    <b:SourceType>JournalArticle</b:SourceType>
    <b:Guid>{34BB30EF-40BC-496A-BCFB-FE8AF2B26333}</b:Guid>
    <b:Title>VADER: A Parsimonious Rule-based Model for Sentiment Analysis of Social Media Text</b:Title>
    <b:JournalName>Proceedings of the Eighth International AAAI Conference on Weblogs and Social Media</b:JournalName>
    <b:Year>2014</b:Year>
    <b:Pages>216-225</b:Pages>
    <b:Author>
      <b:Author>
        <b:NameList>
          <b:Person>
            <b:Last>Hutto</b:Last>
            <b:Middle>J.</b:Middle>
            <b:First>C.</b:First>
          </b:Person>
          <b:Person>
            <b:Last>Gilbert</b:Last>
            <b:First>E.</b:First>
          </b:Person>
        </b:NameList>
      </b:Author>
    </b:Author>
    <b:RefOrder>11</b:RefOrder>
  </b:Source>
  <b:Source>
    <b:Tag>Glo16</b:Tag>
    <b:SourceType>InternetSite</b:SourceType>
    <b:Guid>{A1F7CFCD-9FC1-4049-B049-8B925BB25B28}</b:Guid>
    <b:Author>
      <b:Author>
        <b:Corporate>Global Sustainability Standards Board</b:Corporate>
      </b:Author>
    </b:Author>
    <b:Title>GRI 305: EMISSIONS 2016</b:Title>
    <b:URL>https://www.globalreporting.org/standards/media/1012/gri-305-emissions-2016.pdf</b:URL>
    <b:Year>2016</b:Year>
    <b:RefOrder>10</b:RefOrder>
  </b:Source>
  <b:Source>
    <b:Tag>USE22</b:Tag>
    <b:SourceType>InternetSite</b:SourceType>
    <b:Guid>{3E3E16B8-D44A-AD42-8644-296218F61C87}</b:Guid>
    <b:Author>
      <b:Author>
        <b:Corporate>U.S. Energy Information Administration</b:Corporate>
      </b:Author>
    </b:Author>
    <b:Title>Oil and Petroleum Products Explained </b:Title>
    <b:URL>https://www.eia.gov/energyexplained/oil-and-petroleum-products/where-our-oil-comes-from.php</b:URL>
    <b:Year>2022</b:Year>
    <b:Month>September</b:Month>
    <b:RefOrder>13</b:RefOrder>
  </b:Source>
  <b:Source>
    <b:Tag>BBC21</b:Tag>
    <b:SourceType>Report</b:SourceType>
    <b:Guid>{1E1A654E-F420-4016-A09F-F33802445243}</b:Guid>
    <b:Title>Avro Energy and Green go bust amid warning more to come</b:Title>
    <b:Year>2021</b:Year>
    <b:Author>
      <b:Author>
        <b:Corporate>BBC News</b:Corporate>
      </b:Author>
    </b:Author>
    <b:Publisher>BBC</b:Publisher>
    <b:City>UK</b:City>
    <b:YearAccessed>2023</b:YearAccessed>
    <b:MonthAccessed>February </b:MonthAccessed>
    <b:DayAccessed>2 </b:DayAccessed>
    <b:URL>https://www.bbc.com/news/business-58652083</b:URL>
    <b:RefOrder>12</b:RefOrder>
  </b:Source>
</b:Sources>
</file>

<file path=customXml/itemProps1.xml><?xml version="1.0" encoding="utf-8"?>
<ds:datastoreItem xmlns:ds="http://schemas.openxmlformats.org/officeDocument/2006/customXml" ds:itemID="{82C0E130-E22B-4323-BAA5-7939F634E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5282</TotalTime>
  <Pages>27</Pages>
  <Words>11117</Words>
  <Characters>63369</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CALEB CHIA WE KEAT (UC-FT)</dc:creator>
  <cp:keywords/>
  <dc:description/>
  <cp:lastModifiedBy>Munish K</cp:lastModifiedBy>
  <cp:revision>75</cp:revision>
  <dcterms:created xsi:type="dcterms:W3CDTF">2022-12-05T08:05:00Z</dcterms:created>
  <dcterms:modified xsi:type="dcterms:W3CDTF">2023-05-02T14:55:00Z</dcterms:modified>
</cp:coreProperties>
</file>